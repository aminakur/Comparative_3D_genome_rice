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5F4DD" w14:textId="77777777" w:rsidR="00D648CB" w:rsidRPr="00AF77FD" w:rsidRDefault="00D648CB" w:rsidP="00D648CB">
      <w:pPr>
        <w:spacing w:line="480" w:lineRule="auto"/>
        <w:jc w:val="center"/>
        <w:rPr>
          <w:b/>
          <w:bCs/>
          <w:color w:val="000000"/>
        </w:rPr>
      </w:pPr>
    </w:p>
    <w:p w14:paraId="5A5E2FAC" w14:textId="77777777" w:rsidR="00D648CB" w:rsidRPr="00B80BBF" w:rsidRDefault="00D648CB" w:rsidP="00D648CB">
      <w:pPr>
        <w:spacing w:line="480" w:lineRule="auto"/>
        <w:jc w:val="center"/>
        <w:rPr>
          <w:b/>
          <w:bCs/>
          <w:color w:val="000000"/>
        </w:rPr>
      </w:pPr>
    </w:p>
    <w:p w14:paraId="71D051DC" w14:textId="7B7A41D8" w:rsidR="00D648CB" w:rsidRPr="00433C8A" w:rsidRDefault="00D648CB" w:rsidP="00D648CB">
      <w:pPr>
        <w:spacing w:line="480" w:lineRule="auto"/>
        <w:jc w:val="center"/>
        <w:rPr>
          <w:b/>
          <w:bCs/>
          <w:color w:val="000000"/>
        </w:rPr>
      </w:pPr>
      <w:r w:rsidRPr="00433C8A">
        <w:rPr>
          <w:b/>
          <w:bCs/>
          <w:color w:val="000000" w:themeColor="text1"/>
        </w:rPr>
        <w:t>Topologically</w:t>
      </w:r>
      <w:r w:rsidR="008B0E93" w:rsidRPr="00433C8A">
        <w:rPr>
          <w:b/>
          <w:bCs/>
          <w:color w:val="000000" w:themeColor="text1"/>
        </w:rPr>
        <w:t xml:space="preserve"> </w:t>
      </w:r>
      <w:r w:rsidRPr="00433C8A">
        <w:rPr>
          <w:b/>
          <w:bCs/>
          <w:color w:val="000000" w:themeColor="text1"/>
        </w:rPr>
        <w:t>associat</w:t>
      </w:r>
      <w:r w:rsidR="00ED5BE3" w:rsidRPr="00433C8A">
        <w:rPr>
          <w:b/>
          <w:bCs/>
          <w:color w:val="000000" w:themeColor="text1"/>
        </w:rPr>
        <w:t>ing</w:t>
      </w:r>
      <w:r w:rsidRPr="00433C8A">
        <w:rPr>
          <w:b/>
          <w:bCs/>
          <w:color w:val="000000" w:themeColor="text1"/>
        </w:rPr>
        <w:t xml:space="preserve"> domains and the evolution of 3D genome </w:t>
      </w:r>
      <w:r w:rsidR="00F612C3" w:rsidRPr="00433C8A">
        <w:rPr>
          <w:b/>
          <w:bCs/>
          <w:color w:val="000000" w:themeColor="text1"/>
        </w:rPr>
        <w:t>architecture</w:t>
      </w:r>
      <w:r w:rsidRPr="00433C8A">
        <w:rPr>
          <w:b/>
          <w:bCs/>
          <w:color w:val="000000" w:themeColor="text1"/>
        </w:rPr>
        <w:t xml:space="preserve"> in rice</w:t>
      </w:r>
    </w:p>
    <w:p w14:paraId="399B3959" w14:textId="77777777" w:rsidR="00D648CB" w:rsidRPr="00433C8A" w:rsidRDefault="00D648CB" w:rsidP="00D648CB">
      <w:pPr>
        <w:spacing w:line="480" w:lineRule="auto"/>
        <w:jc w:val="center"/>
        <w:rPr>
          <w:b/>
          <w:bCs/>
          <w:color w:val="000000"/>
        </w:rPr>
      </w:pPr>
    </w:p>
    <w:p w14:paraId="09F7ACBD" w14:textId="2C131CD7" w:rsidR="00D648CB" w:rsidRPr="00433C8A" w:rsidRDefault="00D648CB" w:rsidP="00D648CB">
      <w:pPr>
        <w:spacing w:line="480" w:lineRule="auto"/>
        <w:jc w:val="center"/>
        <w:rPr>
          <w:b/>
          <w:bCs/>
          <w:color w:val="000000"/>
        </w:rPr>
      </w:pPr>
      <w:r w:rsidRPr="00433C8A">
        <w:rPr>
          <w:b/>
          <w:bCs/>
          <w:color w:val="000000"/>
        </w:rPr>
        <w:t>by</w:t>
      </w:r>
    </w:p>
    <w:p w14:paraId="470F895A" w14:textId="77777777" w:rsidR="00D648CB" w:rsidRPr="00433C8A" w:rsidRDefault="00D648CB" w:rsidP="00D648CB">
      <w:pPr>
        <w:spacing w:line="480" w:lineRule="auto"/>
        <w:jc w:val="center"/>
        <w:rPr>
          <w:b/>
          <w:bCs/>
          <w:color w:val="000000"/>
        </w:rPr>
      </w:pPr>
    </w:p>
    <w:p w14:paraId="59F758F8" w14:textId="0008ECDF" w:rsidR="00D648CB" w:rsidRPr="00433C8A" w:rsidRDefault="00D648CB" w:rsidP="1206ED6A">
      <w:pPr>
        <w:spacing w:line="480" w:lineRule="auto"/>
        <w:jc w:val="center"/>
        <w:rPr>
          <w:b/>
          <w:bCs/>
          <w:color w:val="000000"/>
          <w:lang w:val="es-ES"/>
        </w:rPr>
      </w:pPr>
      <w:r w:rsidRPr="00433C8A">
        <w:rPr>
          <w:b/>
          <w:bCs/>
          <w:color w:val="000000" w:themeColor="text1"/>
          <w:lang w:val="es-ES"/>
        </w:rPr>
        <w:t>Amina Kurbidaeva</w:t>
      </w:r>
      <w:r w:rsidRPr="00433C8A">
        <w:rPr>
          <w:b/>
          <w:bCs/>
          <w:color w:val="000000" w:themeColor="text1"/>
          <w:vertAlign w:val="superscript"/>
          <w:lang w:val="es-ES"/>
        </w:rPr>
        <w:t>1</w:t>
      </w:r>
      <w:r w:rsidR="00F612C3" w:rsidRPr="00433C8A">
        <w:rPr>
          <w:b/>
          <w:bCs/>
          <w:color w:val="000000" w:themeColor="text1"/>
          <w:lang w:val="es-ES"/>
        </w:rPr>
        <w:t>, Sonal Gupta</w:t>
      </w:r>
      <w:r w:rsidR="00F612C3" w:rsidRPr="00433C8A">
        <w:rPr>
          <w:b/>
          <w:bCs/>
          <w:color w:val="000000" w:themeColor="text1"/>
          <w:vertAlign w:val="superscript"/>
          <w:lang w:val="es-ES"/>
        </w:rPr>
        <w:t>1</w:t>
      </w:r>
      <w:r w:rsidR="00EB73B2" w:rsidRPr="00433C8A">
        <w:rPr>
          <w:b/>
          <w:bCs/>
          <w:color w:val="000000" w:themeColor="text1"/>
          <w:lang w:val="es-ES"/>
        </w:rPr>
        <w:t xml:space="preserve">, </w:t>
      </w:r>
      <w:r w:rsidR="000E61B6" w:rsidRPr="00433C8A">
        <w:rPr>
          <w:b/>
          <w:bCs/>
          <w:color w:val="000000" w:themeColor="text1"/>
          <w:lang w:val="es-ES"/>
        </w:rPr>
        <w:t>Maricris Zaidem</w:t>
      </w:r>
      <w:r w:rsidR="008958C6" w:rsidRPr="00433C8A">
        <w:rPr>
          <w:b/>
          <w:bCs/>
          <w:color w:val="000000" w:themeColor="text1"/>
          <w:vertAlign w:val="superscript"/>
          <w:lang w:val="es-ES"/>
        </w:rPr>
        <w:t>1,</w:t>
      </w:r>
      <w:r w:rsidR="000E61B6" w:rsidRPr="00433C8A">
        <w:rPr>
          <w:b/>
          <w:bCs/>
          <w:color w:val="000000" w:themeColor="text1"/>
          <w:vertAlign w:val="superscript"/>
          <w:lang w:val="es-ES"/>
        </w:rPr>
        <w:t>2</w:t>
      </w:r>
      <w:r w:rsidR="000E61B6" w:rsidRPr="00433C8A">
        <w:rPr>
          <w:b/>
          <w:bCs/>
          <w:color w:val="000000" w:themeColor="text1"/>
          <w:lang w:val="es-ES"/>
        </w:rPr>
        <w:t>, Raúl Castanera</w:t>
      </w:r>
      <w:r w:rsidR="000E61B6" w:rsidRPr="00433C8A">
        <w:rPr>
          <w:b/>
          <w:bCs/>
          <w:color w:val="000000" w:themeColor="text1"/>
          <w:vertAlign w:val="superscript"/>
          <w:lang w:val="es-ES"/>
        </w:rPr>
        <w:t>3</w:t>
      </w:r>
      <w:r w:rsidR="414EE318" w:rsidRPr="00433C8A">
        <w:rPr>
          <w:b/>
          <w:bCs/>
          <w:color w:val="000000" w:themeColor="text1"/>
          <w:vertAlign w:val="superscript"/>
          <w:lang w:val="es-ES"/>
        </w:rPr>
        <w:t>,4</w:t>
      </w:r>
      <w:r w:rsidR="000E61B6" w:rsidRPr="00433C8A">
        <w:rPr>
          <w:b/>
          <w:bCs/>
          <w:color w:val="000000" w:themeColor="text1"/>
          <w:lang w:val="es-ES"/>
        </w:rPr>
        <w:t xml:space="preserve">, </w:t>
      </w:r>
      <w:r w:rsidR="0000192B" w:rsidRPr="00433C8A">
        <w:rPr>
          <w:b/>
          <w:bCs/>
          <w:color w:val="000000" w:themeColor="text1"/>
          <w:lang w:val="es-ES"/>
        </w:rPr>
        <w:t>Yutaka Sato</w:t>
      </w:r>
      <w:r w:rsidR="7A03B88F" w:rsidRPr="00433C8A">
        <w:rPr>
          <w:b/>
          <w:bCs/>
          <w:color w:val="000000" w:themeColor="text1"/>
          <w:vertAlign w:val="superscript"/>
          <w:lang w:val="es-ES"/>
        </w:rPr>
        <w:t>5</w:t>
      </w:r>
      <w:r w:rsidR="00112C2B" w:rsidRPr="00433C8A">
        <w:rPr>
          <w:b/>
          <w:bCs/>
          <w:color w:val="000000" w:themeColor="text1"/>
          <w:lang w:val="es-ES"/>
        </w:rPr>
        <w:t xml:space="preserve">, </w:t>
      </w:r>
      <w:r w:rsidR="001304D3" w:rsidRPr="00433C8A">
        <w:rPr>
          <w:b/>
          <w:bCs/>
          <w:color w:val="000000" w:themeColor="text1"/>
          <w:lang w:val="es-ES"/>
        </w:rPr>
        <w:t>Josep M</w:t>
      </w:r>
      <w:r w:rsidR="4E977B20" w:rsidRPr="00433C8A">
        <w:rPr>
          <w:b/>
          <w:bCs/>
          <w:color w:val="000000" w:themeColor="text1"/>
          <w:lang w:val="es-ES"/>
        </w:rPr>
        <w:t>.</w:t>
      </w:r>
      <w:r w:rsidR="001304D3" w:rsidRPr="00433C8A">
        <w:rPr>
          <w:b/>
          <w:bCs/>
          <w:color w:val="000000" w:themeColor="text1"/>
          <w:lang w:val="es-ES"/>
        </w:rPr>
        <w:t xml:space="preserve"> Casacuberta</w:t>
      </w:r>
      <w:r w:rsidR="001304D3" w:rsidRPr="00433C8A">
        <w:rPr>
          <w:b/>
          <w:bCs/>
          <w:color w:val="000000" w:themeColor="text1"/>
          <w:vertAlign w:val="superscript"/>
          <w:lang w:val="es-ES"/>
        </w:rPr>
        <w:t>3</w:t>
      </w:r>
      <w:r w:rsidR="001304D3" w:rsidRPr="00433C8A">
        <w:rPr>
          <w:b/>
          <w:bCs/>
          <w:color w:val="000000" w:themeColor="text1"/>
          <w:lang w:val="es-ES"/>
        </w:rPr>
        <w:t>,</w:t>
      </w:r>
      <w:r w:rsidR="00CC4B3E" w:rsidRPr="00433C8A">
        <w:rPr>
          <w:b/>
          <w:bCs/>
          <w:color w:val="000000" w:themeColor="text1"/>
          <w:lang w:val="es-ES"/>
        </w:rPr>
        <w:t xml:space="preserve"> </w:t>
      </w:r>
      <w:r w:rsidRPr="00433C8A">
        <w:rPr>
          <w:b/>
          <w:bCs/>
          <w:color w:val="000000" w:themeColor="text1"/>
          <w:lang w:val="es-ES"/>
        </w:rPr>
        <w:t>Michael D. Purugganan</w:t>
      </w:r>
      <w:r w:rsidRPr="00433C8A">
        <w:rPr>
          <w:b/>
          <w:bCs/>
          <w:color w:val="000000" w:themeColor="text1"/>
          <w:vertAlign w:val="superscript"/>
          <w:lang w:val="es-ES"/>
        </w:rPr>
        <w:t>1,</w:t>
      </w:r>
      <w:r w:rsidR="50E649E0" w:rsidRPr="00433C8A">
        <w:rPr>
          <w:b/>
          <w:bCs/>
          <w:color w:val="000000" w:themeColor="text1"/>
          <w:vertAlign w:val="superscript"/>
          <w:lang w:val="es-ES"/>
        </w:rPr>
        <w:t>6</w:t>
      </w:r>
      <w:r w:rsidR="000F3BDA" w:rsidRPr="00433C8A">
        <w:rPr>
          <w:b/>
          <w:bCs/>
          <w:color w:val="000000" w:themeColor="text1"/>
          <w:vertAlign w:val="superscript"/>
          <w:lang w:val="es-ES"/>
        </w:rPr>
        <w:t>*</w:t>
      </w:r>
    </w:p>
    <w:p w14:paraId="00A35835" w14:textId="77777777" w:rsidR="00D648CB" w:rsidRPr="00433C8A" w:rsidRDefault="00D648CB" w:rsidP="00D648CB">
      <w:pPr>
        <w:spacing w:line="480" w:lineRule="auto"/>
        <w:jc w:val="center"/>
        <w:rPr>
          <w:b/>
          <w:bCs/>
          <w:color w:val="000000"/>
        </w:rPr>
      </w:pPr>
    </w:p>
    <w:p w14:paraId="63DAB4A7" w14:textId="0F8FD9A3" w:rsidR="00A55F4C" w:rsidRPr="00433C8A" w:rsidRDefault="00D648CB" w:rsidP="00A55F4C">
      <w:pPr>
        <w:tabs>
          <w:tab w:val="left" w:pos="1530"/>
        </w:tabs>
        <w:spacing w:line="480" w:lineRule="auto"/>
        <w:jc w:val="center"/>
        <w:rPr>
          <w:b/>
          <w:bCs/>
          <w:color w:val="000000" w:themeColor="text1"/>
        </w:rPr>
      </w:pPr>
      <w:r w:rsidRPr="00433C8A">
        <w:rPr>
          <w:b/>
          <w:bCs/>
          <w:color w:val="000000" w:themeColor="text1"/>
          <w:vertAlign w:val="superscript"/>
        </w:rPr>
        <w:t>1</w:t>
      </w:r>
      <w:r w:rsidRPr="00433C8A">
        <w:rPr>
          <w:b/>
          <w:bCs/>
          <w:color w:val="000000" w:themeColor="text1"/>
        </w:rPr>
        <w:t>Center for Genomics and Systems Biology, New York University, New York, NY</w:t>
      </w:r>
      <w:r w:rsidR="00112C2B" w:rsidRPr="00433C8A">
        <w:rPr>
          <w:b/>
          <w:bCs/>
          <w:color w:val="000000" w:themeColor="text1"/>
        </w:rPr>
        <w:t>,</w:t>
      </w:r>
      <w:r w:rsidRPr="00433C8A">
        <w:rPr>
          <w:b/>
          <w:bCs/>
          <w:color w:val="000000" w:themeColor="text1"/>
        </w:rPr>
        <w:t xml:space="preserve"> USA 10003;</w:t>
      </w:r>
      <w:r w:rsidR="001304D3" w:rsidRPr="00433C8A">
        <w:rPr>
          <w:b/>
          <w:bCs/>
          <w:color w:val="000000" w:themeColor="text1"/>
        </w:rPr>
        <w:t xml:space="preserve"> </w:t>
      </w:r>
      <w:r w:rsidR="002B563B" w:rsidRPr="00433C8A">
        <w:rPr>
          <w:b/>
          <w:bCs/>
          <w:color w:val="000000" w:themeColor="text1"/>
          <w:vertAlign w:val="superscript"/>
        </w:rPr>
        <w:t>2</w:t>
      </w:r>
      <w:r w:rsidR="002B563B" w:rsidRPr="00433C8A">
        <w:rPr>
          <w:b/>
          <w:bCs/>
          <w:color w:val="000000" w:themeColor="text1"/>
        </w:rPr>
        <w:t>Department of Biology, University of Oxford, Oxford</w:t>
      </w:r>
      <w:r w:rsidR="00112C2B" w:rsidRPr="00433C8A">
        <w:rPr>
          <w:b/>
          <w:bCs/>
          <w:color w:val="000000" w:themeColor="text1"/>
        </w:rPr>
        <w:t>,</w:t>
      </w:r>
      <w:r w:rsidR="002B563B" w:rsidRPr="00433C8A">
        <w:rPr>
          <w:b/>
          <w:bCs/>
          <w:color w:val="000000" w:themeColor="text1"/>
        </w:rPr>
        <w:t xml:space="preserve"> UK; </w:t>
      </w:r>
      <w:r w:rsidR="002B563B" w:rsidRPr="00433C8A">
        <w:rPr>
          <w:b/>
          <w:bCs/>
          <w:color w:val="000000" w:themeColor="text1"/>
          <w:vertAlign w:val="superscript"/>
        </w:rPr>
        <w:t>3</w:t>
      </w:r>
      <w:r w:rsidR="00CC4B3E" w:rsidRPr="00433C8A">
        <w:rPr>
          <w:b/>
          <w:bCs/>
          <w:color w:val="000000" w:themeColor="text1"/>
        </w:rPr>
        <w:t>Centre for Research in Agricultural Genomics, Cerdanyola del Vallès, Barcelona, Spain</w:t>
      </w:r>
      <w:r w:rsidR="23BB1DF7" w:rsidRPr="00433C8A">
        <w:rPr>
          <w:b/>
          <w:bCs/>
          <w:color w:val="000000" w:themeColor="text1"/>
        </w:rPr>
        <w:t xml:space="preserve">; </w:t>
      </w:r>
      <w:r w:rsidR="00A55F4C" w:rsidRPr="00433C8A">
        <w:rPr>
          <w:b/>
          <w:bCs/>
          <w:color w:val="000000" w:themeColor="text1"/>
          <w:vertAlign w:val="superscript"/>
        </w:rPr>
        <w:t>4</w:t>
      </w:r>
      <w:r w:rsidR="00A55F4C" w:rsidRPr="00433C8A">
        <w:rPr>
          <w:b/>
          <w:bCs/>
          <w:color w:val="000000" w:themeColor="text1"/>
        </w:rPr>
        <w:t>IRTA, Genomics and</w:t>
      </w:r>
    </w:p>
    <w:p w14:paraId="4BDEDE2E" w14:textId="18167C6C" w:rsidR="00D648CB" w:rsidRPr="00433C8A" w:rsidRDefault="00A55F4C" w:rsidP="00A55F4C">
      <w:pPr>
        <w:tabs>
          <w:tab w:val="left" w:pos="1530"/>
        </w:tabs>
        <w:spacing w:line="480" w:lineRule="auto"/>
        <w:jc w:val="center"/>
        <w:rPr>
          <w:b/>
          <w:bCs/>
          <w:color w:val="000000"/>
        </w:rPr>
      </w:pPr>
      <w:r w:rsidRPr="00433C8A">
        <w:rPr>
          <w:b/>
          <w:bCs/>
          <w:color w:val="000000" w:themeColor="text1"/>
        </w:rPr>
        <w:t>Biotechnology, Edifici CRAG, Campus UAB, 08193 Bellaterra, Catalonia, Spain</w:t>
      </w:r>
      <w:r w:rsidR="0A240C97" w:rsidRPr="00433C8A">
        <w:rPr>
          <w:b/>
          <w:bCs/>
          <w:color w:val="000000" w:themeColor="text1"/>
        </w:rPr>
        <w:t xml:space="preserve">; </w:t>
      </w:r>
      <w:r w:rsidR="5FFA028E" w:rsidRPr="00433C8A">
        <w:rPr>
          <w:b/>
          <w:bCs/>
          <w:color w:val="000000" w:themeColor="text1"/>
          <w:vertAlign w:val="superscript"/>
        </w:rPr>
        <w:t>5</w:t>
      </w:r>
      <w:r w:rsidR="00112C2B" w:rsidRPr="00433C8A">
        <w:rPr>
          <w:b/>
          <w:bCs/>
          <w:color w:val="000000" w:themeColor="text1"/>
        </w:rPr>
        <w:t>National Institute of Genetics, Mishima, Japan;</w:t>
      </w:r>
      <w:r w:rsidR="00D648CB" w:rsidRPr="00433C8A">
        <w:rPr>
          <w:b/>
          <w:bCs/>
          <w:color w:val="000000" w:themeColor="text1"/>
        </w:rPr>
        <w:t xml:space="preserve"> </w:t>
      </w:r>
      <w:r w:rsidR="16DDB680" w:rsidRPr="00433C8A">
        <w:rPr>
          <w:b/>
          <w:bCs/>
          <w:color w:val="000000" w:themeColor="text1"/>
          <w:vertAlign w:val="superscript"/>
        </w:rPr>
        <w:t>6</w:t>
      </w:r>
      <w:r w:rsidR="00112C2B" w:rsidRPr="00433C8A">
        <w:rPr>
          <w:b/>
          <w:bCs/>
          <w:color w:val="000000" w:themeColor="text1"/>
        </w:rPr>
        <w:t xml:space="preserve">Center </w:t>
      </w:r>
      <w:r w:rsidR="00D648CB" w:rsidRPr="00433C8A">
        <w:rPr>
          <w:b/>
          <w:bCs/>
          <w:color w:val="000000" w:themeColor="text1"/>
        </w:rPr>
        <w:t>for Genomics and Systems Biology, New York University Abu Dhabi, Abu Dhabi, United Arab Emirates</w:t>
      </w:r>
    </w:p>
    <w:p w14:paraId="6D2F1E7E" w14:textId="77777777" w:rsidR="00D648CB" w:rsidRPr="00433C8A" w:rsidRDefault="00D648CB" w:rsidP="009D2BBB">
      <w:pPr>
        <w:spacing w:line="480" w:lineRule="auto"/>
        <w:rPr>
          <w:b/>
          <w:bCs/>
          <w:color w:val="000000"/>
        </w:rPr>
      </w:pPr>
    </w:p>
    <w:p w14:paraId="6DA0AC22" w14:textId="77777777" w:rsidR="00B82F1A" w:rsidRPr="00433C8A" w:rsidRDefault="00B82F1A" w:rsidP="009D2BBB">
      <w:pPr>
        <w:spacing w:line="480" w:lineRule="auto"/>
        <w:rPr>
          <w:b/>
          <w:bCs/>
          <w:color w:val="000000"/>
        </w:rPr>
      </w:pPr>
    </w:p>
    <w:p w14:paraId="5890CE50" w14:textId="77777777" w:rsidR="00B82F1A" w:rsidRPr="00433C8A" w:rsidRDefault="00B82F1A" w:rsidP="009D2BBB">
      <w:pPr>
        <w:spacing w:line="480" w:lineRule="auto"/>
        <w:rPr>
          <w:b/>
          <w:bCs/>
          <w:color w:val="000000"/>
        </w:rPr>
      </w:pPr>
    </w:p>
    <w:p w14:paraId="2FEA0D52" w14:textId="77777777" w:rsidR="00B82F1A" w:rsidRPr="00433C8A" w:rsidRDefault="00B82F1A" w:rsidP="009D2BBB">
      <w:pPr>
        <w:spacing w:line="480" w:lineRule="auto"/>
        <w:rPr>
          <w:b/>
          <w:bCs/>
          <w:color w:val="000000"/>
        </w:rPr>
      </w:pPr>
    </w:p>
    <w:p w14:paraId="1704B3C4" w14:textId="77777777" w:rsidR="00B82F1A" w:rsidRPr="00433C8A" w:rsidRDefault="00B82F1A" w:rsidP="009D2BBB">
      <w:pPr>
        <w:spacing w:line="480" w:lineRule="auto"/>
        <w:rPr>
          <w:b/>
          <w:bCs/>
          <w:color w:val="000000"/>
        </w:rPr>
      </w:pPr>
    </w:p>
    <w:p w14:paraId="6D1F4930" w14:textId="682EE288" w:rsidR="00D648CB" w:rsidRPr="00433C8A" w:rsidRDefault="000F3BDA" w:rsidP="009D2BBB">
      <w:pPr>
        <w:spacing w:line="480" w:lineRule="auto"/>
        <w:rPr>
          <w:b/>
          <w:bCs/>
          <w:color w:val="000000"/>
        </w:rPr>
      </w:pPr>
      <w:r w:rsidRPr="00433C8A">
        <w:rPr>
          <w:b/>
          <w:bCs/>
          <w:color w:val="000000"/>
          <w:vertAlign w:val="superscript"/>
        </w:rPr>
        <w:t>*</w:t>
      </w:r>
      <w:r w:rsidR="00B82F1A" w:rsidRPr="00433C8A">
        <w:rPr>
          <w:b/>
          <w:bCs/>
          <w:color w:val="000000"/>
        </w:rPr>
        <w:t>Corresponding author: M.D.P. (email: mp132@nyu.edu)</w:t>
      </w:r>
    </w:p>
    <w:p w14:paraId="0A00D194" w14:textId="6A1B8FA5" w:rsidR="00B82F1A" w:rsidRPr="00433C8A" w:rsidRDefault="00B82F1A" w:rsidP="009D2BBB">
      <w:pPr>
        <w:spacing w:line="480" w:lineRule="auto"/>
        <w:rPr>
          <w:b/>
          <w:bCs/>
          <w:color w:val="000000"/>
        </w:rPr>
      </w:pPr>
      <w:r w:rsidRPr="00433C8A">
        <w:rPr>
          <w:b/>
          <w:bCs/>
          <w:color w:val="000000"/>
        </w:rPr>
        <w:t>Keywords: TADs, chromosom</w:t>
      </w:r>
      <w:r w:rsidR="0004172C" w:rsidRPr="00433C8A">
        <w:rPr>
          <w:b/>
          <w:bCs/>
          <w:color w:val="000000"/>
        </w:rPr>
        <w:t>e</w:t>
      </w:r>
      <w:r w:rsidRPr="00433C8A">
        <w:rPr>
          <w:b/>
          <w:bCs/>
          <w:color w:val="000000"/>
        </w:rPr>
        <w:t xml:space="preserve"> conformation capture, Micro-C, epigenetics, gene expression</w:t>
      </w:r>
      <w:r w:rsidR="000F3BDA" w:rsidRPr="00433C8A">
        <w:rPr>
          <w:b/>
          <w:bCs/>
          <w:color w:val="000000"/>
        </w:rPr>
        <w:t>, chromatin marks, methylation</w:t>
      </w:r>
    </w:p>
    <w:p w14:paraId="73FEBA5A" w14:textId="5103632F" w:rsidR="00854D43" w:rsidRPr="00433C8A" w:rsidRDefault="00EA1DC2" w:rsidP="009D2BBB">
      <w:pPr>
        <w:spacing w:line="480" w:lineRule="auto"/>
        <w:rPr>
          <w:b/>
          <w:bCs/>
          <w:color w:val="000000"/>
        </w:rPr>
      </w:pPr>
      <w:r w:rsidRPr="00433C8A">
        <w:rPr>
          <w:b/>
          <w:bCs/>
          <w:color w:val="000000"/>
        </w:rPr>
        <w:lastRenderedPageBreak/>
        <w:t>ABSTRACT</w:t>
      </w:r>
    </w:p>
    <w:p w14:paraId="54D731C6" w14:textId="7DBCFE97" w:rsidR="00854D43" w:rsidRPr="00433C8A" w:rsidRDefault="005944B7" w:rsidP="00A46B16">
      <w:pPr>
        <w:spacing w:line="480" w:lineRule="auto"/>
        <w:jc w:val="both"/>
      </w:pPr>
      <w:r w:rsidRPr="00433C8A">
        <w:rPr>
          <w:b/>
          <w:bCs/>
          <w:color w:val="000000"/>
        </w:rPr>
        <w:tab/>
      </w:r>
      <w:r w:rsidR="002C6C9B" w:rsidRPr="00433C8A">
        <w:rPr>
          <w:color w:val="000000" w:themeColor="text1"/>
        </w:rPr>
        <w:t xml:space="preserve">We </w:t>
      </w:r>
      <w:r w:rsidR="00904D18" w:rsidRPr="00433C8A">
        <w:rPr>
          <w:color w:val="000000" w:themeColor="text1"/>
        </w:rPr>
        <w:t>examined</w:t>
      </w:r>
      <w:r w:rsidR="002C6C9B" w:rsidRPr="00433C8A">
        <w:rPr>
          <w:color w:val="000000" w:themeColor="text1"/>
        </w:rPr>
        <w:t xml:space="preserve"> the nature </w:t>
      </w:r>
      <w:r w:rsidR="00112DAD" w:rsidRPr="00433C8A">
        <w:rPr>
          <w:color w:val="000000" w:themeColor="text1"/>
        </w:rPr>
        <w:t xml:space="preserve">and evolution </w:t>
      </w:r>
      <w:r w:rsidR="002C6C9B" w:rsidRPr="00433C8A">
        <w:rPr>
          <w:color w:val="000000" w:themeColor="text1"/>
        </w:rPr>
        <w:t xml:space="preserve">of </w:t>
      </w:r>
      <w:r w:rsidR="00904D18" w:rsidRPr="00433C8A">
        <w:rPr>
          <w:color w:val="000000" w:themeColor="text1"/>
        </w:rPr>
        <w:t xml:space="preserve">three dimensional (3D) </w:t>
      </w:r>
      <w:r w:rsidR="00854D43" w:rsidRPr="00433C8A">
        <w:rPr>
          <w:color w:val="000000" w:themeColor="text1"/>
        </w:rPr>
        <w:t>genome conformation</w:t>
      </w:r>
      <w:r w:rsidR="002C6C9B" w:rsidRPr="00433C8A">
        <w:rPr>
          <w:color w:val="000000" w:themeColor="text1"/>
        </w:rPr>
        <w:t>, including topologically</w:t>
      </w:r>
      <w:r w:rsidR="001F5E13" w:rsidRPr="00433C8A">
        <w:rPr>
          <w:color w:val="000000" w:themeColor="text1"/>
        </w:rPr>
        <w:t xml:space="preserve"> </w:t>
      </w:r>
      <w:r w:rsidR="002C6C9B" w:rsidRPr="00433C8A">
        <w:rPr>
          <w:color w:val="000000" w:themeColor="text1"/>
        </w:rPr>
        <w:t>associat</w:t>
      </w:r>
      <w:r w:rsidR="00ED5BE3" w:rsidRPr="00433C8A">
        <w:rPr>
          <w:color w:val="000000" w:themeColor="text1"/>
        </w:rPr>
        <w:t>ing</w:t>
      </w:r>
      <w:r w:rsidR="002C6C9B" w:rsidRPr="00433C8A">
        <w:rPr>
          <w:color w:val="000000" w:themeColor="text1"/>
        </w:rPr>
        <w:t xml:space="preserve"> domains (TADs), in 5 genomes </w:t>
      </w:r>
      <w:r w:rsidR="00112DAD" w:rsidRPr="00433C8A">
        <w:rPr>
          <w:color w:val="000000" w:themeColor="text1"/>
        </w:rPr>
        <w:t>within the genus Oryza. These included three varieties from</w:t>
      </w:r>
      <w:r w:rsidR="002C6C9B" w:rsidRPr="00433C8A">
        <w:rPr>
          <w:color w:val="000000" w:themeColor="text1"/>
        </w:rPr>
        <w:t xml:space="preserve"> subspecies within</w:t>
      </w:r>
      <w:r w:rsidR="00EF4E6C" w:rsidRPr="00433C8A">
        <w:rPr>
          <w:color w:val="000000" w:themeColor="text1"/>
        </w:rPr>
        <w:t xml:space="preserve"> </w:t>
      </w:r>
      <w:r w:rsidR="00112DAD" w:rsidRPr="00433C8A">
        <w:rPr>
          <w:color w:val="000000" w:themeColor="text1"/>
        </w:rPr>
        <w:t xml:space="preserve">domesticated </w:t>
      </w:r>
      <w:r w:rsidR="00EF4E6C" w:rsidRPr="00433C8A">
        <w:rPr>
          <w:color w:val="000000" w:themeColor="text1"/>
        </w:rPr>
        <w:t>Asian rice</w:t>
      </w:r>
      <w:r w:rsidR="002C6C9B" w:rsidRPr="00433C8A">
        <w:rPr>
          <w:color w:val="000000" w:themeColor="text1"/>
        </w:rPr>
        <w:t xml:space="preserve"> </w:t>
      </w:r>
      <w:r w:rsidR="002C6C9B" w:rsidRPr="00433C8A">
        <w:rPr>
          <w:i/>
          <w:iCs/>
          <w:color w:val="000000" w:themeColor="text1"/>
        </w:rPr>
        <w:t>O. sativa</w:t>
      </w:r>
      <w:r w:rsidR="002C6C9B" w:rsidRPr="00433C8A">
        <w:rPr>
          <w:color w:val="000000" w:themeColor="text1"/>
        </w:rPr>
        <w:t xml:space="preserve"> as well as their closely</w:t>
      </w:r>
      <w:r w:rsidR="001F5E13" w:rsidRPr="00433C8A">
        <w:rPr>
          <w:color w:val="000000" w:themeColor="text1"/>
        </w:rPr>
        <w:t xml:space="preserve"> </w:t>
      </w:r>
      <w:r w:rsidR="002C6C9B" w:rsidRPr="00433C8A">
        <w:rPr>
          <w:color w:val="000000" w:themeColor="text1"/>
        </w:rPr>
        <w:t xml:space="preserve">related wild relatives </w:t>
      </w:r>
      <w:r w:rsidR="002C6C9B" w:rsidRPr="00433C8A">
        <w:rPr>
          <w:i/>
          <w:iCs/>
          <w:color w:val="000000" w:themeColor="text1"/>
        </w:rPr>
        <w:t xml:space="preserve">O. rufipogon </w:t>
      </w:r>
      <w:r w:rsidR="002C6C9B" w:rsidRPr="00433C8A">
        <w:rPr>
          <w:color w:val="000000" w:themeColor="text1"/>
        </w:rPr>
        <w:t>and</w:t>
      </w:r>
      <w:r w:rsidR="002C6C9B" w:rsidRPr="00433C8A">
        <w:rPr>
          <w:i/>
          <w:iCs/>
          <w:color w:val="000000" w:themeColor="text1"/>
        </w:rPr>
        <w:t xml:space="preserve"> O. </w:t>
      </w:r>
      <w:r w:rsidR="001F5E13" w:rsidRPr="00433C8A">
        <w:rPr>
          <w:i/>
          <w:iCs/>
          <w:color w:val="000000" w:themeColor="text1"/>
        </w:rPr>
        <w:t>meridionalis</w:t>
      </w:r>
      <w:r w:rsidR="00391AC2" w:rsidRPr="00433C8A">
        <w:rPr>
          <w:i/>
          <w:iCs/>
          <w:color w:val="000000" w:themeColor="text1"/>
        </w:rPr>
        <w:t>.</w:t>
      </w:r>
      <w:r w:rsidR="001F5E13" w:rsidRPr="00433C8A">
        <w:rPr>
          <w:color w:val="000000" w:themeColor="text1"/>
        </w:rPr>
        <w:t xml:space="preserve"> </w:t>
      </w:r>
      <w:r w:rsidR="00391AC2" w:rsidRPr="00433C8A">
        <w:rPr>
          <w:color w:val="000000" w:themeColor="text1"/>
        </w:rPr>
        <w:t>We</w:t>
      </w:r>
      <w:r w:rsidR="00112DAD" w:rsidRPr="00433C8A">
        <w:rPr>
          <w:color w:val="000000" w:themeColor="text1"/>
        </w:rPr>
        <w:t xml:space="preserve"> </w:t>
      </w:r>
      <w:r w:rsidR="00904D18" w:rsidRPr="00433C8A">
        <w:rPr>
          <w:color w:val="000000" w:themeColor="text1"/>
        </w:rPr>
        <w:t xml:space="preserve">used </w:t>
      </w:r>
      <w:r w:rsidR="002C6C9B" w:rsidRPr="00433C8A">
        <w:rPr>
          <w:color w:val="000000" w:themeColor="text1"/>
        </w:rPr>
        <w:t>the high-resolution chromosome conformation capture technique Micro-C which we modified for use in rice</w:t>
      </w:r>
      <w:r w:rsidR="00854D43" w:rsidRPr="00433C8A">
        <w:rPr>
          <w:color w:val="000000" w:themeColor="text1"/>
        </w:rPr>
        <w:t xml:space="preserve">. </w:t>
      </w:r>
      <w:r w:rsidR="00EA1DC2" w:rsidRPr="00433C8A">
        <w:t>Our analysis of rice TADs show</w:t>
      </w:r>
      <w:r w:rsidR="001F5E13" w:rsidRPr="00433C8A">
        <w:t>s</w:t>
      </w:r>
      <w:r w:rsidR="00EA1DC2" w:rsidRPr="00433C8A">
        <w:t xml:space="preserve"> that</w:t>
      </w:r>
      <w:r w:rsidR="001F5E13" w:rsidRPr="00433C8A">
        <w:t xml:space="preserve"> TAD boundaries</w:t>
      </w:r>
      <w:r w:rsidR="00EA1DC2" w:rsidRPr="00433C8A">
        <w:t xml:space="preserve"> have high transcriptional activity, low methylation levels, low TE content and increased gene densit</w:t>
      </w:r>
      <w:r w:rsidR="57020876" w:rsidRPr="00433C8A">
        <w:t>y</w:t>
      </w:r>
      <w:r w:rsidR="00EA1DC2" w:rsidRPr="00433C8A">
        <w:t xml:space="preserve">. We also find significant correlation of expression levels for genes within TADs, suggesting that they do function as genomic domains with shared regulatory features. Our findings indicate that animal and plant TADs may share more commonalities than was initially thought, as evidenced by similar genetic and epigenetic signatures associated with TADs and boundaries. </w:t>
      </w:r>
      <w:r w:rsidR="002C6C9B" w:rsidRPr="00433C8A">
        <w:rPr>
          <w:color w:val="000000" w:themeColor="text1"/>
        </w:rPr>
        <w:t>To examine 3D genome divergence, we employed</w:t>
      </w:r>
      <w:r w:rsidR="00854D43" w:rsidRPr="00433C8A">
        <w:rPr>
          <w:color w:val="000000" w:themeColor="text1"/>
        </w:rPr>
        <w:t xml:space="preserve"> a computer </w:t>
      </w:r>
      <w:r w:rsidR="00F755F7" w:rsidRPr="00433C8A">
        <w:rPr>
          <w:color w:val="000000" w:themeColor="text1"/>
        </w:rPr>
        <w:t>vision-based</w:t>
      </w:r>
      <w:r w:rsidR="00854D43" w:rsidRPr="00433C8A">
        <w:rPr>
          <w:color w:val="000000" w:themeColor="text1"/>
        </w:rPr>
        <w:t xml:space="preserve"> algorithm for the comparison of chromatin contact </w:t>
      </w:r>
      <w:r w:rsidR="001F5E13" w:rsidRPr="00433C8A">
        <w:rPr>
          <w:color w:val="000000" w:themeColor="text1"/>
        </w:rPr>
        <w:t>maps and</w:t>
      </w:r>
      <w:r w:rsidR="002C6C9B" w:rsidRPr="00433C8A">
        <w:rPr>
          <w:color w:val="000000" w:themeColor="text1"/>
        </w:rPr>
        <w:t xml:space="preserve"> </w:t>
      </w:r>
      <w:r w:rsidR="00854D43" w:rsidRPr="00433C8A">
        <w:rPr>
          <w:color w:val="000000" w:themeColor="text1"/>
        </w:rPr>
        <w:t>complemented this analysis by assessing the evolutionary conservation of individual TADs</w:t>
      </w:r>
      <w:r w:rsidR="00112DAD" w:rsidRPr="00433C8A">
        <w:rPr>
          <w:color w:val="000000" w:themeColor="text1"/>
        </w:rPr>
        <w:t xml:space="preserve"> and their boundaries</w:t>
      </w:r>
      <w:r w:rsidR="00854D43" w:rsidRPr="00433C8A">
        <w:rPr>
          <w:color w:val="000000" w:themeColor="text1"/>
        </w:rPr>
        <w:t xml:space="preserve">. We conclude that overall chromatin organization is conserved in rice, </w:t>
      </w:r>
      <w:r w:rsidR="000E04E5" w:rsidRPr="00433C8A">
        <w:rPr>
          <w:color w:val="000000" w:themeColor="text1"/>
        </w:rPr>
        <w:t xml:space="preserve">and </w:t>
      </w:r>
      <w:r w:rsidR="000E04E5" w:rsidRPr="00D3641F">
        <w:rPr>
          <w:bCs/>
          <w:color w:val="222222"/>
        </w:rPr>
        <w:t>3D structural divergence correlates with evolutionary distance between genomes</w:t>
      </w:r>
      <w:r w:rsidR="00854D43" w:rsidRPr="00D3641F">
        <w:rPr>
          <w:bCs/>
          <w:color w:val="000000" w:themeColor="text1"/>
        </w:rPr>
        <w:t xml:space="preserve">. </w:t>
      </w:r>
      <w:r w:rsidR="002C6C9B" w:rsidRPr="00433C8A">
        <w:rPr>
          <w:color w:val="000000" w:themeColor="text1"/>
        </w:rPr>
        <w:t xml:space="preserve">We also </w:t>
      </w:r>
      <w:r w:rsidR="00112DAD" w:rsidRPr="00433C8A">
        <w:rPr>
          <w:color w:val="000000" w:themeColor="text1"/>
        </w:rPr>
        <w:t>note</w:t>
      </w:r>
      <w:r w:rsidR="00854D43" w:rsidRPr="00433C8A">
        <w:rPr>
          <w:color w:val="000000" w:themeColor="text1"/>
        </w:rPr>
        <w:t xml:space="preserve"> </w:t>
      </w:r>
      <w:r w:rsidR="00904D18" w:rsidRPr="00433C8A">
        <w:rPr>
          <w:color w:val="000000" w:themeColor="text1"/>
        </w:rPr>
        <w:t>that</w:t>
      </w:r>
      <w:r w:rsidR="00854D43" w:rsidRPr="00433C8A">
        <w:rPr>
          <w:color w:val="000000" w:themeColor="text1"/>
        </w:rPr>
        <w:t xml:space="preserve"> individual TADs</w:t>
      </w:r>
      <w:r w:rsidR="002C6C9B" w:rsidRPr="00433C8A">
        <w:rPr>
          <w:color w:val="000000" w:themeColor="text1"/>
        </w:rPr>
        <w:t xml:space="preserve"> </w:t>
      </w:r>
      <w:r w:rsidR="00904D18" w:rsidRPr="00433C8A">
        <w:rPr>
          <w:color w:val="000000" w:themeColor="text1"/>
        </w:rPr>
        <w:t>are</w:t>
      </w:r>
      <w:r w:rsidR="00854D43" w:rsidRPr="00433C8A">
        <w:rPr>
          <w:color w:val="000000" w:themeColor="text1"/>
        </w:rPr>
        <w:t xml:space="preserve"> not well conserved</w:t>
      </w:r>
      <w:r w:rsidR="00904D18" w:rsidRPr="00433C8A">
        <w:rPr>
          <w:color w:val="000000" w:themeColor="text1"/>
        </w:rPr>
        <w:t>,</w:t>
      </w:r>
      <w:r w:rsidR="00854D43" w:rsidRPr="00433C8A">
        <w:rPr>
          <w:color w:val="000000" w:themeColor="text1"/>
        </w:rPr>
        <w:t xml:space="preserve"> even at short evolutionary timescales.</w:t>
      </w:r>
    </w:p>
    <w:p w14:paraId="5B27DA02" w14:textId="7BC5F523" w:rsidR="00D648CB" w:rsidRPr="00433C8A" w:rsidRDefault="00D648CB" w:rsidP="0BD60C0D">
      <w:pPr>
        <w:spacing w:line="480" w:lineRule="auto"/>
        <w:rPr>
          <w:b/>
          <w:bCs/>
          <w:color w:val="000000"/>
        </w:rPr>
      </w:pPr>
    </w:p>
    <w:p w14:paraId="0EB6073F" w14:textId="77777777" w:rsidR="00AD6835" w:rsidRPr="00433C8A" w:rsidRDefault="00AD6835" w:rsidP="009D2BBB">
      <w:pPr>
        <w:spacing w:line="480" w:lineRule="auto"/>
        <w:rPr>
          <w:b/>
          <w:bCs/>
          <w:color w:val="000000"/>
        </w:rPr>
      </w:pPr>
    </w:p>
    <w:p w14:paraId="5FFC0F03" w14:textId="77777777" w:rsidR="00AD6835" w:rsidRPr="00433C8A" w:rsidRDefault="00AD6835" w:rsidP="009D2BBB">
      <w:pPr>
        <w:spacing w:line="480" w:lineRule="auto"/>
        <w:rPr>
          <w:b/>
          <w:bCs/>
          <w:color w:val="000000"/>
        </w:rPr>
      </w:pPr>
    </w:p>
    <w:p w14:paraId="71AD4E26" w14:textId="77777777" w:rsidR="00AD6835" w:rsidRPr="00433C8A" w:rsidRDefault="00AD6835" w:rsidP="009D2BBB">
      <w:pPr>
        <w:spacing w:line="480" w:lineRule="auto"/>
        <w:rPr>
          <w:b/>
          <w:bCs/>
          <w:color w:val="000000"/>
        </w:rPr>
      </w:pPr>
    </w:p>
    <w:p w14:paraId="40420885" w14:textId="77777777" w:rsidR="00D45CCE" w:rsidRPr="00433C8A" w:rsidRDefault="00D45CCE" w:rsidP="009D2BBB">
      <w:pPr>
        <w:spacing w:line="480" w:lineRule="auto"/>
        <w:rPr>
          <w:b/>
          <w:bCs/>
          <w:color w:val="000000"/>
        </w:rPr>
      </w:pPr>
    </w:p>
    <w:p w14:paraId="26D59ED6" w14:textId="77777777" w:rsidR="00D45CCE" w:rsidRPr="00433C8A" w:rsidRDefault="00D45CCE" w:rsidP="009D2BBB">
      <w:pPr>
        <w:spacing w:line="480" w:lineRule="auto"/>
        <w:rPr>
          <w:b/>
          <w:bCs/>
          <w:color w:val="000000"/>
        </w:rPr>
      </w:pPr>
    </w:p>
    <w:p w14:paraId="55F8902B" w14:textId="0AFB9C71" w:rsidR="00854D43" w:rsidRPr="00433C8A" w:rsidRDefault="00D56649" w:rsidP="009D2BBB">
      <w:pPr>
        <w:spacing w:line="480" w:lineRule="auto"/>
        <w:rPr>
          <w:b/>
          <w:bCs/>
          <w:color w:val="000000"/>
        </w:rPr>
      </w:pPr>
      <w:r w:rsidRPr="00433C8A">
        <w:rPr>
          <w:b/>
          <w:bCs/>
          <w:color w:val="000000"/>
        </w:rPr>
        <w:lastRenderedPageBreak/>
        <w:t>INTRODUCTION</w:t>
      </w:r>
    </w:p>
    <w:p w14:paraId="425EFD68" w14:textId="04A9046A" w:rsidR="00B940D5" w:rsidRPr="00433C8A" w:rsidRDefault="0038083A" w:rsidP="00A46B16">
      <w:pPr>
        <w:spacing w:line="480" w:lineRule="auto"/>
        <w:jc w:val="both"/>
        <w:rPr>
          <w:color w:val="000000"/>
        </w:rPr>
      </w:pPr>
      <w:r w:rsidRPr="00433C8A">
        <w:rPr>
          <w:color w:val="000000" w:themeColor="text1"/>
        </w:rPr>
        <w:tab/>
      </w:r>
      <w:r w:rsidR="000C31C1" w:rsidRPr="00433C8A">
        <w:rPr>
          <w:color w:val="000000" w:themeColor="text1"/>
        </w:rPr>
        <w:t xml:space="preserve">In </w:t>
      </w:r>
      <w:r w:rsidR="0DEDE551" w:rsidRPr="00433C8A">
        <w:rPr>
          <w:color w:val="000000" w:themeColor="text1"/>
        </w:rPr>
        <w:t>recent</w:t>
      </w:r>
      <w:r w:rsidR="000C31C1" w:rsidRPr="00433C8A">
        <w:rPr>
          <w:color w:val="000000" w:themeColor="text1"/>
        </w:rPr>
        <w:t xml:space="preserve"> years, </w:t>
      </w:r>
      <w:r w:rsidR="00121F8A" w:rsidRPr="00433C8A">
        <w:rPr>
          <w:color w:val="000000" w:themeColor="text1"/>
        </w:rPr>
        <w:t>researchers</w:t>
      </w:r>
      <w:r w:rsidR="000C31C1" w:rsidRPr="00433C8A">
        <w:rPr>
          <w:color w:val="000000" w:themeColor="text1"/>
        </w:rPr>
        <w:t xml:space="preserve"> </w:t>
      </w:r>
      <w:r w:rsidRPr="00433C8A">
        <w:rPr>
          <w:color w:val="000000" w:themeColor="text1"/>
        </w:rPr>
        <w:t xml:space="preserve">have begun </w:t>
      </w:r>
      <w:r w:rsidR="00F40734" w:rsidRPr="00433C8A">
        <w:rPr>
          <w:color w:val="000000" w:themeColor="text1"/>
        </w:rPr>
        <w:t>to explore t</w:t>
      </w:r>
      <w:r w:rsidR="00934CEA" w:rsidRPr="00433C8A">
        <w:rPr>
          <w:color w:val="000000" w:themeColor="text1"/>
        </w:rPr>
        <w:t xml:space="preserve">he </w:t>
      </w:r>
      <w:r w:rsidR="0097395F" w:rsidRPr="00433C8A">
        <w:rPr>
          <w:color w:val="000000" w:themeColor="text1"/>
        </w:rPr>
        <w:t>nature of three</w:t>
      </w:r>
      <w:r w:rsidR="00031E9C" w:rsidRPr="00433C8A">
        <w:rPr>
          <w:color w:val="000000" w:themeColor="text1"/>
        </w:rPr>
        <w:t xml:space="preserve"> </w:t>
      </w:r>
      <w:r w:rsidR="0097395F" w:rsidRPr="00433C8A">
        <w:rPr>
          <w:color w:val="000000" w:themeColor="text1"/>
        </w:rPr>
        <w:t>dimensional (3D)</w:t>
      </w:r>
      <w:r w:rsidR="00934CEA" w:rsidRPr="00433C8A">
        <w:rPr>
          <w:color w:val="000000" w:themeColor="text1"/>
        </w:rPr>
        <w:t xml:space="preserve"> </w:t>
      </w:r>
      <w:r w:rsidR="00904D18" w:rsidRPr="00433C8A">
        <w:rPr>
          <w:color w:val="000000" w:themeColor="text1"/>
        </w:rPr>
        <w:t xml:space="preserve">genome </w:t>
      </w:r>
      <w:r w:rsidR="00934CEA" w:rsidRPr="00433C8A">
        <w:rPr>
          <w:color w:val="000000" w:themeColor="text1"/>
        </w:rPr>
        <w:t>organization</w:t>
      </w:r>
      <w:r w:rsidR="00AF6A2F" w:rsidRPr="00433C8A">
        <w:rPr>
          <w:color w:val="000000" w:themeColor="text1"/>
        </w:rPr>
        <w:t xml:space="preserve"> </w:t>
      </w:r>
      <w:r w:rsidR="00AF6A2F" w:rsidRPr="00433C8A">
        <w:rPr>
          <w:color w:val="000000" w:themeColor="text1"/>
        </w:rPr>
        <w:fldChar w:fldCharType="begin"/>
      </w:r>
      <w:r w:rsidR="00976D23" w:rsidRPr="00433C8A">
        <w:rPr>
          <w:color w:val="000000" w:themeColor="text1"/>
        </w:rPr>
        <w:instrText xml:space="preserve"> ADDIN ZOTERO_ITEM CSL_CITATION {"citationID":"lFWAiANt","properties":{"formattedCitation":"(1\\uc0\\u8211{}3)","plainCitation":"(1–3)","noteIndex":0},"citationItems":[{"id":1288,"uris":["http://zotero.org/users/14195618/items/CRLP8SRH"],"itemData":{"id":1288,"type":"article-journal","abstract":"The hierarchical levels of genome architecture exert transcriptional control by tuning the accessibility and proximity of genes and regulatory elements. Here, we review current insights into the trans-acting factors that enable the genome to flexibly adopt different functionally relevant conformations.","container-title":"Genome Biology","DOI":"10.1186/s13059-015-0730-1","ISSN":"1474760X","issue":"1","note":"PMID: 26257189\nISBN: 1465-6906","title":"Getting the genome in shape: The formation of loops, domains and compartments","volume":"16","author":[{"family":"Bouwman","given":"Britta A.M."},{"family":"Laat","given":"Wouter","non-dropping-particle":"de"}],"accessed":{"date-parts":[["2018",1,16]]},"issued":{"date-parts":[["2015"]]}}},{"id":6324,"uris":["http://zotero.org/users/14195618/items/AP6K72XQ"],"itemData":{"id":6324,"type":"article-journal","abstract":"Chromatin is the main carrier of genetic information and is non-randomly distributed within the nucleus. Nextgeneration sequence-based chromatin conformation capture technologies have enabled us to directly examine its three-dimensional organization at an unprecedented scale and resolution. In the best-studied mammalian models, chromatin folding can be broken down into three hierarchical levels, compartment, domains, and loops, which play important roles in transcriptional regulation. Although similar structures have now been identified in plants, they might not possess exactly the same functions as the mammalian ones. Here, we review recent Hi-C studies in plants, compare plant chromatin structures with their mammalian counterparts, and discuss the differences between plants with different genome sizes.","container-title":"Journal of Experimental Botany","DOI":"10.1093/JXB/ERAA220","ISSN":"0022-0957","issue":"17","note":"publisher: Oxford Academic","page":"5119-5128","title":"Plant and animal chromatin three-dimensional organization: similar structures but different functions","volume":"71","author":[{"family":"Dong","given":"Pengfei"},{"family":"Tu","given":"Xiaoyu"},{"family":"Liang","given":"Zizheng"},{"family":"Kang","given":"Byung Ho"},{"family":"Zhong","given":"Silin"}],"issued":{"date-parts":[["2020",8,17]]}}},{"id":4994,"uris":["http://zotero.org/users/14195618/items/QM4F4DPU"],"itemData":{"id":4994,"type":"article-journal","DOI":"10.1038/s41477-018-0199-5","title":"Three-dimensional chromatin packing and positioning of plant genomes","URL":"https://doi.org/10.1038/s41477-018-0199-5","author":[{"family":"Doğan","given":"Ezgi Süheyla"},{"family":"Liu","given":"Chang"}],"accessed":{"date-parts":[["2021",3,1]]}}}],"schema":"https://github.com/citation-style-language/schema/raw/master/csl-citation.json"} </w:instrText>
      </w:r>
      <w:r w:rsidR="00AF6A2F" w:rsidRPr="00433C8A">
        <w:rPr>
          <w:color w:val="000000" w:themeColor="text1"/>
        </w:rPr>
        <w:fldChar w:fldCharType="separate"/>
      </w:r>
      <w:r w:rsidR="00976D23" w:rsidRPr="00433C8A">
        <w:rPr>
          <w:color w:val="000000"/>
        </w:rPr>
        <w:t>(1–3)</w:t>
      </w:r>
      <w:r w:rsidR="00AF6A2F" w:rsidRPr="00433C8A">
        <w:rPr>
          <w:color w:val="000000" w:themeColor="text1"/>
        </w:rPr>
        <w:fldChar w:fldCharType="end"/>
      </w:r>
      <w:r w:rsidR="001C1E8D" w:rsidRPr="00433C8A">
        <w:rPr>
          <w:noProof/>
          <w:color w:val="000000" w:themeColor="text1"/>
        </w:rPr>
        <w:t xml:space="preserve"> </w:t>
      </w:r>
      <w:r w:rsidR="00844619" w:rsidRPr="00433C8A">
        <w:rPr>
          <w:color w:val="000000" w:themeColor="text1"/>
        </w:rPr>
        <w:t>, which</w:t>
      </w:r>
      <w:r w:rsidR="00721F63" w:rsidRPr="00433C8A">
        <w:rPr>
          <w:color w:val="000000" w:themeColor="text1"/>
        </w:rPr>
        <w:t xml:space="preserve"> affects gene regulation</w:t>
      </w:r>
      <w:r w:rsidR="002E3D63" w:rsidRPr="00433C8A">
        <w:rPr>
          <w:color w:val="000000" w:themeColor="text1"/>
        </w:rPr>
        <w:t xml:space="preserve"> </w:t>
      </w:r>
      <w:r w:rsidR="002E3D63" w:rsidRPr="00433C8A">
        <w:rPr>
          <w:color w:val="000000" w:themeColor="text1"/>
        </w:rPr>
        <w:fldChar w:fldCharType="begin"/>
      </w:r>
      <w:r w:rsidR="00976D23" w:rsidRPr="00433C8A">
        <w:rPr>
          <w:color w:val="000000" w:themeColor="text1"/>
        </w:rPr>
        <w:instrText xml:space="preserve"> ADDIN ZOTERO_ITEM CSL_CITATION {"citationID":"FQFwmf8w","properties":{"formattedCitation":"(4\\uc0\\u8211{}7)","plainCitation":"(4–7)","noteIndex":0},"citationItems":[{"id":990,"uris":["http://zotero.org/users/14195618/items/6CJFRB7A"],"itemData":{"id":990,"type":"article-journal","abstract":"Recent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regulation.","container-title":"FEBS Letters","DOI":"10.1016/j.febslet.2015.08.044","ISSN":"18733468","issue":"20","note":"PMID: 26348399\narXiv: 15334406\nISBN: 0014-5793","page":"2877-2884","title":"Structural and functional diversity of Topologically Associating Domains","volume":"589","author":[{"family":"Dekker","given":"Job"},{"family":"Heard","given":"Edith"}],"issued":{"date-parts":[["2015",10,7]]}}},{"id":6746,"uris":["http://zotero.org/users/14195618/items/JQ8M4ZST"],"itemData":{"id":6746,"type":"article-journal","abstrac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neighbourhoods, with the respective promoters of Xist and Tsix lying in adjacent TADs, each containing their known positive regulators. We identify a novel distal regulatory region of Tsix within its TAD, which produces a long intervening RNA, Linx. In addition to uncovering a new principle of cis-regulatory architecture of mammalian chromosomes, our study sets the stage for the full genetic dissection of the X-inactivation centre.","container-title":"Nature 2012 485:7398","DOI":"10.1038/nature11049","ISSN":"1476-4687","issue":"7398","note":"PMID: 22495304\npublisher: Nature Publishing Group","page":"381-385","title":"Spatial partitioning of the regulatory landscape of the X-inactivation centre","volume":"485","author":[{"family":"Nora","given":"Elphège P."},{"family":"Lajoie","given":"Bryan R."},{"family":"Schulz","given":"Edda G."},{"family":"Giorgetti","given":"Luca"},{"family":"Okamoto","given":"Ikuhiro"},{"family":"Servant","given":"Nicolas"},{"family":"Piolot","given":"Tristan"},{"family":"Van Berkum","given":"Nynke L."},{"family":"Meisig","given":"Johannes"},{"family":"Sedat","given":"John"},{"family":"Gribnau","given":"Joost"},{"family":"Barillot","given":"Emmanuel"},{"family":"Blüthgen","given":"Nils"},{"family":"Dekker","given":"Job"},{"family":"Heard","given":"Edith"}],"issued":{"date-parts":[["2012",4,11]]}}},{"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id":6769,"uris":["http://zotero.org/users/14195618/items/IUJJXSVF"],"itemData":{"id":6769,"type":"article-journal","abstract":"Understanding how regulatory sequences interact in the context of chromosomal architecture is a central challenge in biology. Chromosome conformation capture revealed that mammalian chromosomes possess a rich hierarchy of structural layers, from multi-megabase compartments to sub-megabase topologically associating domains (TADs) and sub-TAD contact domains. TADs appear to act as regulatory microenvironments by constraining and segregating regulatory interactions across discrete chromosomal regions. However, it is unclear whether other (or all) folding layers share similar properties, or rather TADs constitute a privileged folding scale with maximal impact on the organization of regulatory interactions. Here, we present a novel algorithm named CaTCH that identifies hierarchical trees of chromosomal domains in Hi-C maps, stratified through their reciprocal physical insulation, which is a single and biologically relevant parameter. By applying CaTCH to published Hi-C data sets, we show that previously reported folding layers appear at different insulation levels. We demonstrate that although no structurally privileged folding level exists, TADs emerge as a functionally privileged scale defined by maximal boundary enrichment in CTCF and maximal cell-type conservation. By measuring transcriptional output in embryonic stem cells and neural precursor cells, we show that the likelihood that genes in a domain are coregulated during differentiation is also maximized at the scale of TADs. Finally, we observe that regulatory sequences occur at genomic locations corresponding to optimized mutual interactions at the same scale. Our analysis suggests that the architectural functionality of TADs arises from the interplay between their ability to partition interactions and the specific genomic position of regulatory sequences.","container-title":"Genome Research","DOI":"10.1101/GR.212803.116","ISSN":"1088-9051","issue":"3","note":"PMID: 28057745\npublisher: Cold Spring Harbor Laboratory Press","page":"479-490","title":"Reciprocal insulation analysis of Hi-C data shows that TADs represent a functionally but not structurally privileged scale in the hierarchical folding of chromosomes","volume":"27","author":[{"family":"Zhan","given":"Yinxiu"},{"family":"Mariani","given":"Luca"},{"family":"Barozzi","given":"Iros"},{"family":"Schulz","given":"Edda G."},{"family":"Blüthgen","given":"Nils"},{"family":"Stadler","given":"Michael"},{"family":"Tiana","given":"Guido"},{"family":"Giorgetti","given":"Luca"}],"issued":{"date-parts":[["2017",3,1]]}}}],"schema":"https://github.com/citation-style-language/schema/raw/master/csl-citation.json"} </w:instrText>
      </w:r>
      <w:r w:rsidR="002E3D63" w:rsidRPr="00433C8A">
        <w:rPr>
          <w:color w:val="000000" w:themeColor="text1"/>
        </w:rPr>
        <w:fldChar w:fldCharType="separate"/>
      </w:r>
      <w:r w:rsidR="00976D23" w:rsidRPr="00433C8A">
        <w:rPr>
          <w:color w:val="000000"/>
        </w:rPr>
        <w:t>(4–7)</w:t>
      </w:r>
      <w:r w:rsidR="002E3D63" w:rsidRPr="00433C8A">
        <w:rPr>
          <w:color w:val="000000" w:themeColor="text1"/>
        </w:rPr>
        <w:fldChar w:fldCharType="end"/>
      </w:r>
      <w:r w:rsidR="00721F63" w:rsidRPr="00433C8A">
        <w:rPr>
          <w:color w:val="000000" w:themeColor="text1"/>
        </w:rPr>
        <w:t xml:space="preserve"> and may play a central role in the evolution of genomic architecture</w:t>
      </w:r>
      <w:r w:rsidR="00A80A2C" w:rsidRPr="00433C8A">
        <w:rPr>
          <w:color w:val="000000" w:themeColor="text1"/>
        </w:rPr>
        <w:t xml:space="preserve"> </w:t>
      </w:r>
      <w:r w:rsidR="00A80A2C" w:rsidRPr="00433C8A">
        <w:rPr>
          <w:color w:val="000000" w:themeColor="text1"/>
        </w:rPr>
        <w:fldChar w:fldCharType="begin"/>
      </w:r>
      <w:r w:rsidR="00976D23" w:rsidRPr="00433C8A">
        <w:rPr>
          <w:color w:val="000000" w:themeColor="text1"/>
        </w:rPr>
        <w:instrText xml:space="preserve"> ADDIN ZOTERO_ITEM CSL_CITATION {"citationID":"bXi1vqw5","properties":{"formattedCitation":"(8)","plainCitation":"(8)","noteIndex":0},"citationItems":[{"id":6734,"uris":["http://zotero.org/users/14195618/items/27S79T5S"],"itemData":{"id":6734,"type":"article-journal","abstract":"Our understanding of genomic reorganization, the mechanics of genomic transmission to offspring during germ line formation, and how these structural changes contribute to the speciation process, and genetic disease is far from complete. Earlier attempts to understand the mechanism(s) and constraints that govern genome remodeling suffered from being too narrowly focused, and failed to provide a unified and encompassing view of how genomes are organized and regulated inside cells. Here, we propose a new multidisciplinary Integrative Breakage Model for the study of genome evolution. The analysis of the high-level structural organization of genomes (nucleome), together with the functional constrains that accompany genome reshuffling, provide insights into the origin and plasticity of genome organization that may assist with the detection and isolation of therapeutic targets for the treatment of complex human disorders.","container-title":"BioEssays","DOI":"10.1002/BIES.201400174","ISSN":"1521-1878","issue":"5","note":"PMID: 25739389\npublisher: John Wiley &amp; Sons, Ltd","page":"479-488","title":"An Integrative Breakage Model of genome architecture, reshuffling and evolution","volume":"37","author":[{"family":"Farré","given":"Marta"},{"family":"Robinson","given":"Terence J."},{"family":"Ruiz-Herrera","given":"Aurora"}],"issued":{"date-parts":[["2015",5,1]]}}}],"schema":"https://github.com/citation-style-language/schema/raw/master/csl-citation.json"} </w:instrText>
      </w:r>
      <w:r w:rsidR="00A80A2C" w:rsidRPr="00433C8A">
        <w:rPr>
          <w:color w:val="000000" w:themeColor="text1"/>
        </w:rPr>
        <w:fldChar w:fldCharType="separate"/>
      </w:r>
      <w:r w:rsidR="00976D23" w:rsidRPr="00433C8A">
        <w:rPr>
          <w:color w:val="000000"/>
        </w:rPr>
        <w:t>(8)</w:t>
      </w:r>
      <w:r w:rsidR="00A80A2C" w:rsidRPr="00433C8A">
        <w:rPr>
          <w:color w:val="000000" w:themeColor="text1"/>
        </w:rPr>
        <w:fldChar w:fldCharType="end"/>
      </w:r>
      <w:r w:rsidR="00A80A2C" w:rsidRPr="00433C8A">
        <w:rPr>
          <w:color w:val="000000" w:themeColor="text1"/>
        </w:rPr>
        <w:t>.</w:t>
      </w:r>
      <w:r w:rsidR="00854D43" w:rsidRPr="00433C8A">
        <w:rPr>
          <w:color w:val="000000" w:themeColor="text1"/>
        </w:rPr>
        <w:t xml:space="preserve"> </w:t>
      </w:r>
      <w:r w:rsidR="00904D18" w:rsidRPr="00433C8A">
        <w:rPr>
          <w:color w:val="000000"/>
        </w:rPr>
        <w:t>The study of higher-order structures</w:t>
      </w:r>
      <w:r w:rsidR="0097395F" w:rsidRPr="00433C8A">
        <w:rPr>
          <w:color w:val="000000"/>
        </w:rPr>
        <w:t xml:space="preserve"> has been facilitated by a</w:t>
      </w:r>
      <w:r w:rsidR="00854D43" w:rsidRPr="00433C8A">
        <w:rPr>
          <w:color w:val="000000"/>
        </w:rPr>
        <w:t xml:space="preserve">dvances in </w:t>
      </w:r>
      <w:r w:rsidR="0097395F" w:rsidRPr="00433C8A">
        <w:rPr>
          <w:color w:val="000000"/>
        </w:rPr>
        <w:t xml:space="preserve">chromosome conformation capture </w:t>
      </w:r>
      <w:r w:rsidR="00854D43" w:rsidRPr="00433C8A">
        <w:rPr>
          <w:color w:val="000000"/>
        </w:rPr>
        <w:t>(3C) techniques</w:t>
      </w:r>
      <w:r w:rsidR="0097395F" w:rsidRPr="00433C8A">
        <w:rPr>
          <w:color w:val="000000"/>
        </w:rPr>
        <w:t>, which</w:t>
      </w:r>
      <w:r w:rsidR="00854D43" w:rsidRPr="00433C8A">
        <w:rPr>
          <w:color w:val="000000"/>
        </w:rPr>
        <w:t xml:space="preserve"> have led to the development of methods </w:t>
      </w:r>
      <w:r w:rsidRPr="00433C8A">
        <w:rPr>
          <w:color w:val="000000"/>
        </w:rPr>
        <w:t xml:space="preserve">such as </w:t>
      </w:r>
      <w:r w:rsidR="00854D43" w:rsidRPr="00433C8A">
        <w:rPr>
          <w:color w:val="000000"/>
        </w:rPr>
        <w:t>Hi-C</w:t>
      </w:r>
      <w:r w:rsidR="00476877" w:rsidRPr="00433C8A">
        <w:rPr>
          <w:color w:val="000000"/>
        </w:rPr>
        <w:t xml:space="preserve"> </w:t>
      </w:r>
      <w:r w:rsidR="006C28E2" w:rsidRPr="00433C8A">
        <w:rPr>
          <w:color w:val="000000"/>
        </w:rPr>
        <w:fldChar w:fldCharType="begin"/>
      </w:r>
      <w:r w:rsidR="00976D23" w:rsidRPr="00433C8A">
        <w:rPr>
          <w:color w:val="000000"/>
        </w:rPr>
        <w:instrText xml:space="preserve"> ADDIN ZOTERO_ITEM CSL_CITATION {"citationID":"Cq9PUNo4","properties":{"formattedCitation":"(9)","plainCitation":"(9)","noteIndex":0},"citationItems":[{"id":6863,"uris":["http://zotero.org/users/14195618/items/2J44LPBN"],"itemData":{"id":6863,"type":"article-journal","abstract":"We describe Hi-C, a method that probes the three-dimensional architecture of whole genomes by coupling proximity-based ligation with massively parallel sequencing. We constructed spatial proximity maps of the human genome with Hi-C at a resolution of 1Mb. These maps confirm the presence of chromosome territories and the spatial proximity of small, gene rich chromosomes. We identified an additional level of genome organization that is characterized by the spatial segregation of open and closed chromatin to form two genome-wide compartments. At the megabase scale, the chromatin conformation is consistent with a fractal globule, a knot-free conformation that enables maximally dense packing while preserving the ability to easily fold and unfold any genomic locus. The fractal globule is distinct from the more commonly used globular equilibrium model. Our results demonstrate the power of Hi-C to map the dynamic conformations of whole genomes.","container-title":"Science (New York, N.Y.)","DOI":"10.1126/science.1181369","ISSN":"0036-8075","issue":"5950","journalAbbreviation":"Science","note":"PMID: 19815776\nPMCID: PMC2858594","page":"289-293","source":"PubMed Central","title":"Comprehensive mapping of long range interactions reveals folding principles of the human genome","volume":"326","author":[{"family":"Lieberman-Aiden","given":"Erez"},{"family":"Berkum","given":"Nynke L.","non-dropping-particle":"van"},{"family":"Williams","given":"Louise"},{"family":"Imakaev","given":"Maxim"},{"family":"Ragoczy","given":"Tobias"},{"family":"Telling","given":"Agnes"},{"family":"Amit","given":"Ido"},{"family":"Lajoie","given":"Bryan R."},{"family":"Sabo","given":"Peter J."},{"family":"Dorschner","given":"Michael O."},{"family":"Sandstrom","given":"Richard"},{"family":"Bernstein","given":"Bradley"},{"family":"Bender","given":"M. A."},{"family":"Groudine","given":"Mark"},{"family":"Gnirke","given":"Andreas"},{"family":"Stamatoyannopoulos","given":"John"},{"family":"Mirny","given":"Leonid A."},{"family":"Lander","given":"Eric S."},{"family":"Dekker","given":"Job"}],"issued":{"date-parts":[["2009",10,9]]}}}],"schema":"https://github.com/citation-style-language/schema/raw/master/csl-citation.json"} </w:instrText>
      </w:r>
      <w:r w:rsidR="006C28E2" w:rsidRPr="00433C8A">
        <w:rPr>
          <w:color w:val="000000"/>
        </w:rPr>
        <w:fldChar w:fldCharType="separate"/>
      </w:r>
      <w:r w:rsidR="00976D23" w:rsidRPr="00433C8A">
        <w:rPr>
          <w:color w:val="000000"/>
        </w:rPr>
        <w:t>(9)</w:t>
      </w:r>
      <w:r w:rsidR="006C28E2" w:rsidRPr="00433C8A">
        <w:rPr>
          <w:color w:val="000000"/>
        </w:rPr>
        <w:fldChar w:fldCharType="end"/>
      </w:r>
      <w:r w:rsidR="00854D43" w:rsidRPr="00433C8A">
        <w:rPr>
          <w:color w:val="000000"/>
        </w:rPr>
        <w:t>, Omni-C, and Micro-C</w:t>
      </w:r>
      <w:r w:rsidRPr="00433C8A">
        <w:rPr>
          <w:color w:val="000000"/>
        </w:rPr>
        <w:t xml:space="preserve"> </w:t>
      </w:r>
      <w:r w:rsidR="00552CB0" w:rsidRPr="00433C8A">
        <w:rPr>
          <w:color w:val="000000"/>
        </w:rPr>
        <w:fldChar w:fldCharType="begin"/>
      </w:r>
      <w:r w:rsidR="00976D23" w:rsidRPr="00433C8A">
        <w:rPr>
          <w:color w:val="000000"/>
        </w:rPr>
        <w:instrText xml:space="preserve"> ADDIN ZOTERO_ITEM CSL_CITATION {"citationID":"kRWcVOK6","properties":{"formattedCitation":"(10)","plainCitation":"(10)","noteIndex":0},"citationItems":[{"id":6866,"uris":["http://zotero.org/users/14195618/items/TTL38QQ6"],"itemData":{"id":6866,"type":"article-journal","abstract":"We describe a Hi-C-based method, Micro-C, in which micrococcal nuclease is used instead of restriction enzymes to fragment chromatin, enabling nucleosome resolution chromosome folding maps. Analysis of Micro-C maps for budding yeast reveals abundant self-associating domains similar to those reported in other species, but not previously observed in yeast. These structures, far shorter than topologically associating domains in mammals, typically encompass one to five genes in yeast. Strong boundaries between self-associating domains occur at promoters of highly transcribed genes and regions of rapid histone turnover that are typically bound by the RSC chromatin-remodeling complex. Investigation of chromosome folding in mutants confirms roles for RSC, \"gene looping\" factor Ssu72, Mediator, H3K56 acetyltransferase Rtt109, and the N-terminal tail of H4 in folding of the yeast genome. This approach provides detailed structural maps of a eukaryotic genome, and our findings provide insights into the machinery underlying chromosome compaction.","container-title":"Cell","DOI":"10.1016/j.cell.2015.05.048","ISSN":"1097-4172","issue":"1","journalAbbreviation":"Cell","language":"eng","note":"PMID: 26119342\nPMCID: PMC4509605","page":"108-119","source":"PubMed","title":"Mapping Nucleosome Resolution Chromosome Folding in Yeast by Micro-C","volume":"162","author":[{"family":"Hsieh","given":"Tsung-Han S."},{"family":"Weiner","given":"Assaf"},{"family":"Lajoie","given":"Bryan"},{"family":"Dekker","given":"Job"},{"family":"Friedman","given":"Nir"},{"family":"Rando","given":"Oliver J."}],"issued":{"date-parts":[["2015",7,2]]}}}],"schema":"https://github.com/citation-style-language/schema/raw/master/csl-citation.json"} </w:instrText>
      </w:r>
      <w:r w:rsidR="00552CB0" w:rsidRPr="00433C8A">
        <w:rPr>
          <w:color w:val="000000"/>
        </w:rPr>
        <w:fldChar w:fldCharType="separate"/>
      </w:r>
      <w:r w:rsidR="00976D23" w:rsidRPr="00433C8A">
        <w:rPr>
          <w:color w:val="000000"/>
        </w:rPr>
        <w:t>(10)</w:t>
      </w:r>
      <w:r w:rsidR="00552CB0" w:rsidRPr="00433C8A">
        <w:rPr>
          <w:color w:val="000000"/>
        </w:rPr>
        <w:fldChar w:fldCharType="end"/>
      </w:r>
      <w:r w:rsidR="00854D43" w:rsidRPr="00433C8A">
        <w:rPr>
          <w:color w:val="000000"/>
        </w:rPr>
        <w:t xml:space="preserve">, </w:t>
      </w:r>
      <w:r w:rsidR="00844619" w:rsidRPr="00433C8A">
        <w:rPr>
          <w:color w:val="000000"/>
        </w:rPr>
        <w:t>allowing</w:t>
      </w:r>
      <w:r w:rsidR="00904D18" w:rsidRPr="00433C8A">
        <w:rPr>
          <w:color w:val="000000"/>
        </w:rPr>
        <w:t xml:space="preserve"> </w:t>
      </w:r>
      <w:r w:rsidRPr="00433C8A">
        <w:rPr>
          <w:color w:val="000000"/>
        </w:rPr>
        <w:t xml:space="preserve">the </w:t>
      </w:r>
      <w:r w:rsidR="00854D43" w:rsidRPr="00433C8A">
        <w:rPr>
          <w:color w:val="000000"/>
        </w:rPr>
        <w:t xml:space="preserve">genome-wide mapping of </w:t>
      </w:r>
      <w:r w:rsidR="0097395F" w:rsidRPr="00433C8A">
        <w:rPr>
          <w:color w:val="000000"/>
        </w:rPr>
        <w:t>3D genome</w:t>
      </w:r>
      <w:r w:rsidR="00854D43" w:rsidRPr="00433C8A">
        <w:rPr>
          <w:color w:val="000000"/>
        </w:rPr>
        <w:t xml:space="preserve"> </w:t>
      </w:r>
      <w:r w:rsidR="00844619" w:rsidRPr="00433C8A">
        <w:rPr>
          <w:color w:val="000000"/>
        </w:rPr>
        <w:t>organization</w:t>
      </w:r>
      <w:r w:rsidR="00854D43" w:rsidRPr="00433C8A">
        <w:rPr>
          <w:color w:val="000000"/>
        </w:rPr>
        <w:t xml:space="preserve">. These </w:t>
      </w:r>
      <w:r w:rsidRPr="00433C8A">
        <w:rPr>
          <w:color w:val="000000"/>
        </w:rPr>
        <w:t xml:space="preserve">molecular approaches </w:t>
      </w:r>
      <w:r w:rsidR="00854D43" w:rsidRPr="00433C8A">
        <w:rPr>
          <w:color w:val="000000"/>
        </w:rPr>
        <w:t xml:space="preserve">have </w:t>
      </w:r>
      <w:r w:rsidR="0097395F" w:rsidRPr="00433C8A">
        <w:rPr>
          <w:color w:val="000000"/>
        </w:rPr>
        <w:t xml:space="preserve">enabled </w:t>
      </w:r>
      <w:r w:rsidR="00854D43" w:rsidRPr="00433C8A">
        <w:rPr>
          <w:color w:val="000000"/>
        </w:rPr>
        <w:t>the discovery of</w:t>
      </w:r>
      <w:r w:rsidR="003B0434" w:rsidRPr="00433C8A">
        <w:rPr>
          <w:color w:val="000000"/>
        </w:rPr>
        <w:t xml:space="preserve"> </w:t>
      </w:r>
      <w:r w:rsidR="00AA5127" w:rsidRPr="00433C8A">
        <w:rPr>
          <w:color w:val="000000"/>
        </w:rPr>
        <w:t xml:space="preserve">large chromatin structural elements, such as A/B </w:t>
      </w:r>
      <w:r w:rsidR="00BC1BB4" w:rsidRPr="00433C8A">
        <w:rPr>
          <w:color w:val="000000"/>
        </w:rPr>
        <w:t>compartments,</w:t>
      </w:r>
      <w:r w:rsidR="00AA5127" w:rsidRPr="00433C8A">
        <w:rPr>
          <w:color w:val="000000"/>
        </w:rPr>
        <w:t xml:space="preserve"> as well as smaller </w:t>
      </w:r>
      <w:r w:rsidR="003B0434" w:rsidRPr="00433C8A">
        <w:rPr>
          <w:color w:val="000000"/>
        </w:rPr>
        <w:t>self-interacting regions of chromosome</w:t>
      </w:r>
      <w:r w:rsidR="0097395F" w:rsidRPr="00433C8A">
        <w:rPr>
          <w:color w:val="000000"/>
        </w:rPr>
        <w:t>s</w:t>
      </w:r>
      <w:r w:rsidR="003B0434" w:rsidRPr="00433C8A">
        <w:rPr>
          <w:color w:val="000000"/>
        </w:rPr>
        <w:t xml:space="preserve"> referred to as</w:t>
      </w:r>
      <w:r w:rsidR="00854D43" w:rsidRPr="00433C8A">
        <w:rPr>
          <w:color w:val="000000"/>
        </w:rPr>
        <w:t xml:space="preserve"> </w:t>
      </w:r>
      <w:r w:rsidR="0097395F" w:rsidRPr="00433C8A">
        <w:rPr>
          <w:color w:val="000000"/>
        </w:rPr>
        <w:t>topologically associat</w:t>
      </w:r>
      <w:r w:rsidR="00ED5BE3" w:rsidRPr="00433C8A">
        <w:rPr>
          <w:color w:val="000000"/>
        </w:rPr>
        <w:t>ing</w:t>
      </w:r>
      <w:r w:rsidR="0097395F" w:rsidRPr="00433C8A">
        <w:rPr>
          <w:color w:val="000000"/>
        </w:rPr>
        <w:t xml:space="preserve"> domains </w:t>
      </w:r>
      <w:r w:rsidR="00854D43" w:rsidRPr="00433C8A">
        <w:rPr>
          <w:color w:val="000000"/>
        </w:rPr>
        <w:t xml:space="preserve">(TADs), </w:t>
      </w:r>
      <w:r w:rsidRPr="00433C8A">
        <w:rPr>
          <w:color w:val="000000"/>
        </w:rPr>
        <w:t xml:space="preserve">which are </w:t>
      </w:r>
      <w:r w:rsidR="00854D43" w:rsidRPr="00433C8A">
        <w:rPr>
          <w:color w:val="000000"/>
        </w:rPr>
        <w:t>kilo- to megabase</w:t>
      </w:r>
      <w:r w:rsidR="0097395F" w:rsidRPr="00433C8A">
        <w:rPr>
          <w:color w:val="000000"/>
        </w:rPr>
        <w:t>-</w:t>
      </w:r>
      <w:r w:rsidRPr="00433C8A">
        <w:rPr>
          <w:color w:val="000000"/>
        </w:rPr>
        <w:t xml:space="preserve">sized genomic </w:t>
      </w:r>
      <w:r w:rsidR="00854D43" w:rsidRPr="00433C8A">
        <w:rPr>
          <w:color w:val="000000"/>
        </w:rPr>
        <w:t xml:space="preserve">regions that interact </w:t>
      </w:r>
      <w:r w:rsidRPr="00433C8A">
        <w:rPr>
          <w:color w:val="000000"/>
        </w:rPr>
        <w:t xml:space="preserve">within the nucleus and are believed to </w:t>
      </w:r>
      <w:r w:rsidR="00854D43" w:rsidRPr="00433C8A">
        <w:rPr>
          <w:color w:val="000000"/>
        </w:rPr>
        <w:t xml:space="preserve">represent </w:t>
      </w:r>
      <w:r w:rsidRPr="00433C8A">
        <w:rPr>
          <w:color w:val="000000"/>
        </w:rPr>
        <w:t xml:space="preserve">a </w:t>
      </w:r>
      <w:r w:rsidR="00854D43" w:rsidRPr="00433C8A">
        <w:rPr>
          <w:color w:val="000000"/>
        </w:rPr>
        <w:t>fundamental structural</w:t>
      </w:r>
      <w:r w:rsidRPr="00433C8A">
        <w:rPr>
          <w:color w:val="000000"/>
        </w:rPr>
        <w:t>/</w:t>
      </w:r>
      <w:r w:rsidR="00854D43" w:rsidRPr="00433C8A">
        <w:rPr>
          <w:color w:val="000000"/>
        </w:rPr>
        <w:t>functional unit of the genome</w:t>
      </w:r>
      <w:r w:rsidR="00DE19C1" w:rsidRPr="00433C8A">
        <w:rPr>
          <w:color w:val="000000"/>
        </w:rPr>
        <w:t>.</w:t>
      </w:r>
      <w:r w:rsidR="003B0434" w:rsidRPr="00433C8A">
        <w:rPr>
          <w:color w:val="000000"/>
        </w:rPr>
        <w:t xml:space="preserve"> TADs appear to play a prominent role in gene regulation </w:t>
      </w:r>
      <w:r w:rsidR="005C1B22" w:rsidRPr="00433C8A">
        <w:rPr>
          <w:color w:val="000000"/>
        </w:rPr>
        <w:fldChar w:fldCharType="begin"/>
      </w:r>
      <w:r w:rsidR="00976D23" w:rsidRPr="00433C8A">
        <w:rPr>
          <w:color w:val="000000"/>
        </w:rPr>
        <w:instrText xml:space="preserve"> ADDIN ZOTERO_ITEM CSL_CITATION {"citationID":"BZCTgIZv","properties":{"formattedCitation":"(4)","plainCitation":"(4)","noteIndex":0},"citationItems":[{"id":990,"uris":["http://zotero.org/users/14195618/items/6CJFRB7A"],"itemData":{"id":990,"type":"article-journal","abstract":"Recent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regulation.","container-title":"FEBS Letters","DOI":"10.1016/j.febslet.2015.08.044","ISSN":"18733468","issue":"20","note":"PMID: 26348399\narXiv: 15334406\nISBN: 0014-5793","page":"2877-2884","title":"Structural and functional diversity of Topologically Associating Domains","volume":"589","author":[{"family":"Dekker","given":"Job"},{"family":"Heard","given":"Edith"}],"issued":{"date-parts":[["2015",10,7]]}}}],"schema":"https://github.com/citation-style-language/schema/raw/master/csl-citation.json"} </w:instrText>
      </w:r>
      <w:r w:rsidR="005C1B22" w:rsidRPr="00433C8A">
        <w:rPr>
          <w:color w:val="000000"/>
        </w:rPr>
        <w:fldChar w:fldCharType="separate"/>
      </w:r>
      <w:r w:rsidR="00976D23" w:rsidRPr="00433C8A">
        <w:rPr>
          <w:noProof/>
          <w:color w:val="000000"/>
        </w:rPr>
        <w:t>(4)</w:t>
      </w:r>
      <w:r w:rsidR="005C1B22" w:rsidRPr="00433C8A">
        <w:rPr>
          <w:color w:val="000000"/>
        </w:rPr>
        <w:fldChar w:fldCharType="end"/>
      </w:r>
      <w:r w:rsidR="003B0434" w:rsidRPr="00433C8A">
        <w:rPr>
          <w:color w:val="000000"/>
        </w:rPr>
        <w:t xml:space="preserve"> and in genome replication by synchronizing origins of replication</w:t>
      </w:r>
      <w:r w:rsidR="005C1B22" w:rsidRPr="00433C8A">
        <w:rPr>
          <w:color w:val="000000"/>
        </w:rPr>
        <w:t xml:space="preserve"> </w:t>
      </w:r>
      <w:r w:rsidR="00422470" w:rsidRPr="00433C8A">
        <w:rPr>
          <w:color w:val="000000"/>
        </w:rPr>
        <w:fldChar w:fldCharType="begin"/>
      </w:r>
      <w:r w:rsidR="00976D23" w:rsidRPr="00433C8A">
        <w:rPr>
          <w:color w:val="000000"/>
        </w:rPr>
        <w:instrText xml:space="preserve"> ADDIN ZOTERO_ITEM CSL_CITATION {"citationID":"BX80lPkc","properties":{"formattedCitation":"(11,12)","plainCitation":"(11,12)","noteIndex":0},"citationItems":[{"id":6755,"uris":["http://zotero.org/users/14195618/items/5E2Z6GR7"],"itemData":{"id":6755,"type":"article-journal","abstract":"The genome of metazoan cells is organized into topologically associating domains (TADs) that have similar histone modifications, transcription level, and DNA replication timing. Although similar structures appear to be conserved in fission yeast, computational modeling and analysis of high-throughput chromosome conformation capture (Hi-C) data have been used to argue that the small, highly constrained budding yeast chromosomes could not have these structures. In contrast, herein we analyze Hi-C data for budding yeast and identify 200-kb scale TADs, whose boundaries are enriched for transcriptional activity. Furthermore, these boundaries separate regions of similarly timed replication origins connecting the long-known effect of genomic context on replication timing to genome architecture. To investigate the molecular basis of TAD formation, we performed Hi-C experiments on cells depleted for the Forkhead transcription factors, Fkh1 and Fkh2, previously associated with replication timing. Forkhead factors do not regulate TAD formation, but do promote longer-range genomic interactions and control interactions between origins near the centromere. Thus, our work defines spatial organization within the budding yeast nucleus, demonstrates the conserved role of genome architecture in regulating DNA replication, and identifies a molecular mechanism specifically regulating interactions between pericentric origins.","container-title":"Proceedings of the National Academy of Sciences of the United States of America","DOI":"10.1073/PNAS.1612256114/SUPPL_FILE/PNAS.1612256114.ST02.CSV","ISSN":"10916490","issue":"15","note":"PMID: 28348222\npublisher: National Academy of Sciences","page":"E3061-E3070","title":"Form and function of topologically associating genomic domains in budding yeast","volume":"114","author":[{"family":"Eser","given":"Umut"},{"family":"Chandler-Brown","given":"Devon"},{"family":"Ay","given":"Ferhat"},{"family":"Straight","given":"Aaron F."},{"family":"Duan","given":"Zhijun"},{"family":"Noble","given":"William Stafford"},{"family":"Skotheim","given":"Jan M."}],"issued":{"date-parts":[["2017",4,11]]}}},{"id":6468,"uris":["http://zotero.org/users/14195618/items/TAYXLSRQ"],"itemData":{"id":6468,"type":"article-journal","abstract":"Topologically associating domains (TADs) have emerged as basic structural and functional units of genome organization, and have been determined by many computational methods from Hi-C contact maps. However, the TADs obtained by different methods vary greatly, which makes the accurate determination of TADs a challenging issue and hinders subsequent biological analyses about their organization and functions. Obvious inconsistencies among the TADs identified by different methods indeed make the statistical and biological properties of TADs overly depend on the method we chose rather than on the data. To this end, we employ the consensus structural information captured by these methods to define the TAD separation landscape for decoding the consensus domain organization of the 3D genome. We demonstrate that the TAD separation landscape could be used to compare domain boundaries across multiple cell types for discovering conserved and divergent topological structures, decipher three types of boundary regions with diverse biological features, and identify Consensus TADs (ConsTADs). We illustrate that these analyses could deepen our understanding of the relationships between the topological domains and chromatin states, gene expression, and DNA replication timing.","container-title":"Genome Research","DOI":"10.1101/gr.277187.122","ISSN":"1088-9051","note":"PMID: 36894325","page":"gr.277187.122","title":"Defining the separation landscape of topological domains for decoding consensus domain organization of 3D genome","author":[{"family":"Dang","given":"Dachang"},{"family":"Zhang","given":"Shao-Wu"},{"family":"Duan","given":"Ran"},{"family":"Zhang","given":"Shihua"}],"issued":{"date-parts":[["2023"]]}}}],"schema":"https://github.com/citation-style-language/schema/raw/master/csl-citation.json"} </w:instrText>
      </w:r>
      <w:r w:rsidR="00422470" w:rsidRPr="00433C8A">
        <w:rPr>
          <w:color w:val="000000"/>
        </w:rPr>
        <w:fldChar w:fldCharType="separate"/>
      </w:r>
      <w:r w:rsidR="00976D23" w:rsidRPr="00433C8A">
        <w:rPr>
          <w:color w:val="000000"/>
        </w:rPr>
        <w:t>(11,12)</w:t>
      </w:r>
      <w:r w:rsidR="00422470" w:rsidRPr="00433C8A">
        <w:rPr>
          <w:color w:val="000000"/>
        </w:rPr>
        <w:fldChar w:fldCharType="end"/>
      </w:r>
      <w:r w:rsidR="003B0434" w:rsidRPr="00433C8A">
        <w:rPr>
          <w:color w:val="000000"/>
        </w:rPr>
        <w:t>.</w:t>
      </w:r>
      <w:r w:rsidR="00964B3E" w:rsidRPr="00433C8A">
        <w:rPr>
          <w:color w:val="000000"/>
        </w:rPr>
        <w:t xml:space="preserve"> </w:t>
      </w:r>
      <w:r w:rsidR="003B0434" w:rsidRPr="00433C8A">
        <w:rPr>
          <w:color w:val="000000"/>
        </w:rPr>
        <w:t>E</w:t>
      </w:r>
      <w:r w:rsidR="00854D43" w:rsidRPr="00433C8A">
        <w:rPr>
          <w:color w:val="000000"/>
        </w:rPr>
        <w:t xml:space="preserve">nhancers </w:t>
      </w:r>
      <w:r w:rsidR="003B0434" w:rsidRPr="00433C8A">
        <w:rPr>
          <w:color w:val="000000"/>
        </w:rPr>
        <w:t xml:space="preserve">that </w:t>
      </w:r>
      <w:r w:rsidR="00854D43" w:rsidRPr="00433C8A">
        <w:rPr>
          <w:color w:val="000000"/>
        </w:rPr>
        <w:t xml:space="preserve">regulate </w:t>
      </w:r>
      <w:r w:rsidR="003B0434" w:rsidRPr="00433C8A">
        <w:rPr>
          <w:color w:val="000000"/>
        </w:rPr>
        <w:t xml:space="preserve">gene </w:t>
      </w:r>
      <w:r w:rsidR="00854D43" w:rsidRPr="00433C8A">
        <w:rPr>
          <w:color w:val="000000"/>
        </w:rPr>
        <w:t xml:space="preserve">expression </w:t>
      </w:r>
      <w:r w:rsidRPr="00433C8A">
        <w:rPr>
          <w:color w:val="000000"/>
        </w:rPr>
        <w:t xml:space="preserve">in </w:t>
      </w:r>
      <w:r w:rsidR="00854D43" w:rsidRPr="00433C8A">
        <w:rPr>
          <w:color w:val="000000"/>
        </w:rPr>
        <w:t>regulatory domains</w:t>
      </w:r>
      <w:r w:rsidR="003B0434" w:rsidRPr="00433C8A">
        <w:rPr>
          <w:color w:val="000000"/>
        </w:rPr>
        <w:t xml:space="preserve"> </w:t>
      </w:r>
      <w:r w:rsidR="00854D43" w:rsidRPr="00433C8A">
        <w:rPr>
          <w:color w:val="000000"/>
        </w:rPr>
        <w:t xml:space="preserve">are </w:t>
      </w:r>
      <w:r w:rsidR="003B0434" w:rsidRPr="00433C8A">
        <w:rPr>
          <w:color w:val="000000"/>
        </w:rPr>
        <w:t xml:space="preserve">associated </w:t>
      </w:r>
      <w:r w:rsidR="00854D43" w:rsidRPr="00433C8A">
        <w:rPr>
          <w:color w:val="000000"/>
        </w:rPr>
        <w:t>with</w:t>
      </w:r>
      <w:r w:rsidRPr="00433C8A">
        <w:rPr>
          <w:color w:val="000000"/>
        </w:rPr>
        <w:t xml:space="preserve"> the presence of</w:t>
      </w:r>
      <w:r w:rsidR="00854D43" w:rsidRPr="00433C8A">
        <w:rPr>
          <w:color w:val="000000"/>
        </w:rPr>
        <w:t xml:space="preserve"> TADs</w:t>
      </w:r>
      <w:r w:rsidR="0097436A" w:rsidRPr="00433C8A">
        <w:rPr>
          <w:color w:val="000000"/>
        </w:rPr>
        <w:t xml:space="preserve"> </w:t>
      </w:r>
      <w:r w:rsidR="0097436A" w:rsidRPr="00433C8A">
        <w:rPr>
          <w:color w:val="000000"/>
        </w:rPr>
        <w:fldChar w:fldCharType="begin"/>
      </w:r>
      <w:r w:rsidR="00976D23" w:rsidRPr="00433C8A">
        <w:rPr>
          <w:color w:val="000000"/>
        </w:rPr>
        <w:instrText xml:space="preserve"> ADDIN ZOTERO_ITEM CSL_CITATION {"citationID":"Tlh4rMLD","properties":{"formattedCitation":"(4)","plainCitation":"(4)","noteIndex":0},"citationItems":[{"id":990,"uris":["http://zotero.org/users/14195618/items/6CJFRB7A"],"itemData":{"id":990,"type":"article-journal","abstract":"Recent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regulation.","container-title":"FEBS Letters","DOI":"10.1016/j.febslet.2015.08.044","ISSN":"18733468","issue":"20","note":"PMID: 26348399\narXiv: 15334406\nISBN: 0014-5793","page":"2877-2884","title":"Structural and functional diversity of Topologically Associating Domains","volume":"589","author":[{"family":"Dekker","given":"Job"},{"family":"Heard","given":"Edith"}],"issued":{"date-parts":[["2015",10,7]]}}}],"schema":"https://github.com/citation-style-language/schema/raw/master/csl-citation.json"} </w:instrText>
      </w:r>
      <w:r w:rsidR="0097436A" w:rsidRPr="00433C8A">
        <w:rPr>
          <w:color w:val="000000"/>
        </w:rPr>
        <w:fldChar w:fldCharType="separate"/>
      </w:r>
      <w:r w:rsidR="00976D23" w:rsidRPr="00433C8A">
        <w:rPr>
          <w:noProof/>
          <w:color w:val="000000"/>
        </w:rPr>
        <w:t>(4)</w:t>
      </w:r>
      <w:r w:rsidR="0097436A" w:rsidRPr="00433C8A">
        <w:rPr>
          <w:color w:val="000000"/>
        </w:rPr>
        <w:fldChar w:fldCharType="end"/>
      </w:r>
      <w:r w:rsidR="003B0434" w:rsidRPr="00433C8A">
        <w:rPr>
          <w:color w:val="000000"/>
        </w:rPr>
        <w:t xml:space="preserve">, and </w:t>
      </w:r>
      <w:r w:rsidR="00854D43" w:rsidRPr="00433C8A">
        <w:rPr>
          <w:color w:val="000000"/>
        </w:rPr>
        <w:t>genes located within the same TAD</w:t>
      </w:r>
      <w:r w:rsidR="00844619" w:rsidRPr="00433C8A">
        <w:rPr>
          <w:color w:val="000000"/>
        </w:rPr>
        <w:t xml:space="preserve"> </w:t>
      </w:r>
      <w:r w:rsidR="00854D43" w:rsidRPr="00433C8A">
        <w:rPr>
          <w:color w:val="000000"/>
        </w:rPr>
        <w:t>have</w:t>
      </w:r>
      <w:r w:rsidR="003B0434" w:rsidRPr="00433C8A">
        <w:rPr>
          <w:color w:val="000000"/>
        </w:rPr>
        <w:t xml:space="preserve"> been found to have</w:t>
      </w:r>
      <w:r w:rsidR="00854D43" w:rsidRPr="00433C8A">
        <w:rPr>
          <w:color w:val="000000"/>
        </w:rPr>
        <w:t xml:space="preserve"> correlated expression patterns</w:t>
      </w:r>
      <w:r w:rsidR="007C6AFC" w:rsidRPr="00433C8A">
        <w:rPr>
          <w:color w:val="000000"/>
        </w:rPr>
        <w:t xml:space="preserve"> </w:t>
      </w:r>
      <w:r w:rsidR="007C6AFC" w:rsidRPr="00433C8A">
        <w:rPr>
          <w:color w:val="000000"/>
        </w:rPr>
        <w:fldChar w:fldCharType="begin"/>
      </w:r>
      <w:r w:rsidR="00976D23" w:rsidRPr="00433C8A">
        <w:rPr>
          <w:color w:val="000000"/>
        </w:rPr>
        <w:instrText xml:space="preserve"> ADDIN ZOTERO_ITEM CSL_CITATION {"citationID":"0RMrzXjW","properties":{"formattedCitation":"(5\\uc0\\u8211{}7)","plainCitation":"(5–7)","noteIndex":0},"citationItems":[{"id":6746,"uris":["http://zotero.org/users/14195618/items/JQ8M4ZST"],"itemData":{"id":6746,"type":"article-journal","abstract":"High-order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neighbourhoods, with the respective promoters of Xist and Tsix lying in adjacent TADs, each containing their known positive regulators. We identify a novel distal regulatory region of Tsix within its TAD, which produces a long intervening RNA, Linx. In addition to uncovering a new principle of cis-regulatory architecture of mammalian chromosomes, our study sets the stage for the full genetic dissection of the X-inactivation centre.","container-title":"Nature 2012 485:7398","DOI":"10.1038/nature11049","ISSN":"1476-4687","issue":"7398","note":"PMID: 22495304\npublisher: Nature Publishing Group","page":"381-385","title":"Spatial partitioning of the regulatory landscape of the X-inactivation centre","volume":"485","author":[{"family":"Nora","given":"Elphège P."},{"family":"Lajoie","given":"Bryan R."},{"family":"Schulz","given":"Edda G."},{"family":"Giorgetti","given":"Luca"},{"family":"Okamoto","given":"Ikuhiro"},{"family":"Servant","given":"Nicolas"},{"family":"Piolot","given":"Tristan"},{"family":"Van Berkum","given":"Nynke L."},{"family":"Meisig","given":"Johannes"},{"family":"Sedat","given":"John"},{"family":"Gribnau","given":"Joost"},{"family":"Barillot","given":"Emmanuel"},{"family":"Blüthgen","given":"Nils"},{"family":"Dekker","given":"Job"},{"family":"Heard","given":"Edith"}],"issued":{"date-parts":[["2012",4,11]]}}},{"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id":6769,"uris":["http://zotero.org/users/14195618/items/IUJJXSVF"],"itemData":{"id":6769,"type":"article-journal","abstract":"Understanding how regulatory sequences interact in the context of chromosomal architecture is a central challenge in biology. Chromosome conformation capture revealed that mammalian chromosomes possess a rich hierarchy of structural layers, from multi-megabase compartments to sub-megabase topologically associating domains (TADs) and sub-TAD contact domains. TADs appear to act as regulatory microenvironments by constraining and segregating regulatory interactions across discrete chromosomal regions. However, it is unclear whether other (or all) folding layers share similar properties, or rather TADs constitute a privileged folding scale with maximal impact on the organization of regulatory interactions. Here, we present a novel algorithm named CaTCH that identifies hierarchical trees of chromosomal domains in Hi-C maps, stratified through their reciprocal physical insulation, which is a single and biologically relevant parameter. By applying CaTCH to published Hi-C data sets, we show that previously reported folding layers appear at different insulation levels. We demonstrate that although no structurally privileged folding level exists, TADs emerge as a functionally privileged scale defined by maximal boundary enrichment in CTCF and maximal cell-type conservation. By measuring transcriptional output in embryonic stem cells and neural precursor cells, we show that the likelihood that genes in a domain are coregulated during differentiation is also maximized at the scale of TADs. Finally, we observe that regulatory sequences occur at genomic locations corresponding to optimized mutual interactions at the same scale. Our analysis suggests that the architectural functionality of TADs arises from the interplay between their ability to partition interactions and the specific genomic position of regulatory sequences.","container-title":"Genome Research","DOI":"10.1101/GR.212803.116","ISSN":"1088-9051","issue":"3","note":"PMID: 28057745\npublisher: Cold Spring Harbor Laboratory Press","page":"479-490","title":"Reciprocal insulation analysis of Hi-C data shows that TADs represent a functionally but not structurally privileged scale in the hierarchical folding of chromosomes","volume":"27","author":[{"family":"Zhan","given":"Yinxiu"},{"family":"Mariani","given":"Luca"},{"family":"Barozzi","given":"Iros"},{"family":"Schulz","given":"Edda G."},{"family":"Blüthgen","given":"Nils"},{"family":"Stadler","given":"Michael"},{"family":"Tiana","given":"Guido"},{"family":"Giorgetti","given":"Luca"}],"issued":{"date-parts":[["2017",3,1]]}}}],"schema":"https://github.com/citation-style-language/schema/raw/master/csl-citation.json"} </w:instrText>
      </w:r>
      <w:r w:rsidR="007C6AFC" w:rsidRPr="00433C8A">
        <w:rPr>
          <w:color w:val="000000"/>
        </w:rPr>
        <w:fldChar w:fldCharType="separate"/>
      </w:r>
      <w:r w:rsidR="00976D23" w:rsidRPr="00433C8A">
        <w:rPr>
          <w:color w:val="000000"/>
        </w:rPr>
        <w:t>(5–7)</w:t>
      </w:r>
      <w:r w:rsidR="007C6AFC" w:rsidRPr="00433C8A">
        <w:rPr>
          <w:color w:val="000000"/>
        </w:rPr>
        <w:fldChar w:fldCharType="end"/>
      </w:r>
      <w:r w:rsidR="00854D43" w:rsidRPr="00433C8A">
        <w:rPr>
          <w:color w:val="000000"/>
        </w:rPr>
        <w:t>.</w:t>
      </w:r>
      <w:r w:rsidR="00854D43" w:rsidRPr="00433C8A">
        <w:rPr>
          <w:i/>
          <w:iCs/>
          <w:color w:val="000000"/>
        </w:rPr>
        <w:t xml:space="preserve"> </w:t>
      </w:r>
      <w:r w:rsidR="003B0434" w:rsidRPr="00433C8A">
        <w:rPr>
          <w:color w:val="000000"/>
        </w:rPr>
        <w:t>Moreover, TAD boundaries often coincide with breakpoints of chromosomal rearrangements in mammals and fruit flies</w:t>
      </w:r>
      <w:r w:rsidR="004518C9" w:rsidRPr="00433C8A">
        <w:rPr>
          <w:color w:val="000000"/>
        </w:rPr>
        <w:t xml:space="preserve"> </w:t>
      </w:r>
      <w:r w:rsidR="004518C9" w:rsidRPr="00433C8A">
        <w:rPr>
          <w:color w:val="000000"/>
        </w:rPr>
        <w:fldChar w:fldCharType="begin"/>
      </w:r>
      <w:r w:rsidR="00976D23" w:rsidRPr="00433C8A">
        <w:rPr>
          <w:color w:val="000000"/>
        </w:rPr>
        <w:instrText xml:space="preserve"> ADDIN ZOTERO_ITEM CSL_CITATION {"citationID":"VBo9IJsP","properties":{"formattedCitation":"(13,14)","plainCitation":"(13,14)","noteIndex":0},"citationItems":[{"id":6677,"uris":["http://zotero.org/users/14195618/items/Z2TG2PPU"],"itemData":{"id":6677,"type":"article-journal","abstract":"The relationship between evolutionary genome remodeling and the three-dimensional structure of the genome remain largely unexplored. Here, we use the heavily rearranged gibbon genome to examine how evolutionary chromosomal rearrangements impact genome-wide chromatin interactions, topologically associating domains (TADs), and their epigenetic landscape. We use high-resolution maps of gibbon-human breaks of synteny (BOS), apply Hi-C in gibbon, measure an array of epigenetic features, and perform cross-species comparisons. We find that gibbon rearrangements occur at TAD boundaries, independent of the parameters used to identify TADs. This overlap is supported by a remarkable genetic and epigenetic similarity between BOS and TAD boundaries, namely presence of CpG islands and SINE elements, and enrichment in CTCF and H3K4me3 binding. Cross-species comparisons reveal that regions orthologous to BOS also correspond with boundaries of large (400-600 kb) TADs in human and other mammalian species. The colocalization of rearrangement breakpoints and TAD boundaries may be due to higher chromatin fragility at these locations and/or increased selective pressure against rearrangements that disrupt TAD integrity. We also examine the small portion of BOS that did not overlap with TAD boundaries and gave rise to novel TADs in the gibbon genome. We postulate that these new TADs generally lack deleterious consequences. Last, we show that limited epigenetic homogenization occurs across breakpoints, irrespective of their time of occurrence in the gibbon lineage. Overall, our findings demonstrate remarkable conservation of chromatin interactions and epigenetic landscape in gibbons, in spite of extensive genomic shuffling.","container-title":"Genome Research","DOI":"10.1101/GR.233874.117/-/DC1","ISSN":"15495469","issue":"7","note":"PMID: 29914971\npublisher: Cold Spring Harbor Laboratory Press","page":"983-997","title":"Epigenetic maintenance of topological domains in the highly rearranged gibbon genome","volume":"28","author":[{"family":"Lazar","given":"Nathan H."},{"family":"Nevonen","given":"Kimberly A."},{"family":"O'Connell","given":"Brendan"},{"family":"McCann","given":"Christine"},{"family":"O'Neill","given":"Rachel J."},{"family":"Green","given":"Richard E."},{"family":"Meyer","given":"Thomas J."},{"family":"Okhovat","given":"Mariam"},{"family":"Carbone","given":"Lucia"}],"issued":{"date-parts":[["2018",7,1]]}}},{"id":5138,"uris":["http://zotero.org/users/14195618/items/FXUTJI6R"],"itemData":{"id":5138,"type":"article-journal","abstract":"Topologically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w:instrText>
      </w:r>
      <w:r w:rsidR="00976D23" w:rsidRPr="00433C8A">
        <w:rPr>
          <w:rFonts w:ascii="Cambria Math" w:hAnsi="Cambria Math" w:cs="Cambria Math"/>
          <w:color w:val="000000"/>
        </w:rPr>
        <w:instrText>∼</w:instrText>
      </w:r>
      <w:r w:rsidR="00976D23" w:rsidRPr="00433C8A">
        <w:rPr>
          <w:color w:val="000000"/>
        </w:rPr>
        <w:instrText xml:space="preserve">49 million years of divergence, showed that </w:instrText>
      </w:r>
      <w:r w:rsidR="00976D23" w:rsidRPr="00433C8A">
        <w:rPr>
          <w:rFonts w:ascii="Cambria Math" w:hAnsi="Cambria Math" w:cs="Cambria Math"/>
          <w:color w:val="000000"/>
        </w:rPr>
        <w:instrText>∼</w:instrText>
      </w:r>
      <w:r w:rsidR="00976D23" w:rsidRPr="00433C8A">
        <w:rPr>
          <w:color w:val="000000"/>
        </w:rPr>
        <w:instrText xml:space="preserve">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organization.","container-title":"Genome Research","DOI":"10.1101/gr.266130.120","ISSN":"1088-9051","note":"publisher: Cold Spring Harbor Laboratory","title":"Topologically associating domains and their role in the evolution of genome structure and function in Drosophila","URL":"https://www.genome.org/cgi/doi/10.1101/gr.266130.120.","author":[{"family":"Liao","given":"Yi"},{"family":"Zhang","given":"Xinwen"},{"family":"Chakraborty","given":"Mahul"},{"family":"Emerson","given":"J.J."}],"accessed":{"date-parts":[["2021",3,18]]},"issued":{"date-parts":[["2021",2,9]]}}}],"schema":"https://github.com/citation-style-language/schema/raw/master/csl-citation.json"} </w:instrText>
      </w:r>
      <w:r w:rsidR="004518C9" w:rsidRPr="00433C8A">
        <w:rPr>
          <w:color w:val="000000"/>
        </w:rPr>
        <w:fldChar w:fldCharType="separate"/>
      </w:r>
      <w:r w:rsidR="00976D23" w:rsidRPr="00433C8A">
        <w:rPr>
          <w:color w:val="000000"/>
        </w:rPr>
        <w:t>(13,14)</w:t>
      </w:r>
      <w:r w:rsidR="004518C9" w:rsidRPr="00433C8A">
        <w:rPr>
          <w:color w:val="000000"/>
        </w:rPr>
        <w:fldChar w:fldCharType="end"/>
      </w:r>
      <w:r w:rsidR="003B0434" w:rsidRPr="00433C8A">
        <w:rPr>
          <w:color w:val="000000"/>
        </w:rPr>
        <w:t>, leading to the hypothesis that TADs are maintained during evolution as intact units.</w:t>
      </w:r>
      <w:r w:rsidR="00964B3E" w:rsidRPr="00433C8A">
        <w:rPr>
          <w:color w:val="000000"/>
        </w:rPr>
        <w:t xml:space="preserve"> </w:t>
      </w:r>
    </w:p>
    <w:p w14:paraId="767EF451" w14:textId="6D13E13A" w:rsidR="003B0434" w:rsidRPr="00433C8A" w:rsidRDefault="00B940D5" w:rsidP="00A46B16">
      <w:pPr>
        <w:spacing w:line="480" w:lineRule="auto"/>
        <w:jc w:val="both"/>
        <w:rPr>
          <w:color w:val="000000"/>
        </w:rPr>
      </w:pPr>
      <w:r w:rsidRPr="00433C8A">
        <w:rPr>
          <w:color w:val="000000"/>
        </w:rPr>
        <w:tab/>
      </w:r>
      <w:r w:rsidR="008958C6" w:rsidRPr="00433C8A">
        <w:rPr>
          <w:color w:val="000000"/>
        </w:rPr>
        <w:t>In mammals, TADs are thought to be formed by the cohesion-CTCF mediate</w:t>
      </w:r>
      <w:r w:rsidR="376ACF84" w:rsidRPr="00433C8A">
        <w:rPr>
          <w:color w:val="000000"/>
        </w:rPr>
        <w:t>d</w:t>
      </w:r>
      <w:r w:rsidR="008958C6" w:rsidRPr="00433C8A">
        <w:rPr>
          <w:color w:val="000000"/>
        </w:rPr>
        <w:t xml:space="preserve"> loop extrusion mechanism </w:t>
      </w:r>
      <w:r w:rsidR="008958C6" w:rsidRPr="00433C8A">
        <w:rPr>
          <w:color w:val="000000"/>
        </w:rPr>
        <w:fldChar w:fldCharType="begin"/>
      </w:r>
      <w:r w:rsidR="00976D23" w:rsidRPr="00433C8A">
        <w:rPr>
          <w:color w:val="000000"/>
        </w:rPr>
        <w:instrText xml:space="preserve"> ADDIN ZOTERO_ITEM CSL_CITATION {"citationID":"9DF33HDJ","properties":{"formattedCitation":"(15)","plainCitation":"(15)","noteIndex":0},"citationItems":[{"id":196,"uris":["http://zotero.org/users/14195618/items/8EMDUIK5"],"itemData":{"id":196,"type":"article-journal","abstract":"Topologically associating domains (TADs) are fundamental structural and functional building blocks of human interphase chromosomes, yet the mechanisms of TAD formation remain unclear. Here, we propose that loop extrusion underlies TAD formation. In this process, cis-acting loop-extruding factors, likely cohesins, form progressively larger loops but stall at TAD boundaries due to interactions with boundary proteins, including CTCF. Using polymer simulations, we show that this model produces TADs and finer-scale features of Hi-C data. Each TAD emerges from multiple loops dynamically formed through extrusion, contrary to typical illustrations of single static loops. Loop extrusion both explains diverse experimental observations-including the preferential orientation of CTCF motifs, enrichments of architectural proteins at TAD boundaries, and boundary deletion experiments-and makes specific predictions for the depletion of CTCF versus cohesin. Finally, loop extrusion has potentially far-ranging consequences for processes such as enhancer-promoter interactions, orientation-specific chromosomal looping, and compaction of mitotic chromosomes.","container-title":"Cell Reports","DOI":"10.1016/j.celrep.2016.04.085","ISSN":"22111247","issue":"9","note":"PMID: 27210764\narXiv: 15334406\nISBN: 10.1101/024620","page":"2038-2049","title":"Formation of Chromosomal Domains by Loop Extrusion","volume":"15","author":[{"family":"Fudenberg","given":"Geoffrey"},{"family":"Imakaev","given":"Maxim"},{"family":"Lu","given":"Carolyn"},{"family":"Goloborodko","given":"Anton"},{"family":"Abdennur","given":"Nezar"},{"family":"Mirny","given":"Leonid A."}],"issued":{"date-parts":[["2016"]]}}}],"schema":"https://github.com/citation-style-language/schema/raw/master/csl-citation.json"} </w:instrText>
      </w:r>
      <w:r w:rsidR="008958C6" w:rsidRPr="00433C8A">
        <w:rPr>
          <w:color w:val="000000"/>
        </w:rPr>
        <w:fldChar w:fldCharType="separate"/>
      </w:r>
      <w:r w:rsidR="00976D23" w:rsidRPr="00433C8A">
        <w:rPr>
          <w:color w:val="000000"/>
        </w:rPr>
        <w:t>(15)</w:t>
      </w:r>
      <w:r w:rsidR="008958C6" w:rsidRPr="00433C8A">
        <w:rPr>
          <w:color w:val="000000"/>
        </w:rPr>
        <w:fldChar w:fldCharType="end"/>
      </w:r>
      <w:r w:rsidR="008958C6" w:rsidRPr="00433C8A">
        <w:rPr>
          <w:color w:val="000000"/>
        </w:rPr>
        <w:t xml:space="preserve">, whereas in fruit flies other mechanisms have been proposed, including boundary pairing </w:t>
      </w:r>
      <w:r w:rsidR="008958C6" w:rsidRPr="00433C8A">
        <w:rPr>
          <w:color w:val="000000"/>
        </w:rPr>
        <w:fldChar w:fldCharType="begin"/>
      </w:r>
      <w:r w:rsidR="00976D23" w:rsidRPr="00433C8A">
        <w:rPr>
          <w:color w:val="000000"/>
        </w:rPr>
        <w:instrText xml:space="preserve"> ADDIN ZOTERO_ITEM CSL_CITATION {"citationID":"pux3M6p0","properties":{"formattedCitation":"(16)","plainCitation":"(16)","noteIndex":0},"citationItems":[{"id":6869,"uris":["http://zotero.org/users/14195618/items/8BFPG2XT"],"itemData":{"id":6869,"type":"webpage","title":"Chromosome Structure I: Loop extrusion or boundary:boundary pairing?","URL":"https://elifesciences.org/reviewed-preprints/94070","accessed":{"date-parts":[["2024",5,13]]}}}],"schema":"https://github.com/citation-style-language/schema/raw/master/csl-citation.json"} </w:instrText>
      </w:r>
      <w:r w:rsidR="008958C6" w:rsidRPr="00433C8A">
        <w:rPr>
          <w:color w:val="000000"/>
        </w:rPr>
        <w:fldChar w:fldCharType="separate"/>
      </w:r>
      <w:r w:rsidR="00976D23" w:rsidRPr="00433C8A">
        <w:rPr>
          <w:color w:val="000000"/>
        </w:rPr>
        <w:t>(16)</w:t>
      </w:r>
      <w:r w:rsidR="008958C6" w:rsidRPr="00433C8A">
        <w:rPr>
          <w:color w:val="000000"/>
        </w:rPr>
        <w:fldChar w:fldCharType="end"/>
      </w:r>
      <w:r w:rsidR="008958C6" w:rsidRPr="00433C8A">
        <w:rPr>
          <w:color w:val="000000"/>
        </w:rPr>
        <w:t xml:space="preserve"> and chromatin compartmentalization driven by phase separation </w:t>
      </w:r>
      <w:r w:rsidR="008958C6" w:rsidRPr="00433C8A">
        <w:rPr>
          <w:color w:val="000000"/>
        </w:rPr>
        <w:fldChar w:fldCharType="begin"/>
      </w:r>
      <w:r w:rsidR="00976D23" w:rsidRPr="00433C8A">
        <w:rPr>
          <w:color w:val="000000"/>
        </w:rPr>
        <w:instrText xml:space="preserve"> ADDIN ZOTERO_ITEM CSL_CITATION {"citationID":"nI5ikVj7","properties":{"formattedCitation":"(17)","plainCitation":"(17)","noteIndex":0},"citationItems":[{"id":2717,"uris":["http://zotero.org/users/14195618/items/W87GIK7F"],"itemData":{"id":2717,"type":"article-journal","abstract":"Mammalian chromatin is spatially organized at many scales showing two prominent features in interphase: (i) alternating regions (1–10 Mb) of active and inactive chromatin that spatially segregate into different compartments, and (II) domains (&lt;1 Mb), that is, regions that preferentially interact internally [topologically associating domains (TADs)] and are central to gene regulation. There is growing evidence that TADs are formed by active extrusion of chromatin loops by cohesin, whereas compartmentalization is established according to local chromatin states. Here, we use polymer simulations to examine how loop extrusion and compartmental segregation work collectively and potentially interfere in shaping global chromosome organization. A model with differential attraction between euchromatin and heterochromatin leads to phase separation and reproduces compartmentalization as observed in Hi-C. Loop extrusion, essential for TAD formation, in turn, interferes with compartmentalization. Our integrated model faithfully reproduces Hi-C data from puzzling experimental observations where altering loop extrusion also led to changes in compartmentalization. Specifically, depletion of chromatin-associated cohesin reduced TADs and revealed finer compartments, while increased processivity of cohesin strengthened large TADs and reduced compartmentalization; and depletion of the TAD boundary protein CTCF weakened TADs while leaving compartments unaffected. We reveal that these experimental perturbations are special cases of a general polymer phenomenon of active mixing by loop extrusion. Our results suggest that chromatin organization on the megabase scale emerges from competition of nonequilibrium active loop extrusion and epigenetically defined compartment structure.","container-title":"Proceedings of the National Academy of Sciences of the United States of America","DOI":"10.1073/pnas.1717730115","ISSN":"10916490","issue":"29","note":"PMID: 29967174\npublisher: National Academy of Sciences\nISBN: 1091-6490 (Electronic) 0027-8424 (Linking)","page":"E6697-E6706","title":"Chromatin organization by an interplay of loop extrusion and compartmental segregation","volume":"115","author":[{"family":"Nuebler","given":"Johannes"},{"family":"Fudenberg","given":"Geoffrey"},{"family":"Imakaev","given":"Maxim"},{"family":"Abdennur","given":"Nezar"},{"family":"Mirny","given":"Leonid A."}],"issued":{"date-parts":[["2018",7,17]]}}}],"schema":"https://github.com/citation-style-language/schema/raw/master/csl-citation.json"} </w:instrText>
      </w:r>
      <w:r w:rsidR="008958C6" w:rsidRPr="00433C8A">
        <w:rPr>
          <w:color w:val="000000"/>
        </w:rPr>
        <w:fldChar w:fldCharType="separate"/>
      </w:r>
      <w:r w:rsidR="00976D23" w:rsidRPr="00433C8A">
        <w:rPr>
          <w:color w:val="000000"/>
        </w:rPr>
        <w:t>(17)</w:t>
      </w:r>
      <w:r w:rsidR="008958C6" w:rsidRPr="00433C8A">
        <w:rPr>
          <w:color w:val="000000"/>
        </w:rPr>
        <w:fldChar w:fldCharType="end"/>
      </w:r>
      <w:r w:rsidR="008958C6" w:rsidRPr="00433C8A">
        <w:rPr>
          <w:color w:val="000000"/>
        </w:rPr>
        <w:t>. These TADs are delimited b</w:t>
      </w:r>
      <w:r w:rsidRPr="00433C8A">
        <w:rPr>
          <w:color w:val="000000"/>
        </w:rPr>
        <w:t>y</w:t>
      </w:r>
      <w:r w:rsidR="008958C6" w:rsidRPr="00433C8A">
        <w:rPr>
          <w:color w:val="000000"/>
        </w:rPr>
        <w:t xml:space="preserve"> TAD boundaries, which in animals are chromatin accessible regions enriched for active transcription marks and housekeeping genes </w:t>
      </w:r>
      <w:r w:rsidR="008958C6" w:rsidRPr="00433C8A">
        <w:rPr>
          <w:color w:val="000000"/>
        </w:rPr>
        <w:fldChar w:fldCharType="begin"/>
      </w:r>
      <w:r w:rsidR="00976D23" w:rsidRPr="00433C8A">
        <w:rPr>
          <w:color w:val="000000"/>
        </w:rPr>
        <w:instrText xml:space="preserve"> ADDIN ZOTERO_ITEM CSL_CITATION {"citationID":"6K9UkTId","properties":{"formattedCitation":"(18)","plainCitation":"(18)","noteIndex":0},"citationItems":[{"id":1948,"uris":["http://zotero.org/users/14195618/items/FS58ANTI"],"itemData":{"id":1948,"type":"article-journal","abstract":"Deciphering the rules of genome folding in the cell nucleus is essential to understand its functions. Recent chromosome conformation capture (Hi-C) studies have revealed that the genome is partitioned into topologically associating domains (TADs), which demarcate functional epigenetic domains defined by combinations of specific chromatin marks. However, whether TADs are true physical units in each cell nucleus or whether they reflect statistical frequencies of measured interactions within cell populations is unclear. Using a combination of Hi-C, three-dimensional (3D) fluorescent in situ hybridization, super-resolution microscopy, and polymer modeling, we provide an integrative view of chromatin folding in Drosophila . We observed that repressed TADs form a succession of discrete nanocompartments, interspersed by less condensed active regions. Single-cell analysis revealed a consistent TAD-based physical compartmentalization of the chromatin fiber, with some degree of heterogeneity in intra-TAD conformations and in cis and trans inter-TAD contact events. These results indicate that TADs are fundamental 3D genome units that engage in dynamic higher-order inter-TAD connections. This domain-based architecture is likely to play a major role in regulatory transactions during DNA-dependent processes.","container-title":"Science Advances","DOI":"10.1126/sciadv.aar8082","ISSN":"23752548","issue":"2","note":"PMID: 29503869","title":"TADs are 3D structural units of higher-order chromosome organization in Drosophila","volume":"4","author":[{"family":"Szabo","given":"Quentin"},{"family":"Jost","given":"Daniel"},{"family":"Chang","given":"Jia Ming"},{"family":"Cattoni","given":"Diego I."},{"family":"Papadopoulos","given":"Giorgio L."},{"family":"Bonev","given":"Boyan"},{"family":"Sexton","given":"Tom"},{"family":"Gurgo","given":"Julian"},{"family":"Jacquier","given":"Caroline"},{"family":"Nollmann","given":"Marcelo"},{"family":"Bantignies","given":"Frédéric"},{"family":"Cavalli","given":"Giacomo"}],"accessed":{"date-parts":[["2018",3,14]]},"issued":{"date-parts":[["2018"]]}}}],"schema":"https://github.com/citation-style-language/schema/raw/master/csl-citation.json"} </w:instrText>
      </w:r>
      <w:r w:rsidR="008958C6" w:rsidRPr="00433C8A">
        <w:rPr>
          <w:color w:val="000000"/>
        </w:rPr>
        <w:fldChar w:fldCharType="separate"/>
      </w:r>
      <w:r w:rsidR="00976D23" w:rsidRPr="00433C8A">
        <w:rPr>
          <w:color w:val="000000"/>
        </w:rPr>
        <w:t>(18)</w:t>
      </w:r>
      <w:r w:rsidR="008958C6" w:rsidRPr="00433C8A">
        <w:rPr>
          <w:color w:val="000000"/>
        </w:rPr>
        <w:fldChar w:fldCharType="end"/>
      </w:r>
      <w:r w:rsidR="008958C6" w:rsidRPr="00433C8A">
        <w:rPr>
          <w:color w:val="000000"/>
        </w:rPr>
        <w:t>. I</w:t>
      </w:r>
      <w:r w:rsidR="00964B3E" w:rsidRPr="00433C8A">
        <w:rPr>
          <w:color w:val="000000"/>
        </w:rPr>
        <w:t xml:space="preserve">n mammals </w:t>
      </w:r>
      <w:r w:rsidR="008958C6" w:rsidRPr="00433C8A">
        <w:rPr>
          <w:color w:val="000000"/>
        </w:rPr>
        <w:t xml:space="preserve">these </w:t>
      </w:r>
      <w:r w:rsidR="008958C6" w:rsidRPr="00433C8A">
        <w:rPr>
          <w:color w:val="000000"/>
        </w:rPr>
        <w:lastRenderedPageBreak/>
        <w:t xml:space="preserve">boundaries </w:t>
      </w:r>
      <w:r w:rsidR="00964B3E" w:rsidRPr="00433C8A">
        <w:rPr>
          <w:color w:val="000000"/>
        </w:rPr>
        <w:t xml:space="preserve">bind CCCTC-binding factor (CTCF), </w:t>
      </w:r>
      <w:r w:rsidR="00D55D5E" w:rsidRPr="00433C8A">
        <w:rPr>
          <w:color w:val="000000"/>
        </w:rPr>
        <w:t>and</w:t>
      </w:r>
      <w:r w:rsidR="00B741CA" w:rsidRPr="00433C8A">
        <w:rPr>
          <w:color w:val="000000"/>
        </w:rPr>
        <w:t xml:space="preserve"> in fruit flies </w:t>
      </w:r>
      <w:r w:rsidR="008958C6" w:rsidRPr="00433C8A">
        <w:rPr>
          <w:color w:val="000000"/>
        </w:rPr>
        <w:t xml:space="preserve">by </w:t>
      </w:r>
      <w:r w:rsidR="00B741CA" w:rsidRPr="00433C8A">
        <w:rPr>
          <w:color w:val="000000"/>
        </w:rPr>
        <w:t>various insulator proteins including BEAF-32, Chromator, CP190, or M1BP</w:t>
      </w:r>
      <w:r w:rsidR="004B7001" w:rsidRPr="00433C8A">
        <w:rPr>
          <w:color w:val="000000"/>
        </w:rPr>
        <w:t xml:space="preserve"> </w:t>
      </w:r>
      <w:r w:rsidR="00E8758C" w:rsidRPr="00433C8A">
        <w:rPr>
          <w:color w:val="000000"/>
        </w:rPr>
        <w:fldChar w:fldCharType="begin"/>
      </w:r>
      <w:r w:rsidR="00976D23" w:rsidRPr="00433C8A">
        <w:rPr>
          <w:color w:val="000000"/>
        </w:rPr>
        <w:instrText xml:space="preserve"> ADDIN ZOTERO_ITEM CSL_CITATION {"citationID":"wjpfC3dO","properties":{"formattedCitation":"(18)","plainCitation":"(18)","noteIndex":0},"citationItems":[{"id":1948,"uris":["http://zotero.org/users/14195618/items/FS58ANTI"],"itemData":{"id":1948,"type":"article-journal","abstract":"Deciphering the rules of genome folding in the cell nucleus is essential to understand its functions. Recent chromosome conformation capture (Hi-C) studies have revealed that the genome is partitioned into topologically associating domains (TADs), which demarcate functional epigenetic domains defined by combinations of specific chromatin marks. However, whether TADs are true physical units in each cell nucleus or whether they reflect statistical frequencies of measured interactions within cell populations is unclear. Using a combination of Hi-C, three-dimensional (3D) fluorescent in situ hybridization, super-resolution microscopy, and polymer modeling, we provide an integrative view of chromatin folding in Drosophila . We observed that repressed TADs form a succession of discrete nanocompartments, interspersed by less condensed active regions. Single-cell analysis revealed a consistent TAD-based physical compartmentalization of the chromatin fiber, with some degree of heterogeneity in intra-TAD conformations and in cis and trans inter-TAD contact events. These results indicate that TADs are fundamental 3D genome units that engage in dynamic higher-order inter-TAD connections. This domain-based architecture is likely to play a major role in regulatory transactions during DNA-dependent processes.","container-title":"Science Advances","DOI":"10.1126/sciadv.aar8082","ISSN":"23752548","issue":"2","note":"PMID: 29503869","title":"TADs are 3D structural units of higher-order chromosome organization in Drosophila","volume":"4","author":[{"family":"Szabo","given":"Quentin"},{"family":"Jost","given":"Daniel"},{"family":"Chang","given":"Jia Ming"},{"family":"Cattoni","given":"Diego I."},{"family":"Papadopoulos","given":"Giorgio L."},{"family":"Bonev","given":"Boyan"},{"family":"Sexton","given":"Tom"},{"family":"Gurgo","given":"Julian"},{"family":"Jacquier","given":"Caroline"},{"family":"Nollmann","given":"Marcelo"},{"family":"Bantignies","given":"Frédéric"},{"family":"Cavalli","given":"Giacomo"}],"accessed":{"date-parts":[["2018",3,14]]},"issued":{"date-parts":[["2018"]]}}}],"schema":"https://github.com/citation-style-language/schema/raw/master/csl-citation.json"} </w:instrText>
      </w:r>
      <w:r w:rsidR="00E8758C" w:rsidRPr="00433C8A">
        <w:rPr>
          <w:color w:val="000000"/>
        </w:rPr>
        <w:fldChar w:fldCharType="separate"/>
      </w:r>
      <w:r w:rsidR="00976D23" w:rsidRPr="00433C8A">
        <w:rPr>
          <w:color w:val="000000"/>
        </w:rPr>
        <w:t>(18)</w:t>
      </w:r>
      <w:r w:rsidR="00E8758C" w:rsidRPr="00433C8A">
        <w:rPr>
          <w:color w:val="000000"/>
        </w:rPr>
        <w:fldChar w:fldCharType="end"/>
      </w:r>
      <w:r w:rsidR="004B7001" w:rsidRPr="00433C8A">
        <w:rPr>
          <w:color w:val="000000"/>
        </w:rPr>
        <w:t>.</w:t>
      </w:r>
      <w:r w:rsidR="00B741CA" w:rsidRPr="00433C8A">
        <w:rPr>
          <w:color w:val="000000"/>
        </w:rPr>
        <w:t xml:space="preserve"> </w:t>
      </w:r>
    </w:p>
    <w:p w14:paraId="736C4FFC" w14:textId="4F263EDD" w:rsidR="003B0434" w:rsidRPr="00433C8A" w:rsidRDefault="003B0434" w:rsidP="00A46B16">
      <w:pPr>
        <w:spacing w:line="480" w:lineRule="auto"/>
        <w:jc w:val="both"/>
        <w:rPr>
          <w:color w:val="000000"/>
        </w:rPr>
      </w:pPr>
      <w:r w:rsidRPr="00433C8A">
        <w:rPr>
          <w:color w:val="000000"/>
        </w:rPr>
        <w:tab/>
        <w:t xml:space="preserve">In plants, there is no consensus on </w:t>
      </w:r>
      <w:r w:rsidR="00363B8E" w:rsidRPr="00433C8A">
        <w:rPr>
          <w:color w:val="000000"/>
        </w:rPr>
        <w:t>the nature and nomenclature</w:t>
      </w:r>
      <w:r w:rsidRPr="00433C8A">
        <w:rPr>
          <w:color w:val="000000"/>
        </w:rPr>
        <w:t xml:space="preserve"> of </w:t>
      </w:r>
      <w:r w:rsidR="00363B8E" w:rsidRPr="00433C8A">
        <w:rPr>
          <w:color w:val="000000"/>
        </w:rPr>
        <w:t>these interacting</w:t>
      </w:r>
      <w:r w:rsidRPr="00433C8A">
        <w:rPr>
          <w:color w:val="000000"/>
        </w:rPr>
        <w:t xml:space="preserve"> chromosomal regions. </w:t>
      </w:r>
      <w:r w:rsidR="00ED5BE3" w:rsidRPr="00433C8A">
        <w:rPr>
          <w:color w:val="000000"/>
        </w:rPr>
        <w:t>C</w:t>
      </w:r>
      <w:r w:rsidRPr="00433C8A">
        <w:rPr>
          <w:color w:val="000000"/>
        </w:rPr>
        <w:t xml:space="preserve">ertain studies refer to </w:t>
      </w:r>
      <w:r w:rsidR="00ED5BE3" w:rsidRPr="00433C8A">
        <w:rPr>
          <w:color w:val="000000"/>
        </w:rPr>
        <w:t>these interacting sequences as</w:t>
      </w:r>
      <w:r w:rsidRPr="00433C8A">
        <w:rPr>
          <w:color w:val="000000"/>
        </w:rPr>
        <w:t xml:space="preserve"> chromatin domains (CDs)</w:t>
      </w:r>
      <w:r w:rsidR="000A328B" w:rsidRPr="00433C8A">
        <w:rPr>
          <w:color w:val="000000"/>
        </w:rPr>
        <w:t xml:space="preserve"> </w:t>
      </w:r>
      <w:r w:rsidR="000A328B" w:rsidRPr="00433C8A">
        <w:rPr>
          <w:color w:val="000000"/>
        </w:rPr>
        <w:fldChar w:fldCharType="begin"/>
      </w:r>
      <w:r w:rsidR="00976D23" w:rsidRPr="00433C8A">
        <w:rPr>
          <w:color w:val="000000"/>
        </w:rPr>
        <w:instrText xml:space="preserve"> ADDIN ZOTERO_ITEM CSL_CITATION {"citationID":"8a9mSxdU","properties":{"formattedCitation":"(19)","plainCitation":"(19)","noteIndex":0},"citationItems":[{"id":6718,"uris":["http://zotero.org/users/14195618/items/TG3QB5UE"],"itemData":{"id":6718,"type":"article-journal","abstract":"Although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soybean.","container-title":"Nature Communications 2024 15:1","DOI":"10.1038/s41467-023-44347-z","ISSN":"2041-1723","issue":"1","note":"publisher: Nature Publishing Group","page":"1-18","title":"Mapping nucleosome-resolution chromatin organization and enhancer-promoter loops in plants using Micro-C-XL","volume":"15","author":[{"family":"Sun","given":"Linhua"},{"family":"Zhou","given":"Jingru"},{"family":"Xu","given":"Xiao"},{"family":"Liu","given":"Yi"},{"family":"Ma","given":"Ni"},{"family":"Liu","given":"Yutong"},{"family":"Nie","given":"Wenchao"},{"family":"Zou","given":"Ling"},{"family":"Deng","given":"Xing Wang"},{"family":"He","given":"Hang"}],"issued":{"date-parts":[["2024",1,2]]}}}],"schema":"https://github.com/citation-style-language/schema/raw/master/csl-citation.json"} </w:instrText>
      </w:r>
      <w:r w:rsidR="000A328B" w:rsidRPr="00433C8A">
        <w:rPr>
          <w:color w:val="000000"/>
        </w:rPr>
        <w:fldChar w:fldCharType="separate"/>
      </w:r>
      <w:r w:rsidR="00976D23" w:rsidRPr="00433C8A">
        <w:rPr>
          <w:color w:val="000000"/>
        </w:rPr>
        <w:t>(19)</w:t>
      </w:r>
      <w:r w:rsidR="000A328B" w:rsidRPr="00433C8A">
        <w:rPr>
          <w:color w:val="000000"/>
        </w:rPr>
        <w:fldChar w:fldCharType="end"/>
      </w:r>
      <w:r w:rsidRPr="00433C8A">
        <w:rPr>
          <w:color w:val="000000"/>
        </w:rPr>
        <w:t>, chromatin folding domains</w:t>
      </w:r>
      <w:r w:rsidR="00E81097" w:rsidRPr="00433C8A">
        <w:rPr>
          <w:color w:val="000000"/>
        </w:rPr>
        <w:t xml:space="preserve"> </w:t>
      </w:r>
      <w:r w:rsidR="00E81097" w:rsidRPr="00433C8A">
        <w:rPr>
          <w:color w:val="000000"/>
        </w:rPr>
        <w:fldChar w:fldCharType="begin"/>
      </w:r>
      <w:r w:rsidR="00976D23" w:rsidRPr="00433C8A">
        <w:rPr>
          <w:color w:val="000000"/>
        </w:rPr>
        <w:instrText xml:space="preserve"> ADDIN ZOTERO_ITEM CSL_CITATION {"citationID":"mBsWGmYu","properties":{"formattedCitation":"(20)","plainCitation":"(20)","noteIndex":0},"citationItems":[{"id":5940,"uris":["http://zotero.org/users/14195618/items/WRF9YV8M"],"itemData":{"id":5940,"type":"article-journal","abstract":"The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expression.","container-title":"Nature Communications 2022 13:1","DOI":"10.1038/s41467-022-31112-x","ISSN":"2041-1723","issue":"1","note":"publisher: Nature Publishing Group","page":"1-18","title":"The 3D architecture of the pepper genome and its relationship to function and evolution","volume":"13","author":[{"family":"Liao","given":"Yi"},{"family":"Wang","given":"Juntao"},{"family":"Zhu","given":"Zhangsheng"},{"family":"Liu","given":"Yuanlong"},{"family":"Chen","given":"Jinfeng"},{"family":"Zhou","given":"Yongfeng"},{"family":"Liu","given":"Feng"},{"family":"Lei","given":"Jianjun"},{"family":"Gaut","given":"Brandon S."},{"family":"Cao","given":"Bihao"},{"family":"Emerson","given":"J. J."},{"family":"Chen","given":"Changming"}],"issued":{"date-parts":[["2022",6,16]]}}}],"schema":"https://github.com/citation-style-language/schema/raw/master/csl-citation.json"} </w:instrText>
      </w:r>
      <w:r w:rsidR="00E81097" w:rsidRPr="00433C8A">
        <w:rPr>
          <w:color w:val="000000"/>
        </w:rPr>
        <w:fldChar w:fldCharType="separate"/>
      </w:r>
      <w:r w:rsidR="00976D23" w:rsidRPr="00433C8A">
        <w:rPr>
          <w:color w:val="000000"/>
        </w:rPr>
        <w:t>(20)</w:t>
      </w:r>
      <w:r w:rsidR="00E81097" w:rsidRPr="00433C8A">
        <w:rPr>
          <w:color w:val="000000"/>
        </w:rPr>
        <w:fldChar w:fldCharType="end"/>
      </w:r>
      <w:r w:rsidRPr="00433C8A">
        <w:rPr>
          <w:color w:val="000000"/>
        </w:rPr>
        <w:t>, TAD-like domains</w:t>
      </w:r>
      <w:r w:rsidR="00151904" w:rsidRPr="00433C8A">
        <w:rPr>
          <w:color w:val="000000"/>
        </w:rPr>
        <w:t xml:space="preserve"> </w:t>
      </w:r>
      <w:r w:rsidR="00151904" w:rsidRPr="00433C8A">
        <w:rPr>
          <w:color w:val="000000"/>
        </w:rPr>
        <w:fldChar w:fldCharType="begin"/>
      </w:r>
      <w:r w:rsidR="00976D23" w:rsidRPr="00433C8A">
        <w:rPr>
          <w:color w:val="000000"/>
        </w:rPr>
        <w:instrText xml:space="preserve"> ADDIN ZOTERO_ITEM CSL_CITATION {"citationID":"NlhACInC","properties":{"formattedCitation":"(2,21,22)","plainCitation":"(2,21,22)","noteIndex":0},"citationItems":[{"id":6324,"uris":["http://zotero.org/users/14195618/items/AP6K72XQ"],"itemData":{"id":6324,"type":"article-journal","abstract":"Chromatin is the main carrier of genetic information and is non-randomly distributed within the nucleus. Nextgeneration sequence-based chromatin conformation capture technologies have enabled us to directly examine its three-dimensional organization at an unprecedented scale and resolution. In the best-studied mammalian models, chromatin folding can be broken down into three hierarchical levels, compartment, domains, and loops, which play important roles in transcriptional regulation. Although similar structures have now been identified in plants, they might not possess exactly the same functions as the mammalian ones. Here, we review recent Hi-C studies in plants, compare plant chromatin structures with their mammalian counterparts, and discuss the differences between plants with different genome sizes.","container-title":"Journal of Experimental Botany","DOI":"10.1093/JXB/ERAA220","ISSN":"0022-0957","issue":"17","note":"publisher: Oxford Academic","page":"5119-5128","title":"Plant and animal chromatin three-dimensional organization: similar structures but different functions","volume":"71","author":[{"family":"Dong","given":"Pengfei"},{"family":"Tu","given":"Xiaoyu"},{"family":"Liang","given":"Zizheng"},{"family":"Kang","given":"Byung Ho"},{"family":"Zhong","given":"Silin"}],"issued":{"date-parts":[["2020",8,17]]}}},{"id":6698,"uris":["http://zotero.org/users/14195618/items/JLMPDRGU"],"itemData":{"id":6698,"type":"article-journal","abstract":"Eukaryotic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mungo.","container-title":"Life science alliance","DOI":"10.26508/LSA.202302074","ISSN":"2575-1077","issue":"1","note":"PMID: 37923361\npublisher: Life Sci Alliance","title":"Evolutionary insights into 3D genome organization and epigenetic landscape of Vigna mungo","URL":"https://pubmed.ncbi.nlm.nih.gov/37923361/","volume":"7","author":[{"family":"Junaid","given":"Alim"},{"family":"Singh","given":"Baljinder"},{"family":"Bhatia","given":"Sabhyata"}],"accessed":{"date-parts":[["2023",12,19]]},"issued":{"date-parts":[["2023",1,1]]}}},{"id":3235,"uris":["http://zotero.org/users/14195618/items/YHFF5CLP"],"itemData":{"id":3235,"type":"article-journal","abstract":"Nuclear genome organization has recently received increasing attention due to its manifold functions in basic nuclear processes, such as replication, transcription, and the maintenance of genome integrity. Using technologies based on chromosome conformation capture, such as Hi-C, we now have the possibility to study the three-dimensional organization of the genome at unprecedented resolution, shedding light onto a previously unexplored level of nuclear architecture. In plants, research in this field is still in its infancy but a number of publications provided first insights into basic principles of nuclear genome organization and the factors that influence it. Apart from general aspects, newly discovered three-dimensional conformations, such as the KNOT, raise special interest on how nuclear organization may influence the function of the genome in previously unexpected ways.","container-title":"Current Opinion in Plant Biology","DOI":"10.1016/j.pbi.2017.03.004","ISSN":"13695266","note":"PMID: 28411415\npublisher: Elsevier Ltd\nISBN: 1879-0356 (Electronic) 1369-5266 (Linking)","page":"149-157","title":"Chromosome conformation capture-based studies reveal novel features of plant nuclear architecture","volume":"36","author":[{"family":"Grob","given":"Stefan"},{"family":"Grossniklaus","given":"Ueli"}],"issued":{"date-parts":[["2017"]]}}}],"schema":"https://github.com/citation-style-language/schema/raw/master/csl-citation.json"} </w:instrText>
      </w:r>
      <w:r w:rsidR="00151904" w:rsidRPr="00433C8A">
        <w:rPr>
          <w:color w:val="000000"/>
        </w:rPr>
        <w:fldChar w:fldCharType="separate"/>
      </w:r>
      <w:r w:rsidR="00976D23" w:rsidRPr="00433C8A">
        <w:rPr>
          <w:color w:val="000000"/>
        </w:rPr>
        <w:t>(2,21,22)</w:t>
      </w:r>
      <w:r w:rsidR="00151904" w:rsidRPr="00433C8A">
        <w:rPr>
          <w:color w:val="000000"/>
        </w:rPr>
        <w:fldChar w:fldCharType="end"/>
      </w:r>
      <w:r w:rsidRPr="00433C8A">
        <w:rPr>
          <w:color w:val="000000"/>
        </w:rPr>
        <w:t>, or more conventional</w:t>
      </w:r>
      <w:r w:rsidR="00363B8E" w:rsidRPr="00433C8A">
        <w:rPr>
          <w:color w:val="000000"/>
        </w:rPr>
        <w:t>ly</w:t>
      </w:r>
      <w:r w:rsidRPr="00433C8A">
        <w:rPr>
          <w:color w:val="000000"/>
        </w:rPr>
        <w:t xml:space="preserve"> TADs</w:t>
      </w:r>
      <w:r w:rsidR="00E00843" w:rsidRPr="00433C8A">
        <w:rPr>
          <w:color w:val="000000"/>
        </w:rPr>
        <w:t xml:space="preserve"> </w:t>
      </w:r>
      <w:r w:rsidR="00E00843" w:rsidRPr="00433C8A">
        <w:rPr>
          <w:color w:val="000000"/>
        </w:rPr>
        <w:fldChar w:fldCharType="begin"/>
      </w:r>
      <w:r w:rsidR="00976D23" w:rsidRPr="00433C8A">
        <w:rPr>
          <w:color w:val="000000"/>
        </w:rPr>
        <w:instrText xml:space="preserve"> ADDIN ZOTERO_ITEM CSL_CITATION {"citationID":"ZwQXh3hc","properties":{"formattedCitation":"(23)","plainCitation":"(23)","noteIndex":0},"citationItems":[{"id":4227,"uris":["http://zotero.org/users/14195618/items/YYQYS52B"],"itemData":{"id":4227,"type":"article-journal","abstract":"The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schema":"https://github.com/citation-style-language/schema/raw/master/csl-citation.json"} </w:instrText>
      </w:r>
      <w:r w:rsidR="00E00843" w:rsidRPr="00433C8A">
        <w:rPr>
          <w:color w:val="000000"/>
        </w:rPr>
        <w:fldChar w:fldCharType="separate"/>
      </w:r>
      <w:r w:rsidR="00976D23" w:rsidRPr="00433C8A">
        <w:rPr>
          <w:color w:val="000000"/>
        </w:rPr>
        <w:t>(23)</w:t>
      </w:r>
      <w:r w:rsidR="00E00843" w:rsidRPr="00433C8A">
        <w:rPr>
          <w:color w:val="000000"/>
        </w:rPr>
        <w:fldChar w:fldCharType="end"/>
      </w:r>
      <w:r w:rsidR="006B4BDF" w:rsidRPr="00433C8A">
        <w:t xml:space="preserve">(Liu </w:t>
      </w:r>
      <w:r w:rsidR="006B4BDF" w:rsidRPr="00433C8A">
        <w:rPr>
          <w:i/>
          <w:iCs/>
        </w:rPr>
        <w:t>et al.</w:t>
      </w:r>
      <w:r w:rsidR="006B4BDF" w:rsidRPr="00433C8A">
        <w:t>, 2017)</w:t>
      </w:r>
      <w:r w:rsidRPr="00433C8A">
        <w:rPr>
          <w:color w:val="000000"/>
        </w:rPr>
        <w:t>. We will refer to such domains as TADs. Until recently, it was thought that TAD</w:t>
      </w:r>
      <w:r w:rsidR="00904D18" w:rsidRPr="00433C8A">
        <w:rPr>
          <w:color w:val="000000"/>
        </w:rPr>
        <w:t>s</w:t>
      </w:r>
      <w:r w:rsidRPr="00433C8A">
        <w:rPr>
          <w:color w:val="000000"/>
        </w:rPr>
        <w:t xml:space="preserve"> exist only in plants with genomes larger than 400</w:t>
      </w:r>
      <w:r w:rsidR="00363B8E" w:rsidRPr="00433C8A">
        <w:rPr>
          <w:color w:val="000000"/>
        </w:rPr>
        <w:t xml:space="preserve"> M</w:t>
      </w:r>
      <w:r w:rsidRPr="00433C8A">
        <w:rPr>
          <w:color w:val="000000"/>
        </w:rPr>
        <w:t>b, such as maize</w:t>
      </w:r>
      <w:r w:rsidR="000723A7" w:rsidRPr="00433C8A">
        <w:rPr>
          <w:color w:val="000000"/>
        </w:rPr>
        <w:t xml:space="preserve"> </w:t>
      </w:r>
      <w:r w:rsidR="000723A7" w:rsidRPr="00433C8A">
        <w:rPr>
          <w:color w:val="000000"/>
        </w:rPr>
        <w:fldChar w:fldCharType="begin"/>
      </w:r>
      <w:r w:rsidR="00142252" w:rsidRPr="00433C8A">
        <w:rPr>
          <w:color w:val="000000"/>
        </w:rPr>
        <w:instrText xml:space="preserve"> ADDIN ZOTERO_ITEM CSL_CITATION {"citationID":"JRxfvUo8","properties":{"formattedCitation":"(24,25)","plainCitation":"(24,25)","noteIndex":0},"citationItems":[{"id":1042,"uris":["http://zotero.org/users/14195618/items/BKXRBTX2"],"itemData":{"id":1042,"type":"article-journal","container-title":"Molecular Cell","DOI":"10.1016/j.molcel.2017.07.022","ISSN":"1097-2765","page":"837-852","title":"Evolutionarily Conserved Principles Predict 3D Article Evolutionarily Conserved Principles Predict 3D Chromatin Organization","volume":"67","author":[{"family":"Rowley","given":"M Jordan"},{"family":"Nichols","given":"Michael H"},{"family":"Lyu","given":"Xiaowen"},{"family":"Wang","given":"Ping"},{"family":"Ruan","given":"Yijun"},{"family":"Corces","given":"Victor G"},{"family":"Rowley","given":"M Jordan"},{"family":"Nichols","given":"Michael H"},{"family":"Lyu","given":"Xiaowen"},{"family":"Ando-kuri","given":"Masami"},{"family":"Rivera","given":"I Sarahi M"},{"family":"Hermetz","given":"Karen"}],"issued":{"date-parts":[["2017"]]}}},{"id":6665,"uris":["http://zotero.org/users/14195618/items/5XX3AEFD"],"itemData":{"id":6665,"type":"article-journal","abstract":"Research on the three-dimensional (3D) structure of the genome and its distribution within the nuclear space has made a big leap in the last two decades. Work in the animal field has led to significant advances in our general understanding on eukaryotic genome organization. This did not only bring along insights into how the 3D genome interacts with the epigenetic landscape and the transcriptional machinery but also how 3D genome architecture is relevant for fundamental developmental processes, such as cell differentiation. In parallel, the 3D organization of plant genomes have been extensively studied, which resulted in both congruent and novel findings, contributing to a more complete view on how eukaryotic genomes are organized in multiple dimensions. Plant genomes are remarkably diverse in size, composition, and ploidy. Furthermore, as intrinsically sessile organisms without the possibility to relocate to more favorable environments, plants have evolved an elaborate epigenetic repertoire to rapidly respond to environmental challenges. The diversity in genome organization and the complex epigenetic programs make plants ideal study subjects to acquire a better understanding on universal features and inherent constraints of genome organization. Furthermore, considering a wide range of species allows us to study the evolutionary crosstalk between the various levels of genome architecture. In this article, we aim at summarizing important findings on 3D genome architecture obtained in various plant species. These findings cover many aspects of 3D genome organization on a wide range of levels, from gene loops to topologically associated domains and to global 3D chromosome configurations. We present an overview on plant 3D genome organizational features that resemble those in animals and highlight facets that have only been observed in plants to date.","container-title":"European Journal of Cell Biology","DOI":"10.1016/J.EJCB.2023.151344","ISSN":"0171-9335","issue":"4","note":"publisher: Urban &amp; Fischer","page":"151344","title":"Three-dimensional chromatin architecture in plants – General features and novelties","volume":"102","author":[{"family":"Tourdot","given":"Edouard"},{"family":"Grob","given":"Stefan"}],"issued":{"date-parts":[["2023",12,1]]}}}],"schema":"https://github.com/citation-style-language/schema/raw/master/csl-citation.json"} </w:instrText>
      </w:r>
      <w:r w:rsidR="000723A7" w:rsidRPr="00433C8A">
        <w:rPr>
          <w:color w:val="000000"/>
        </w:rPr>
        <w:fldChar w:fldCharType="separate"/>
      </w:r>
      <w:r w:rsidR="00142252" w:rsidRPr="00433C8A">
        <w:rPr>
          <w:noProof/>
          <w:color w:val="000000"/>
        </w:rPr>
        <w:t>(24,25)</w:t>
      </w:r>
      <w:r w:rsidR="000723A7" w:rsidRPr="00433C8A">
        <w:rPr>
          <w:color w:val="000000"/>
        </w:rPr>
        <w:fldChar w:fldCharType="end"/>
      </w:r>
      <w:r w:rsidRPr="00433C8A">
        <w:rPr>
          <w:color w:val="000000"/>
        </w:rPr>
        <w:t xml:space="preserve">. However, the application of high-resolution Hi-C and Micro-C </w:t>
      </w:r>
      <w:r w:rsidR="00363B8E" w:rsidRPr="00433C8A">
        <w:rPr>
          <w:color w:val="000000"/>
        </w:rPr>
        <w:t xml:space="preserve">technologies </w:t>
      </w:r>
      <w:r w:rsidRPr="00433C8A">
        <w:rPr>
          <w:color w:val="000000"/>
        </w:rPr>
        <w:t xml:space="preserve">for plant genomes </w:t>
      </w:r>
      <w:r w:rsidR="00363B8E" w:rsidRPr="00433C8A">
        <w:rPr>
          <w:color w:val="000000"/>
        </w:rPr>
        <w:t>has shown that</w:t>
      </w:r>
      <w:r w:rsidRPr="00433C8A">
        <w:rPr>
          <w:color w:val="000000"/>
        </w:rPr>
        <w:t xml:space="preserve"> plants with small genomes such as Arabidopsis also possess TAD-like domains, </w:t>
      </w:r>
      <w:r w:rsidR="00363B8E" w:rsidRPr="00433C8A">
        <w:rPr>
          <w:color w:val="000000"/>
        </w:rPr>
        <w:t>albeit</w:t>
      </w:r>
      <w:r w:rsidRPr="00433C8A">
        <w:rPr>
          <w:color w:val="000000"/>
        </w:rPr>
        <w:t xml:space="preserve"> smaller</w:t>
      </w:r>
      <w:r w:rsidR="001E71F6" w:rsidRPr="00433C8A">
        <w:rPr>
          <w:color w:val="000000"/>
        </w:rPr>
        <w:t xml:space="preserve"> </w:t>
      </w:r>
      <w:r w:rsidR="001E71F6" w:rsidRPr="00433C8A">
        <w:rPr>
          <w:color w:val="000000"/>
        </w:rPr>
        <w:fldChar w:fldCharType="begin"/>
      </w:r>
      <w:r w:rsidR="00964F35" w:rsidRPr="00433C8A">
        <w:rPr>
          <w:color w:val="000000"/>
        </w:rPr>
        <w:instrText xml:space="preserve"> ADDIN ZOTERO_ITEM CSL_CITATION {"citationID":"gIEkg67I","properties":{"formattedCitation":"(19,26)","plainCitation":"(19,26)","noteIndex":0},"citationItems":[{"id":6718,"uris":["http://zotero.org/users/14195618/items/TG3QB5UE"],"itemData":{"id":6718,"type":"article-journal","abstract":"Although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soybean.","container-title":"Nature Communications 2024 15:1","DOI":"10.1038/s41467-023-44347-z","ISSN":"2041-1723","issue":"1","note":"publisher: Nature Publishing Group","page":"1-18","title":"Mapping nucleosome-resolution chromatin organization and enhancer-promoter loops in plants using Micro-C-XL","volume":"15","author":[{"family":"Sun","given":"Linhua"},{"family":"Zhou","given":"Jingru"},{"family":"Xu","given":"Xiao"},{"family":"Liu","given":"Yi"},{"family":"Ma","given":"Ni"},{"family":"Liu","given":"Yutong"},{"family":"Nie","given":"Wenchao"},{"family":"Zou","given":"Ling"},{"family":"Deng","given":"Xing Wang"},{"family":"He","given":"Hang"}],"issued":{"date-parts":[["2024",1,2]]}}},{"id":6625,"uris":["http://zotero.org/users/14195618/items/HWGCIPDK"],"itemData":{"id":6625,"type":"article-journal","abstract":"Three-dimensional (3D) chromatin organization is highly dynamic during development and seems to play a crucial role in regulating gene expression. Self-interacting domains, commonly called topologically associating domains (TADs) or compartment domains (CDs), have been proposed as the basic structural units of chromatin organization. Surprisingly, although these units have been found in several plant species, they escaped detection in Arabidopsis (Arabidopsis thaliana). Here, we show that the Arabidopsis genome is partitioned into contiguous CDs with different epigenetic features, which are required to maintain appropriate intra-CD and long-range interactions. Consistent with this notion, the histone-modifying Polycomb group machinery is involved in 3D chromatin organization. Yet, while it is clear that Polycomb repressive complex 2 (PRC2)-mediated trimethylation of histone H3 on lysine 27 (H3K27me3) helps establish local and long-range chromatin interactions in plants, the implications of PRC1-mediated histone H2A monoubiquitination on lysine 121 (H2AK121ub) are unclear. We found that PRC1, together with PRC2, maintains intra-CD interactions, but it also hinders the formation of H3K4me3-enriched local chromatin loops when acting independently of PRC2. Moreover, the loss of PRC1 or PRC2 activity differentially affects long-range chromatin interactions, and these 3D changes differentially affect gene expression. Our results suggest that H2AK121ub helps prevent the formation of transposable element/H3K27me1-rich long loops and serves as a docking point for H3K27me3 incorporation.","container-title":"The Plant Cell","DOI":"10.1093/PLCELL/KOAD112","ISSN":"1040-4651","issue":"7","note":"publisher: Oxford Academic","page":"2484-2503","title":"Binding by the Polycomb complex component BMI1 and H2A monoubiquitination shape local and long-range interactions in the Arabidopsis genome","volume":"35","author":[{"family":"Yin","given":"Xiaochang"},{"family":"Romero-Campero","given":"Francisco J"},{"family":"Yang","given":"Minqi"},{"family":"Baile","given":"Fernando"},{"family":"Cao","given":"Yuxin"},{"family":"Shu","given":"Jiayue"},{"family":"Luo","given":"Lingxiao"},{"family":"Wang","given":"Dingyue"},{"family":"Sun","given":"Shang"},{"family":"Yan","given":"Peng"},{"family":"Gong","given":"Zhiyun"},{"family":"Mo","given":"Xiaorong"},{"family":"Qin","given":"Genji"},{"family":"Calonje","given":"Myriam"},{"family":"Zhou","given":"Yue"}],"issued":{"date-parts":[["2023",6,26]]}}}],"schema":"https://github.com/citation-style-language/schema/raw/master/csl-citation.json"} </w:instrText>
      </w:r>
      <w:r w:rsidR="001E71F6" w:rsidRPr="00433C8A">
        <w:rPr>
          <w:color w:val="000000"/>
        </w:rPr>
        <w:fldChar w:fldCharType="separate"/>
      </w:r>
      <w:r w:rsidR="00964F35" w:rsidRPr="00433C8A">
        <w:rPr>
          <w:noProof/>
          <w:color w:val="000000"/>
        </w:rPr>
        <w:t>(19,26)</w:t>
      </w:r>
      <w:r w:rsidR="001E71F6" w:rsidRPr="00433C8A">
        <w:rPr>
          <w:color w:val="000000"/>
        </w:rPr>
        <w:fldChar w:fldCharType="end"/>
      </w:r>
      <w:r w:rsidRPr="00433C8A">
        <w:rPr>
          <w:color w:val="000000"/>
        </w:rPr>
        <w:t xml:space="preserve">. Evidence </w:t>
      </w:r>
      <w:r w:rsidR="00363B8E" w:rsidRPr="00433C8A">
        <w:rPr>
          <w:color w:val="000000"/>
        </w:rPr>
        <w:t>has begun</w:t>
      </w:r>
      <w:r w:rsidRPr="00433C8A">
        <w:rPr>
          <w:color w:val="000000"/>
        </w:rPr>
        <w:t xml:space="preserve"> to accumulate that </w:t>
      </w:r>
      <w:r w:rsidR="00363B8E" w:rsidRPr="00433C8A">
        <w:rPr>
          <w:color w:val="000000"/>
        </w:rPr>
        <w:t xml:space="preserve">plant </w:t>
      </w:r>
      <w:r w:rsidRPr="00433C8A">
        <w:rPr>
          <w:color w:val="000000"/>
        </w:rPr>
        <w:t xml:space="preserve">TADs might also play a functional role in gene </w:t>
      </w:r>
      <w:r w:rsidR="00363B8E" w:rsidRPr="00433C8A">
        <w:rPr>
          <w:color w:val="000000"/>
        </w:rPr>
        <w:t>regulation; f</w:t>
      </w:r>
      <w:r w:rsidRPr="00433C8A">
        <w:rPr>
          <w:color w:val="000000"/>
        </w:rPr>
        <w:t>or example, clusters of co-expressed biosynthetic pathway genes in different plants, including rice, are co</w:t>
      </w:r>
      <w:r w:rsidR="00904D18" w:rsidRPr="00433C8A">
        <w:rPr>
          <w:color w:val="000000"/>
        </w:rPr>
        <w:t>-</w:t>
      </w:r>
      <w:r w:rsidRPr="00433C8A">
        <w:rPr>
          <w:color w:val="000000"/>
        </w:rPr>
        <w:t>localized within TADs</w:t>
      </w:r>
      <w:r w:rsidR="00964F35" w:rsidRPr="00433C8A">
        <w:rPr>
          <w:color w:val="000000"/>
        </w:rPr>
        <w:t xml:space="preserve"> </w:t>
      </w:r>
      <w:r w:rsidR="00964F35" w:rsidRPr="00433C8A">
        <w:rPr>
          <w:color w:val="000000"/>
        </w:rPr>
        <w:fldChar w:fldCharType="begin"/>
      </w:r>
      <w:r w:rsidR="00964F35" w:rsidRPr="00433C8A">
        <w:rPr>
          <w:color w:val="000000"/>
        </w:rPr>
        <w:instrText xml:space="preserve"> ADDIN ZOTERO_ITEM CSL_CITATION {"citationID":"itXDo0sY","properties":{"formattedCitation":"(27)","plainCitation":"(27)","noteIndex":0},"citationItems":[{"id":6316,"uris":["http://zotero.org/users/14195618/items/ICX6ZDRI"],"itemData":{"id":6316,"type":"article-journal","abstract":"While colocalization within a bacterial operon enables coexpression of the constituent genes, the mechanistic logic of clustering of nonhomologous monocistronic genes in eukaryotes is not immediately obvious. Biosynthetic gene clusters that encode pathways for specialized metabolites are an exception to the classical eukaryote rule of random gene location and provide paradigmatic exemplars with which to understand eukaryotic cluster dynamics and regulation. Here, using 3C, Hi-C, and Capture Hi-C (CHi-C) organ-specific chromosome conformation capture techniques along with highresolution microscopy, we investigate how chromosome topology relates to transcriptional activity of clustered biosynthetic pathway genes in Arabidopsis thaliana. Our analyses reveal that biosynthetic gene clusters are embedded in local hot spots of 3D contacts that segregate cluster regions from the surrounding chromosome environment. The spatial conformation of these cluster-associated domains differs between transcriptionally active and silenced clusters. We further show that silenced clusters associate with heterochromatic chromosomal domains toward the periphery of the nucleus, while transcriptionally active clusters relocate away from the nuclear periphery. Examination of chromosome structure at unrelated clusters in maize, rice, and tomato indicates that integration of clustered pathway genes into distinct topological domains is a common feature in plant genomes. Our results shed light on the potential mechanisms that constrain coexpression within clusters of nonhomologous eukaryotic genes and suggest that gene clustering in the one-dimensional chromosome is accompanied by compartmentalization of the 3D chromosome.","container-title":"Proceedings of the National Academy of Sciences of the United States of America","DOI":"10.1073/PNAS.1920474117","ISSN":"1091-6490","issue":"24","note":"PMID: 32493747\npublisher: Proc Natl Acad Sci U S A","page":"13800-13809","title":"Active and repressed biosynthetic gene clusters have spatially distinct chromosome states","volume":"117","author":[{"family":"Nützmann","given":"Hans Wilhelm"},{"family":"Doerr","given":"Daniel"},{"family":"Ramírez-Colmenero","given":"América"},{"family":"Sotelo-Fonseca","given":"Jesús Emiliano"},{"family":"Wegel","given":"Eva"},{"family":"Di Stefano","given":"Marco"},{"family":"Wingett","given":"Steven W."},{"family":"Fraser","given":"Peter"},{"family":"Hurst","given":"Laurence"},{"family":"Fernandez-Valverde","given":"Selene L."},{"family":"Osbourn","given":"Anne"}],"issued":{"date-parts":[["2020",6,16]]}}}],"schema":"https://github.com/citation-style-language/schema/raw/master/csl-citation.json"} </w:instrText>
      </w:r>
      <w:r w:rsidR="00964F35" w:rsidRPr="00433C8A">
        <w:rPr>
          <w:color w:val="000000"/>
        </w:rPr>
        <w:fldChar w:fldCharType="separate"/>
      </w:r>
      <w:r w:rsidR="00964F35" w:rsidRPr="00433C8A">
        <w:rPr>
          <w:noProof/>
          <w:color w:val="000000"/>
        </w:rPr>
        <w:t>(27)</w:t>
      </w:r>
      <w:r w:rsidR="00964F35" w:rsidRPr="00433C8A">
        <w:rPr>
          <w:color w:val="000000"/>
        </w:rPr>
        <w:fldChar w:fldCharType="end"/>
      </w:r>
      <w:r w:rsidRPr="00433C8A">
        <w:rPr>
          <w:color w:val="000000"/>
        </w:rPr>
        <w:t>.</w:t>
      </w:r>
      <w:r w:rsidR="00ED5BE3" w:rsidRPr="00433C8A">
        <w:rPr>
          <w:color w:val="000000"/>
        </w:rPr>
        <w:t xml:space="preserve"> Despite the presence of these genomic features, </w:t>
      </w:r>
      <w:r w:rsidR="00B741CA" w:rsidRPr="00433C8A">
        <w:rPr>
          <w:color w:val="000000"/>
        </w:rPr>
        <w:t>however, plants</w:t>
      </w:r>
      <w:r w:rsidR="00ED5BE3" w:rsidRPr="00433C8A">
        <w:rPr>
          <w:color w:val="000000"/>
        </w:rPr>
        <w:t xml:space="preserve"> do not have the CTCF proteins associated with TAD boundaries in animals</w:t>
      </w:r>
      <w:r w:rsidR="00E932E2" w:rsidRPr="00433C8A">
        <w:rPr>
          <w:color w:val="000000"/>
        </w:rPr>
        <w:t>, although they do have cohesins</w:t>
      </w:r>
      <w:r w:rsidR="00A858A9" w:rsidRPr="00433C8A">
        <w:rPr>
          <w:color w:val="000000"/>
        </w:rPr>
        <w:t xml:space="preserve"> </w:t>
      </w:r>
      <w:r w:rsidR="00DA405D" w:rsidRPr="00433C8A">
        <w:rPr>
          <w:color w:val="000000"/>
        </w:rPr>
        <w:fldChar w:fldCharType="begin"/>
      </w:r>
      <w:r w:rsidR="00420FE1" w:rsidRPr="00433C8A">
        <w:rPr>
          <w:color w:val="000000"/>
        </w:rPr>
        <w:instrText xml:space="preserve"> ADDIN ZOTERO_ITEM CSL_CITATION {"citationID":"qn9uR0P5","properties":{"formattedCitation":"(28)","plainCitation":"(28)","noteIndex":0},"citationItems":[{"id":5630,"uris":["http://zotero.org/users/14195618/items/6I6UXUQZ"],"itemData":{"id":5630,"type":"article-journal","abstract":"Over the past few decades, eukaryotic linear genomes and epigenomes have been widely and extensively studied for understanding gene expression regulation. More recently, the three-dimensional (3-D) chromatin organization was found to be important for determining genome functionality, finely tuning physiological processes for appropriate cellular responses. With the development of visualization techniques and chromatin conformation capture (3C)-based techniques, increasing evidence indicates that chromosomal architecture characteristics and chromatin domains with different epigenetic modification in the nucleus are correlated to transcriptional activities. Subsequent studies have further explored the intricate interplay between 3-D genome organization and the function of interacting regions. In this review, we summarize spatial distribution patterns of chromatin, including chromatin positioning, configurations and domains, with a particular focus on the effect of a unique form of interaction between a variety of factors that shapes the 3-D genome conformation in plants. We further discuss the methods, advantages and limitations of various chromatin conformation capture (3C)-based techniques, highlighting the applications of these technologies in plants to identify chromatin domains, and address their dynamic changes and functional implications in evolution, and adaptation to development and changing environmental conditions. Moreover, the future implications and emerging research directions of 3-D genome organization are discussed.","container-title":"Plant and Cell Physiology","DOI":"10.1093/pcp/pcab134","ISSN":"0032-0781","title":"Plant 3-D Chromatin Organization: Important Insights from Chromosome Conformation Capture Analyses of the Last 10 Years","URL":"https://academic.oup.com/pcp/advance-article/doi/10.1093/pcp/pcab134/6364499","author":[{"family":"Zhang","given":"Xinxin"},{"family":"Wang","given":"Tianzuo"}],"accessed":{"date-parts":[["2021",9,23]]},"issued":{"date-parts":[["2021"]]}}}],"schema":"https://github.com/citation-style-language/schema/raw/master/csl-citation.json"} </w:instrText>
      </w:r>
      <w:r w:rsidR="00DA405D" w:rsidRPr="00433C8A">
        <w:rPr>
          <w:color w:val="000000"/>
        </w:rPr>
        <w:fldChar w:fldCharType="separate"/>
      </w:r>
      <w:r w:rsidR="00420FE1" w:rsidRPr="00433C8A">
        <w:rPr>
          <w:noProof/>
          <w:color w:val="000000"/>
        </w:rPr>
        <w:t>(28)</w:t>
      </w:r>
      <w:r w:rsidR="00DA405D" w:rsidRPr="00433C8A">
        <w:rPr>
          <w:color w:val="000000"/>
        </w:rPr>
        <w:fldChar w:fldCharType="end"/>
      </w:r>
      <w:r w:rsidR="00420FE1" w:rsidRPr="00433C8A">
        <w:rPr>
          <w:color w:val="000000"/>
        </w:rPr>
        <w:t>.</w:t>
      </w:r>
    </w:p>
    <w:p w14:paraId="2545A54F" w14:textId="40E4373D" w:rsidR="00AD6835" w:rsidRPr="00433C8A" w:rsidRDefault="00DE19C1" w:rsidP="00A46B16">
      <w:pPr>
        <w:spacing w:line="480" w:lineRule="auto"/>
        <w:jc w:val="both"/>
        <w:rPr>
          <w:color w:val="000000"/>
        </w:rPr>
      </w:pPr>
      <w:r w:rsidRPr="00433C8A">
        <w:rPr>
          <w:color w:val="000000" w:themeColor="text1"/>
        </w:rPr>
        <w:tab/>
        <w:t>Genom</w:t>
      </w:r>
      <w:r w:rsidR="00F053B4" w:rsidRPr="00433C8A">
        <w:rPr>
          <w:color w:val="000000" w:themeColor="text1"/>
        </w:rPr>
        <w:t>e</w:t>
      </w:r>
      <w:r w:rsidRPr="00433C8A">
        <w:rPr>
          <w:color w:val="000000" w:themeColor="text1"/>
        </w:rPr>
        <w:t xml:space="preserve"> studies</w:t>
      </w:r>
      <w:r w:rsidR="00854D43" w:rsidRPr="00433C8A">
        <w:rPr>
          <w:color w:val="000000" w:themeColor="text1"/>
        </w:rPr>
        <w:t xml:space="preserve"> </w:t>
      </w:r>
      <w:r w:rsidR="00363B8E" w:rsidRPr="00433C8A">
        <w:rPr>
          <w:color w:val="000000" w:themeColor="text1"/>
        </w:rPr>
        <w:t xml:space="preserve">have </w:t>
      </w:r>
      <w:r w:rsidR="00854D43" w:rsidRPr="00433C8A">
        <w:rPr>
          <w:color w:val="000000" w:themeColor="text1"/>
        </w:rPr>
        <w:t>indicate</w:t>
      </w:r>
      <w:r w:rsidR="00F053B4" w:rsidRPr="00433C8A">
        <w:rPr>
          <w:color w:val="000000" w:themeColor="text1"/>
        </w:rPr>
        <w:t>d</w:t>
      </w:r>
      <w:r w:rsidR="00854D43" w:rsidRPr="00433C8A">
        <w:rPr>
          <w:color w:val="000000" w:themeColor="text1"/>
        </w:rPr>
        <w:t xml:space="preserve"> that TADs </w:t>
      </w:r>
      <w:r w:rsidR="00AE4456" w:rsidRPr="00433C8A">
        <w:rPr>
          <w:color w:val="000000" w:themeColor="text1"/>
        </w:rPr>
        <w:t xml:space="preserve">may be </w:t>
      </w:r>
      <w:r w:rsidR="00854D43" w:rsidRPr="00433C8A">
        <w:rPr>
          <w:color w:val="000000" w:themeColor="text1"/>
        </w:rPr>
        <w:t xml:space="preserve">conserved functional building blocks of the genome, since rearrangement breakpoints typically </w:t>
      </w:r>
      <w:r w:rsidRPr="00433C8A">
        <w:rPr>
          <w:color w:val="000000" w:themeColor="text1"/>
        </w:rPr>
        <w:t xml:space="preserve">observed between species </w:t>
      </w:r>
      <w:r w:rsidR="00854D43" w:rsidRPr="00433C8A">
        <w:rPr>
          <w:color w:val="000000" w:themeColor="text1"/>
        </w:rPr>
        <w:t xml:space="preserve">do not </w:t>
      </w:r>
      <w:r w:rsidRPr="00433C8A">
        <w:rPr>
          <w:color w:val="000000" w:themeColor="text1"/>
        </w:rPr>
        <w:t xml:space="preserve">typically </w:t>
      </w:r>
      <w:r w:rsidR="00854D43" w:rsidRPr="00433C8A">
        <w:rPr>
          <w:color w:val="000000" w:themeColor="text1"/>
        </w:rPr>
        <w:t xml:space="preserve">disrupt TADs </w:t>
      </w:r>
      <w:r w:rsidR="00792D97" w:rsidRPr="00433C8A">
        <w:rPr>
          <w:color w:val="000000" w:themeColor="text1"/>
        </w:rPr>
        <w:fldChar w:fldCharType="begin"/>
      </w:r>
      <w:r w:rsidR="003849E8" w:rsidRPr="00433C8A">
        <w:rPr>
          <w:color w:val="000000" w:themeColor="text1"/>
        </w:rPr>
        <w:instrText xml:space="preserve"> ADDIN ZOTERO_ITEM CSL_CITATION {"citationID":"8l7o2JXq","properties":{"formattedCitation":"(13,14,20)","plainCitation":"(13,14,20)","noteIndex":0},"citationItems":[{"id":6677,"uris":["http://zotero.org/users/14195618/items/Z2TG2PPU"],"itemData":{"id":6677,"type":"article-journal","abstract":"The relationship between evolutionary genome remodeling and the three-dimensional structure of the genome remain largely unexplored. Here, we use the heavily rearranged gibbon genome to examine how evolutionary chromosomal rearrangements impact genome-wide chromatin interactions, topologically associating domains (TADs), and their epigenetic landscape. We use high-resolution maps of gibbon-human breaks of synteny (BOS), apply Hi-C in gibbon, measure an array of epigenetic features, and perform cross-species comparisons. We find that gibbon rearrangements occur at TAD boundaries, independent of the parameters used to identify TADs. This overlap is supported by a remarkable genetic and epigenetic similarity between BOS and TAD boundaries, namely presence of CpG islands and SINE elements, and enrichment in CTCF and H3K4me3 binding. Cross-species comparisons reveal that regions orthologous to BOS also correspond with boundaries of large (400-600 kb) TADs in human and other mammalian species. The colocalization of rearrangement breakpoints and TAD boundaries may be due to higher chromatin fragility at these locations and/or increased selective pressure against rearrangements that disrupt TAD integrity. We also examine the small portion of BOS that did not overlap with TAD boundaries and gave rise to novel TADs in the gibbon genome. We postulate that these new TADs generally lack deleterious consequences. Last, we show that limited epigenetic homogenization occurs across breakpoints, irrespective of their time of occurrence in the gibbon lineage. Overall, our findings demonstrate remarkable conservation of chromatin interactions and epigenetic landscape in gibbons, in spite of extensive genomic shuffling.","container-title":"Genome Research","DOI":"10.1101/GR.233874.117/-/DC1","ISSN":"15495469","issue":"7","note":"PMID: 29914971\npublisher: Cold Spring Harbor Laboratory Press","page":"983-997","title":"Epigenetic maintenance of topological domains in the highly rearranged gibbon genome","volume":"28","author":[{"family":"Lazar","given":"Nathan H."},{"family":"Nevonen","given":"Kimberly A."},{"family":"O'Connell","given":"Brendan"},{"family":"McCann","given":"Christine"},{"family":"O'Neill","given":"Rachel J."},{"family":"Green","given":"Richard E."},{"family":"Meyer","given":"Thomas J."},{"family":"Okhovat","given":"Mariam"},{"family":"Carbone","given":"Lucia"}],"issued":{"date-parts":[["2018",7,1]]}}},{"id":5138,"uris":["http://zotero.org/users/14195618/items/FXUTJI6R"],"itemData":{"id":5138,"type":"article-journal","abstract":"Topologically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w:instrText>
      </w:r>
      <w:r w:rsidR="003849E8" w:rsidRPr="00433C8A">
        <w:rPr>
          <w:rFonts w:ascii="Cambria Math" w:hAnsi="Cambria Math" w:cs="Cambria Math"/>
          <w:color w:val="000000" w:themeColor="text1"/>
        </w:rPr>
        <w:instrText>∼</w:instrText>
      </w:r>
      <w:r w:rsidR="003849E8" w:rsidRPr="00433C8A">
        <w:rPr>
          <w:color w:val="000000" w:themeColor="text1"/>
        </w:rPr>
        <w:instrText xml:space="preserve">49 million years of divergence, showed that </w:instrText>
      </w:r>
      <w:r w:rsidR="003849E8" w:rsidRPr="00433C8A">
        <w:rPr>
          <w:rFonts w:ascii="Cambria Math" w:hAnsi="Cambria Math" w:cs="Cambria Math"/>
          <w:color w:val="000000" w:themeColor="text1"/>
        </w:rPr>
        <w:instrText>∼</w:instrText>
      </w:r>
      <w:r w:rsidR="003849E8" w:rsidRPr="00433C8A">
        <w:rPr>
          <w:color w:val="000000" w:themeColor="text1"/>
        </w:rPr>
        <w:instrText xml:space="preserve">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organization.","container-title":"Genome Research","DOI":"10.1101/gr.266130.120","ISSN":"1088-9051","note":"publisher: Cold Spring Harbor Laboratory","title":"Topologically associating domains and their role in the evolution of genome structure and function in Drosophila","URL":"https://www.genome.org/cgi/doi/10.1101/gr.266130.120.","author":[{"family":"Liao","given":"Yi"},{"family":"Zhang","given":"Xinwen"},{"family":"Chakraborty","given":"Mahul"},{"family":"Emerson","given":"J.J."}],"accessed":{"date-parts":[["2021",3,18]]},"issued":{"date-parts":[["2021",2,9]]}}},{"id":5940,"uris":["http://zotero.org/users/14195618/items/WRF9YV8M"],"itemData":{"id":5940,"type":"article-journal","abstrac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expression.","container-title":"Nature Communications 2022 13:1","DOI":"10.1038/s41467-022-31112-x","ISSN":"2041-1723","issue":"1","note":"publisher: Nature Publishing Group","page":"1-18","title":"The 3D architecture of the pepper genome and its relationship to function and evolution","volume":"13","author":[{"family":"Liao","given":"Yi"},{"family":"Wang","given":"Juntao"},{"family":"Zhu","given":"Zhangsheng"},{"family":"Liu","given":"Yuanlong"},{"family":"Chen","given":"Jinfeng"},{"family":"Zhou","given":"Yongfeng"},{"family":"Liu","given":"Feng"},{"family":"Lei","given":"Jianjun"},{"family":"Gaut","given":"Brandon S."},{"family":"Cao","given":"Bihao"},{"family":"Emerson","given":"J. J."},{"family":"Chen","given":"Changming"}],"issued":{"date-parts":[["2022",6,16]]}}}],"schema":"https://github.com/citation-style-language/schema/raw/master/csl-citation.json"} </w:instrText>
      </w:r>
      <w:r w:rsidR="00792D97" w:rsidRPr="00433C8A">
        <w:rPr>
          <w:color w:val="000000" w:themeColor="text1"/>
        </w:rPr>
        <w:fldChar w:fldCharType="separate"/>
      </w:r>
      <w:r w:rsidR="003849E8" w:rsidRPr="00433C8A">
        <w:rPr>
          <w:noProof/>
          <w:color w:val="000000" w:themeColor="text1"/>
        </w:rPr>
        <w:t>(13,14,20)</w:t>
      </w:r>
      <w:r w:rsidR="00792D97" w:rsidRPr="00433C8A">
        <w:rPr>
          <w:color w:val="000000" w:themeColor="text1"/>
        </w:rPr>
        <w:fldChar w:fldCharType="end"/>
      </w:r>
      <w:r w:rsidR="00854D43" w:rsidRPr="00433C8A">
        <w:rPr>
          <w:color w:val="000000" w:themeColor="text1"/>
        </w:rPr>
        <w:t xml:space="preserve">. </w:t>
      </w:r>
      <w:r w:rsidR="415EA420" w:rsidRPr="00433C8A">
        <w:rPr>
          <w:color w:val="000000" w:themeColor="text1"/>
        </w:rPr>
        <w:t>Evolutionary</w:t>
      </w:r>
      <w:r w:rsidR="00854D43" w:rsidRPr="00433C8A">
        <w:rPr>
          <w:color w:val="000000" w:themeColor="text1"/>
        </w:rPr>
        <w:t xml:space="preserve"> TAD conservation is important for the preservation of </w:t>
      </w:r>
      <w:r w:rsidR="00854D43" w:rsidRPr="00433C8A">
        <w:rPr>
          <w:i/>
          <w:iCs/>
          <w:color w:val="000000" w:themeColor="text1"/>
        </w:rPr>
        <w:t>cis</w:t>
      </w:r>
      <w:r w:rsidR="00854D43" w:rsidRPr="00433C8A">
        <w:rPr>
          <w:color w:val="000000" w:themeColor="text1"/>
        </w:rPr>
        <w:t>-regulatory environments necessary for the control of gene expression</w:t>
      </w:r>
      <w:r w:rsidRPr="00433C8A">
        <w:rPr>
          <w:color w:val="000000" w:themeColor="text1"/>
        </w:rPr>
        <w:t xml:space="preserve">, which suggests that </w:t>
      </w:r>
      <w:r w:rsidR="00854D43" w:rsidRPr="00433C8A">
        <w:rPr>
          <w:color w:val="000000" w:themeColor="text1"/>
        </w:rPr>
        <w:t xml:space="preserve">TAD reorganization may be important for the evolution of novel traits. </w:t>
      </w:r>
      <w:r w:rsidRPr="00433C8A">
        <w:rPr>
          <w:color w:val="000000" w:themeColor="text1"/>
        </w:rPr>
        <w:t>I</w:t>
      </w:r>
      <w:r w:rsidR="00854D43" w:rsidRPr="00433C8A">
        <w:rPr>
          <w:color w:val="000000" w:themeColor="text1"/>
        </w:rPr>
        <w:t xml:space="preserve">n </w:t>
      </w:r>
      <w:r w:rsidRPr="00433C8A">
        <w:rPr>
          <w:color w:val="000000" w:themeColor="text1"/>
        </w:rPr>
        <w:t xml:space="preserve">the </w:t>
      </w:r>
      <w:r w:rsidR="00854D43" w:rsidRPr="00433C8A">
        <w:rPr>
          <w:color w:val="000000" w:themeColor="text1"/>
        </w:rPr>
        <w:t xml:space="preserve">bobtail squid </w:t>
      </w:r>
      <w:r w:rsidR="00854D43" w:rsidRPr="00433C8A">
        <w:rPr>
          <w:i/>
          <w:iCs/>
          <w:color w:val="000000" w:themeColor="text1"/>
        </w:rPr>
        <w:t>E.</w:t>
      </w:r>
      <w:r w:rsidR="00EF4E6C" w:rsidRPr="00433C8A">
        <w:rPr>
          <w:i/>
          <w:iCs/>
          <w:color w:val="000000" w:themeColor="text1"/>
        </w:rPr>
        <w:t xml:space="preserve"> </w:t>
      </w:r>
      <w:r w:rsidR="00854D43" w:rsidRPr="00433C8A">
        <w:rPr>
          <w:i/>
          <w:iCs/>
          <w:color w:val="000000" w:themeColor="text1"/>
        </w:rPr>
        <w:t>scolopes</w:t>
      </w:r>
      <w:r w:rsidRPr="00433C8A">
        <w:rPr>
          <w:color w:val="000000" w:themeColor="text1"/>
        </w:rPr>
        <w:t xml:space="preserve">, for example, </w:t>
      </w:r>
      <w:r w:rsidR="00854D43" w:rsidRPr="00433C8A">
        <w:rPr>
          <w:color w:val="000000" w:themeColor="text1"/>
        </w:rPr>
        <w:t>conserved gene neighborhoods involved in the origin cephalopod-specific traits are located within TADs</w:t>
      </w:r>
      <w:r w:rsidR="003849E8" w:rsidRPr="00433C8A">
        <w:rPr>
          <w:color w:val="000000" w:themeColor="text1"/>
        </w:rPr>
        <w:t xml:space="preserve"> </w:t>
      </w:r>
      <w:r w:rsidR="003849E8" w:rsidRPr="00433C8A">
        <w:rPr>
          <w:color w:val="000000" w:themeColor="text1"/>
        </w:rPr>
        <w:fldChar w:fldCharType="begin"/>
      </w:r>
      <w:r w:rsidR="003849E8" w:rsidRPr="00433C8A">
        <w:rPr>
          <w:color w:val="000000" w:themeColor="text1"/>
        </w:rPr>
        <w:instrText xml:space="preserve"> ADDIN ZOTERO_ITEM CSL_CITATION {"citationID":"yUR6hY4w","properties":{"formattedCitation":"(29)","plainCitation":"(29)","noteIndex":0},"citationItems":[{"id":6759,"uris":["http://zotero.org/users/14195618/items/CZR3HC3V"],"itemData":{"id":6759,"type":"article-journal","abstract":"Coleoid cephalopods (squid, cuttlefish, octopus) have the largest nervous system among invertebrates that together with many lineage-specific morphological traits enables complex behaviors. The genomic basis underlying these innovations remains unknown. Using comparative and functional genomics in the model squid Euprymna scolopes, we reveal the unique genomic, topological, and regulatory organization of cephalopod genomes. We show that coleoid cephalopod genomes have been extensively restructured compared to other animals, leading to the emergence of hundreds of tightly linked and evolutionary unique gene clusters (microsyntenies). Such novel microsyntenies correspond to topological compartments with a distinct regulatory structure and contribute to complex expression patterns. In particular, we identify a set of microsyntenies associated with cephalopod innovations (MACIs) broadly enriched in cephalopod nervous system expression. We posit that the emergence of MACIs was instrumental to cephalopod nervous system evolution and propose that microsyntenic profiling will be central to understanding cephalopod innovations.","container-title":"Nature communications","DOI":"10.1038/S41467-022-29694-7","ISSN":"2041-1723","issue":"1","note":"PMID: 35449136\npublisher: Nat Commun","title":"Emergence of novel cephalopod gene regulation and expression through large-scale genome reorganization","URL":"https://pubmed.ncbi.nlm.nih.gov/35449136/","volume":"13","author":[{"family":"Schmidbaur","given":"Hannah"},{"family":"Kawaguchi","given":"Akane"},{"family":"Clarence","given":"Tereza"},{"family":"Fu","given":"Xiao"},{"family":"Hoang","given":"Oi Pui"},{"family":"Zimmermann","given":"Bob"},{"family":"Ritschard","given":"Elena A."},{"family":"Weissenbacher","given":"Anton"},{"family":"Foster","given":"Jamie S."},{"family":"Nyholm","given":"Spencer V."},{"family":"Bates","given":"Paul A."},{"family":"Albertin","given":"Caroline B."},{"family":"Tanaka","given":"Elly"},{"family":"Simakov","given":"Oleg"}],"accessed":{"date-parts":[["2024",3,25]]},"issued":{"date-parts":[["2022",12,1]]}}}],"schema":"https://github.com/citation-style-language/schema/raw/master/csl-citation.json"} </w:instrText>
      </w:r>
      <w:r w:rsidR="003849E8" w:rsidRPr="00433C8A">
        <w:rPr>
          <w:color w:val="000000" w:themeColor="text1"/>
        </w:rPr>
        <w:fldChar w:fldCharType="separate"/>
      </w:r>
      <w:r w:rsidR="003849E8" w:rsidRPr="00433C8A">
        <w:rPr>
          <w:noProof/>
          <w:color w:val="000000" w:themeColor="text1"/>
        </w:rPr>
        <w:t>(29)</w:t>
      </w:r>
      <w:r w:rsidR="003849E8" w:rsidRPr="00433C8A">
        <w:rPr>
          <w:color w:val="000000" w:themeColor="text1"/>
        </w:rPr>
        <w:fldChar w:fldCharType="end"/>
      </w:r>
      <w:r w:rsidR="00854D43" w:rsidRPr="00433C8A">
        <w:rPr>
          <w:color w:val="000000" w:themeColor="text1"/>
        </w:rPr>
        <w:t>.</w:t>
      </w:r>
      <w:r w:rsidR="00B940D5" w:rsidRPr="00433C8A">
        <w:rPr>
          <w:color w:val="000000" w:themeColor="text1"/>
        </w:rPr>
        <w:t xml:space="preserve"> </w:t>
      </w:r>
      <w:r w:rsidR="003B0434" w:rsidRPr="00433C8A">
        <w:rPr>
          <w:color w:val="000000"/>
        </w:rPr>
        <w:t xml:space="preserve"> </w:t>
      </w:r>
      <w:r w:rsidR="00D648CB" w:rsidRPr="00433C8A">
        <w:rPr>
          <w:color w:val="000000"/>
        </w:rPr>
        <w:t>TAD</w:t>
      </w:r>
      <w:r w:rsidR="00B940D5" w:rsidRPr="00433C8A">
        <w:rPr>
          <w:color w:val="000000"/>
        </w:rPr>
        <w:t xml:space="preserve"> </w:t>
      </w:r>
      <w:r w:rsidR="00D648CB" w:rsidRPr="00433C8A">
        <w:rPr>
          <w:color w:val="000000"/>
        </w:rPr>
        <w:t>boundaries</w:t>
      </w:r>
      <w:r w:rsidR="003B0434" w:rsidRPr="00433C8A">
        <w:rPr>
          <w:color w:val="000000"/>
        </w:rPr>
        <w:t xml:space="preserve">, </w:t>
      </w:r>
      <w:r w:rsidR="00B940D5" w:rsidRPr="00433C8A">
        <w:rPr>
          <w:color w:val="000000"/>
        </w:rPr>
        <w:t>however, paradoxically have a dual nature. On the one hand, these boundaries</w:t>
      </w:r>
      <w:r w:rsidR="00D648CB" w:rsidRPr="00433C8A">
        <w:rPr>
          <w:color w:val="000000"/>
        </w:rPr>
        <w:t xml:space="preserve"> </w:t>
      </w:r>
      <w:r w:rsidR="00FE2BA6" w:rsidRPr="00433C8A">
        <w:rPr>
          <w:color w:val="000000"/>
        </w:rPr>
        <w:t>appear to be</w:t>
      </w:r>
      <w:r w:rsidR="00D648CB" w:rsidRPr="00433C8A">
        <w:rPr>
          <w:color w:val="000000"/>
        </w:rPr>
        <w:t xml:space="preserve"> evolutionarily constrained </w:t>
      </w:r>
      <w:r w:rsidR="000A7617" w:rsidRPr="00433C8A">
        <w:rPr>
          <w:color w:val="000000"/>
        </w:rPr>
        <w:fldChar w:fldCharType="begin"/>
      </w:r>
      <w:r w:rsidR="00FA4304" w:rsidRPr="00433C8A">
        <w:rPr>
          <w:color w:val="000000"/>
        </w:rPr>
        <w:instrText xml:space="preserve"> ADDIN ZOTERO_ITEM CSL_CITATION {"citationID":"pJo79VpC","properties":{"formattedCitation":"(21,30)","plainCitation":"(21,30)","noteIndex":0},"citationItems":[{"id":6698,"uris":["http://zotero.org/users/14195618/items/JLMPDRGU"],"itemData":{"id":6698,"type":"article-journal","abstract":"Eukaryotic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mungo.","container-title":"Life science alliance","DOI":"10.26508/LSA.202302074","ISSN":"2575-1077","issue":"1","note":"PMID: 37923361\npublisher: Life Sci Alliance","title":"Evolutionary insights into 3D genome organization and epigenetic landscape of Vigna mungo","URL":"https://pubmed.ncbi.nlm.nih.gov/37923361/","volume":"7","author":[{"family":"Junaid","given":"Alim"},{"family":"Singh","given":"Baljinder"},{"family":"Bhatia","given":"Sabhyata"}],"accessed":{"date-parts":[["2023",12,19]]},"issued":{"date-parts":[["2023",1,1]]}}},{"id":4925,"uris":["http://zotero.org/users/14195618/items/YCKETJEJ"],"itemData":{"id":4925,"type":"article-journal","container-title":"The American Journal of Human Genetics","DOI":"10.1016/j.ajhg.2021.01.001","ISSN":"00029297","issue":"2","note":"publisher: Am J Hum Genet","page":"269-283","title":"Topologically associating domain boundaries that are stable across diverse cell types are evolutionarily constrained and enriched for heritability","volume":"108","author":[{"family":"McArthur","given":"Evonne"},{"family":"Capra","given":"John A."}],"issued":{"date-parts":[["2021",2]]}}}],"schema":"https://github.com/citation-style-language/schema/raw/master/csl-citation.json"} </w:instrText>
      </w:r>
      <w:r w:rsidR="000A7617" w:rsidRPr="00433C8A">
        <w:rPr>
          <w:color w:val="000000"/>
        </w:rPr>
        <w:fldChar w:fldCharType="separate"/>
      </w:r>
      <w:r w:rsidR="00FA4304" w:rsidRPr="00433C8A">
        <w:rPr>
          <w:noProof/>
          <w:color w:val="000000"/>
        </w:rPr>
        <w:t>(21,30)</w:t>
      </w:r>
      <w:r w:rsidR="000A7617" w:rsidRPr="00433C8A">
        <w:rPr>
          <w:color w:val="000000"/>
        </w:rPr>
        <w:fldChar w:fldCharType="end"/>
      </w:r>
      <w:r w:rsidR="00D648CB" w:rsidRPr="00433C8A">
        <w:rPr>
          <w:color w:val="000000"/>
        </w:rPr>
        <w:t xml:space="preserve"> and their deletion rare and under negative selection</w:t>
      </w:r>
      <w:r w:rsidR="00FA4304" w:rsidRPr="00433C8A">
        <w:rPr>
          <w:color w:val="000000"/>
        </w:rPr>
        <w:t xml:space="preserve"> </w:t>
      </w:r>
      <w:r w:rsidR="00FA4304" w:rsidRPr="00433C8A">
        <w:rPr>
          <w:color w:val="000000"/>
        </w:rPr>
        <w:fldChar w:fldCharType="begin"/>
      </w:r>
      <w:r w:rsidR="00D354F1" w:rsidRPr="00433C8A">
        <w:rPr>
          <w:color w:val="000000"/>
        </w:rPr>
        <w:instrText xml:space="preserve"> ADDIN ZOTERO_ITEM CSL_CITATION {"citationID":"b7WD7ypY","properties":{"formattedCitation":"(31,32)","plainCitation":"(31,32)","noteIndex":0},"citationItems":[{"id":6744,"uris":["http://zotero.org/users/14195618/items/JG4WCPWI"],"itemData":{"id":6744,"type":"article-journal","abstract":"The potential impact of structural variants includes not only the duplication or deletion of coding sequences, but also the perturbation of noncoding DNA regulatory elements and structural chromatin features, including topological domains (TADs). Structural variants disrupting TAD boundaries have been implicated both in cancer and developmental disease; this likely occurs via “enhancer hijacking,” whereby removal of the TAD boundary exposes enhancers to new target transcription start sites (TSSs). With this functional role, we hypothesized that boundaries would display evidence for negative selection. Here we demonstrate that the chromatin landscape constrains structural variation both within healthy humans and across primate evolution. In contrast, in patients with developmental delay, variants occur remarkably uniformly across genomic features, suggesting a potentially broad role for enhancer hijacking in human disease.","container-title":"Proceedings of the National Academy of Sciences of the United States of America","DOI":"10.1073/PNAS.1808631116/SUPPL_FILE/PNAS.1808631116.SD03.XLSX","ISSN":"10916490","issue":"6","note":"PMID: 30659153\npublisher: National Academy of Sciences","page":"2175-2180","title":"Chromatin features constrain structural variation across evolutionary timescales","volume":"116","author":[{"family":"Fudenberg","given":"Geoff"},{"family":"Pollard","given":"Katherine S."}],"issued":{"date-parts":[["2019",2,5]]}}},{"id":6777,"uris":["http://zotero.org/users/14195618/items/VGQRGIRS"],"itemData":{"id":6777,"type":"article-journal","abstract":"Deletions that fuse two adjacent topologically associating domains (TADs) can cause severe developmental disorders. We provide a formal method to quantify deletions based on their potential disruption of the three-dimensional genome structure, denoted as the TAD fusion score. Furthermore, we show that deletions that cause TAD fusion are rare and under negative selection in the general population. Finally, we show that our method correctly gives higher scores to deletions reported to cause various disorders, including developmental disorders and cancer, in comparison to the deletions reported in the 1000 Genomes Project. The TAD fusion score tool is publicly available at https://github.com/HormozdiariLab/TAD-fusion-score.","container-title":"Genome Biology","DOI":"10.1186/S13059-019-1666-7/FIGURES/4","ISSN":"1474760X","issue":"1","note":"PMID: 30898144\npublisher: BioMed Central Ltd.","page":"1-13","title":"TAD fusion score: Discovery and ranking the contribution of deletions to genome structure","volume":"20","author":[{"family":"Huynh","given":"Linh"},{"family":"Hormozdiari","given":"Fereydoun"}],"issued":{"date-parts":[["2019",3,21]]}}}],"schema":"https://github.com/citation-style-language/schema/raw/master/csl-citation.json"} </w:instrText>
      </w:r>
      <w:r w:rsidR="00FA4304" w:rsidRPr="00433C8A">
        <w:rPr>
          <w:color w:val="000000"/>
        </w:rPr>
        <w:fldChar w:fldCharType="separate"/>
      </w:r>
      <w:r w:rsidR="00D354F1" w:rsidRPr="00433C8A">
        <w:rPr>
          <w:noProof/>
          <w:color w:val="000000"/>
        </w:rPr>
        <w:t>(31,32)</w:t>
      </w:r>
      <w:r w:rsidR="00FA4304" w:rsidRPr="00433C8A">
        <w:rPr>
          <w:color w:val="000000"/>
        </w:rPr>
        <w:fldChar w:fldCharType="end"/>
      </w:r>
      <w:r w:rsidR="00D648CB" w:rsidRPr="00433C8A">
        <w:rPr>
          <w:color w:val="000000"/>
        </w:rPr>
        <w:t xml:space="preserve">. </w:t>
      </w:r>
      <w:r w:rsidR="003B0434" w:rsidRPr="00433C8A">
        <w:rPr>
          <w:color w:val="000000"/>
        </w:rPr>
        <w:t xml:space="preserve">Nevertheless, synteny breakpoints in flies </w:t>
      </w:r>
      <w:r w:rsidR="007E06CC" w:rsidRPr="00433C8A">
        <w:rPr>
          <w:color w:val="000000"/>
        </w:rPr>
        <w:fldChar w:fldCharType="begin"/>
      </w:r>
      <w:r w:rsidR="00976D23" w:rsidRPr="00433C8A">
        <w:rPr>
          <w:color w:val="000000"/>
        </w:rPr>
        <w:instrText xml:space="preserve"> ADDIN ZOTERO_ITEM CSL_CITATION {"citationID":"bM591gIE","properties":{"formattedCitation":"(14)","plainCitation":"(14)","dontUpdate":true,"noteIndex":0},"citationItems":[{"id":5138,"uris":["http://zotero.org/users/14195618/items/FXUTJI6R"],"itemData":{"id":5138,"type":"article-journal","abstrac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w:instrText>
      </w:r>
      <w:r w:rsidR="00976D23" w:rsidRPr="00433C8A">
        <w:rPr>
          <w:rFonts w:ascii="Cambria Math" w:hAnsi="Cambria Math" w:cs="Cambria Math"/>
          <w:color w:val="000000"/>
        </w:rPr>
        <w:instrText>∼</w:instrText>
      </w:r>
      <w:r w:rsidR="00976D23" w:rsidRPr="00433C8A">
        <w:rPr>
          <w:color w:val="000000"/>
        </w:rPr>
        <w:instrText xml:space="preserve">49 million years of divergence, showed that </w:instrText>
      </w:r>
      <w:r w:rsidR="00976D23" w:rsidRPr="00433C8A">
        <w:rPr>
          <w:rFonts w:ascii="Cambria Math" w:hAnsi="Cambria Math" w:cs="Cambria Math"/>
          <w:color w:val="000000"/>
        </w:rPr>
        <w:instrText>∼</w:instrText>
      </w:r>
      <w:r w:rsidR="00976D23" w:rsidRPr="00433C8A">
        <w:rPr>
          <w:color w:val="000000"/>
        </w:rPr>
        <w:instrText xml:space="preserve">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organization.","container-title":"Genome Research","DOI":"10.1101/gr.266130.120","ISSN":"1088-9051","note":"publisher: Cold Spring Harbor Laboratory","title":"Topologically associating domains and their role in the evolution of genome structure and function in Drosophila","URL":"https://www.genome.org/cgi/doi/10.1101/gr.266130.120.","author":[{"family":"Liao","given":"Yi"},{"family":"Zhang","given":"Xinwen"},{"family":"Chakraborty","given":"Mahul"},{"family":"Emerson","given":"J.J."}],"accessed":{"date-parts":[["2021",3,18]]},"issued":{"date-parts":[["2021",2,9]]}}}],"schema":"https://github.com/citation-style-language/schema/raw/master/csl-citation.json"} </w:instrText>
      </w:r>
      <w:r w:rsidR="007E06CC" w:rsidRPr="00433C8A">
        <w:rPr>
          <w:color w:val="000000"/>
        </w:rPr>
        <w:fldChar w:fldCharType="separate"/>
      </w:r>
      <w:r w:rsidR="007B4D39" w:rsidRPr="00433C8A">
        <w:rPr>
          <w:noProof/>
          <w:color w:val="000000"/>
        </w:rPr>
        <w:t xml:space="preserve"> </w:t>
      </w:r>
      <w:r w:rsidR="007E06CC" w:rsidRPr="00433C8A">
        <w:rPr>
          <w:color w:val="000000"/>
        </w:rPr>
        <w:fldChar w:fldCharType="end"/>
      </w:r>
      <w:r w:rsidR="003B0434" w:rsidRPr="00433C8A">
        <w:rPr>
          <w:color w:val="000000"/>
        </w:rPr>
        <w:t xml:space="preserve"> and mammals </w:t>
      </w:r>
      <w:r w:rsidR="007E06CC" w:rsidRPr="00433C8A">
        <w:rPr>
          <w:color w:val="000000"/>
        </w:rPr>
        <w:lastRenderedPageBreak/>
        <w:fldChar w:fldCharType="begin"/>
      </w:r>
      <w:r w:rsidR="00976D23" w:rsidRPr="00433C8A">
        <w:rPr>
          <w:color w:val="000000"/>
        </w:rPr>
        <w:instrText xml:space="preserve"> ADDIN ZOTERO_ITEM CSL_CITATION {"citationID":"Tzt6Xay3","properties":{"formattedCitation":"(13,33)","plainCitation":"(13,33)","noteIndex":0},"citationItems":[{"id":6677,"uris":["http://zotero.org/users/14195618/items/Z2TG2PPU"],"itemData":{"id":6677,"type":"article-journal","abstract":"The relationship between evolutionary genome remodeling and the three-dimensional structure of the genome remain largely unexplored. Here, we use the heavily rearranged gibbon genome to examine how evolutionary chromosomal rearrangements impact genome-wide chromatin interactions, topologically associating domains (TADs), and their epigenetic landscape. We use high-resolution maps of gibbon-human breaks of synteny (BOS), apply Hi-C in gibbon, measure an array of epigenetic features, and perform cross-species comparisons. We find that gibbon rearrangements occur at TAD boundaries, independent of the parameters used to identify TADs. This overlap is supported by a remarkable genetic and epigenetic similarity between BOS and TAD boundaries, namely presence of CpG islands and SINE elements, and enrichment in CTCF and H3K4me3 binding. Cross-species comparisons reveal that regions orthologous to BOS also correspond with boundaries of large (400-600 kb) TADs in human and other mammalian species. The colocalization of rearrangement breakpoints and TAD boundaries may be due to higher chromatin fragility at these locations and/or increased selective pressure against rearrangements that disrupt TAD integrity. We also examine the small portion of BOS that did not overlap with TAD boundaries and gave rise to novel TADs in the gibbon genome. We postulate that these new TADs generally lack deleterious consequences. Last, we show that limited epigenetic homogenization occurs across breakpoints, irrespective of their time of occurrence in the gibbon lineage. Overall, our findings demonstrate remarkable conservation of chromatin interactions and epigenetic landscape in gibbons, in spite of extensive genomic shuffling.","container-title":"Genome Research","DOI":"10.1101/GR.233874.117/-/DC1","ISSN":"15495469","issue":"7","note":"PMID: 29914971\npublisher: Cold Spring Harbor Laboratory Press","page":"983-997","title":"Epigenetic maintenance of topological domains in the highly rearranged gibbon genome","volume":"28","author":[{"family":"Lazar","given":"Nathan H."},{"family":"Nevonen","given":"Kimberly A."},{"family":"O'Connell","given":"Brendan"},{"family":"McCann","given":"Christine"},{"family":"O'Neill","given":"Rachel J."},{"family":"Green","given":"Richard E."},{"family":"Meyer","given":"Thomas J."},{"family":"Okhovat","given":"Mariam"},{"family":"Carbone","given":"Lucia"}],"issued":{"date-parts":[["2018",7,1]]}}},{"id":5085,"uris":["http://zotero.org/users/14195618/items/ZBPDQSNW"],"itemData":{"id":5085,"type":"article-journal","abstract":"Background: The human genome is highly organized in the three-dimensional nucleus. Chromosomes fold locally into topologically associating domains (TADs) defined by increased intra-domain chromatin contacts. TADs contribute to gene regulation by restricting chromatin interactions of regulatory sequences, such as enhancers, with their target genes. Disruption of TADs can result in altered gene expression and is associated to genetic diseases and cancers. However, it is not clear to which extent TAD regions are conserved in evolution and whether disruption of TADs by evolutionary rearrangements can alter gene expression. Results: Here, we hypothesize that TADs represent essential functional units of genomes, which are stable against rearrangements during evolution. We investigate this using whole-genome alignments to identify evolutionary rearrangement breakpoints of different vertebrate species. Rearrangement breakpoints are strongly enriched at TAD boundaries and depleted within TADs across species. Furthermore, using gene expression data across many tissues in mouse and human, we show that genes within TADs have more conserved expression patterns. Disruption of TADs by evolutionary rearrangements is associated with changes in gene expression profiles, consistent with a functional role of TADs in gene expression regulation. Conclusions: Together, these results indicate that TADs are conserved building blocks of genomes with regulatory functions that are often reshuffled as a whole instead of being disrupted by rearrangements.","container-title":"BMC Biology","DOI":"10.1186/s12915-018-0556-x","ISSN":"17417007","issue":"1","note":"PMID: 30086749\npublisher: BioMed Central Ltd.","title":"Evolutionary stability of topologically associating domains is associated with conserved gene regulation","volume":"16","author":[{"family":"Krefting","given":"Jan"},{"family":"Andrade-Navarro","given":"Miguel A."},{"family":"Ibn-Salem","given":"Jonas"}],"accessed":{"date-parts":[["2021",3,4]]},"issued":{"date-parts":[["2018",8,7]]}}}],"schema":"https://github.com/citation-style-language/schema/raw/master/csl-citation.json"} </w:instrText>
      </w:r>
      <w:r w:rsidR="007E06CC" w:rsidRPr="00433C8A">
        <w:rPr>
          <w:color w:val="000000"/>
        </w:rPr>
        <w:fldChar w:fldCharType="separate"/>
      </w:r>
      <w:r w:rsidR="00976D23" w:rsidRPr="00433C8A">
        <w:rPr>
          <w:color w:val="000000"/>
        </w:rPr>
        <w:t>(13,33)</w:t>
      </w:r>
      <w:r w:rsidR="007E06CC" w:rsidRPr="00433C8A">
        <w:rPr>
          <w:color w:val="000000"/>
        </w:rPr>
        <w:fldChar w:fldCharType="end"/>
      </w:r>
      <w:r w:rsidR="003B0434" w:rsidRPr="00433C8A">
        <w:rPr>
          <w:color w:val="000000"/>
        </w:rPr>
        <w:t xml:space="preserve"> are also enriched at boundaries</w:t>
      </w:r>
      <w:r w:rsidR="00B940D5" w:rsidRPr="00433C8A">
        <w:rPr>
          <w:color w:val="000000"/>
        </w:rPr>
        <w:t xml:space="preserve">, </w:t>
      </w:r>
      <w:r w:rsidR="00D648CB" w:rsidRPr="00433C8A">
        <w:rPr>
          <w:color w:val="000000"/>
        </w:rPr>
        <w:t xml:space="preserve">Thus, </w:t>
      </w:r>
      <w:r w:rsidR="00B940D5" w:rsidRPr="00433C8A">
        <w:rPr>
          <w:color w:val="000000"/>
        </w:rPr>
        <w:t>TAD boundaries</w:t>
      </w:r>
      <w:r w:rsidR="00D648CB" w:rsidRPr="00433C8A">
        <w:rPr>
          <w:color w:val="000000"/>
        </w:rPr>
        <w:t xml:space="preserve"> are conserved elements which preserve gene regulation within specific domains, yet they are prone to be sites of chromosomal breakage, highlighting their role in genome rearrangements during evolution</w:t>
      </w:r>
      <w:r w:rsidR="002A4E91" w:rsidRPr="00433C8A">
        <w:rPr>
          <w:color w:val="000000"/>
        </w:rPr>
        <w:t xml:space="preserve"> </w:t>
      </w:r>
      <w:r w:rsidR="002A4E91" w:rsidRPr="00433C8A">
        <w:rPr>
          <w:color w:val="000000"/>
        </w:rPr>
        <w:fldChar w:fldCharType="begin"/>
      </w:r>
      <w:r w:rsidR="00976D23" w:rsidRPr="00433C8A">
        <w:rPr>
          <w:color w:val="000000"/>
        </w:rPr>
        <w:instrText xml:space="preserve"> ADDIN ZOTERO_ITEM CSL_CITATION {"citationID":"YcCpXkr5","properties":{"formattedCitation":"(34)","plainCitation":"(34)","noteIndex":0},"citationItems":[{"id":6761,"uris":["http://zotero.org/users/14195618/items/FJHR8SQH"],"itemData":{"id":6761,"type":"article-journal","container-title":"Cell reports","DOI":"10.1016/J.CELREP.2024.113895","ISSN":"2211-1247","issue":"4","note":"PMID: 38517894\npublisher: Cell Rep","page":"113895","title":"Evolutionary analysis of gene ages across TADs associates chromatin topology with whole-genome duplications","volume":"43","author":[{"family":"James","given":"Caelinn"},{"family":"Trevisan-Herraz","given":"Marco"},{"family":"Juan","given":"David"},{"family":"Rico","given":"Daniel"}],"issued":{"date-parts":[["2024",4]]}}}],"schema":"https://github.com/citation-style-language/schema/raw/master/csl-citation.json"} </w:instrText>
      </w:r>
      <w:r w:rsidR="002A4E91" w:rsidRPr="00433C8A">
        <w:rPr>
          <w:color w:val="000000"/>
        </w:rPr>
        <w:fldChar w:fldCharType="separate"/>
      </w:r>
      <w:r w:rsidR="00976D23" w:rsidRPr="00433C8A">
        <w:rPr>
          <w:color w:val="000000"/>
        </w:rPr>
        <w:t>(34)</w:t>
      </w:r>
      <w:r w:rsidR="002A4E91" w:rsidRPr="00433C8A">
        <w:rPr>
          <w:color w:val="000000"/>
        </w:rPr>
        <w:fldChar w:fldCharType="end"/>
      </w:r>
      <w:r w:rsidR="00D648CB" w:rsidRPr="00433C8A">
        <w:rPr>
          <w:color w:val="000000"/>
        </w:rPr>
        <w:t xml:space="preserve">. </w:t>
      </w:r>
    </w:p>
    <w:p w14:paraId="579D1851" w14:textId="3798DE04" w:rsidR="00854D43" w:rsidRPr="00433C8A" w:rsidRDefault="00AD6835" w:rsidP="00A46B16">
      <w:pPr>
        <w:spacing w:line="480" w:lineRule="auto"/>
        <w:jc w:val="both"/>
        <w:rPr>
          <w:color w:val="000000"/>
        </w:rPr>
      </w:pPr>
      <w:r w:rsidRPr="00433C8A">
        <w:rPr>
          <w:color w:val="000000"/>
        </w:rPr>
        <w:tab/>
      </w:r>
      <w:r w:rsidR="001203D4" w:rsidRPr="00433C8A">
        <w:rPr>
          <w:color w:val="000000"/>
        </w:rPr>
        <w:t xml:space="preserve">It is thus unclear the degree to which TADs </w:t>
      </w:r>
      <w:r w:rsidR="00AE4456" w:rsidRPr="00433C8A">
        <w:rPr>
          <w:color w:val="000000"/>
        </w:rPr>
        <w:t xml:space="preserve">and their boundaries </w:t>
      </w:r>
      <w:r w:rsidR="001203D4" w:rsidRPr="00433C8A">
        <w:rPr>
          <w:color w:val="000000"/>
        </w:rPr>
        <w:t>evolve</w:t>
      </w:r>
      <w:r w:rsidR="003B0434" w:rsidRPr="00433C8A">
        <w:rPr>
          <w:color w:val="000000"/>
        </w:rPr>
        <w:t>.</w:t>
      </w:r>
      <w:r w:rsidR="001203D4" w:rsidRPr="00433C8A">
        <w:rPr>
          <w:color w:val="000000"/>
        </w:rPr>
        <w:t xml:space="preserve"> For example, a</w:t>
      </w:r>
      <w:r w:rsidR="00854D43" w:rsidRPr="00433C8A">
        <w:rPr>
          <w:color w:val="000000"/>
        </w:rPr>
        <w:t xml:space="preserve"> number of direct comparisons of TADs between species have shown that they are strongly conserved in some phylogenies</w:t>
      </w:r>
      <w:r w:rsidR="00DE19C1" w:rsidRPr="00433C8A">
        <w:rPr>
          <w:color w:val="000000"/>
        </w:rPr>
        <w:t xml:space="preserve"> (e.g., </w:t>
      </w:r>
      <w:r w:rsidR="00C477D5" w:rsidRPr="00433C8A">
        <w:rPr>
          <w:color w:val="000000"/>
        </w:rPr>
        <w:t>mammals</w:t>
      </w:r>
      <w:r w:rsidR="00DE19C1" w:rsidRPr="00433C8A">
        <w:rPr>
          <w:color w:val="000000"/>
        </w:rPr>
        <w:t>)</w:t>
      </w:r>
      <w:r w:rsidR="005468E2" w:rsidRPr="00433C8A">
        <w:rPr>
          <w:color w:val="000000"/>
        </w:rPr>
        <w:t xml:space="preserve"> </w:t>
      </w:r>
      <w:r w:rsidR="005468E2" w:rsidRPr="00433C8A">
        <w:rPr>
          <w:color w:val="000000"/>
        </w:rPr>
        <w:fldChar w:fldCharType="begin"/>
      </w:r>
      <w:r w:rsidR="00976D23" w:rsidRPr="00433C8A">
        <w:rPr>
          <w:color w:val="000000"/>
        </w:rPr>
        <w:instrText xml:space="preserve"> ADDIN ZOTERO_ITEM CSL_CITATION {"citationID":"n6kpD40Z","properties":{"formattedCitation":"(35)","plainCitation":"(35)","noteIndex":0},"citationItems":[{"id":4913,"uris":["http://zotero.org/users/14195618/items/MBDT58W3"],"itemData":{"id":4913,"type":"article-journal","abstract":"Topological domains are key architectural building blocks of chromosomes, but their functional importance and evolutionary dynamics are not well defined. We performed comparative high-throughput chromosome conformation capture (Hi-C) in four mammals and characterized the conservation and divergence of chromosomal contact insulation and the resulting domain architectures within distantly related genomes. We show that the modular organization of chromosomes is robustly conserved in syntenic regions and that this is compatible with conservation of the binding landscape of the insulator protein CTCF. Specifically, conserved CTCF sites are co-localized with cohesin, are enriched at strong topological domain borders, and bind to DNA motifs with orientations that define the directionality of CTCF's long-range interactions. Conversely, divergent CTCF binding between species is correlated with divergence of internal domain structure, likely driven by local CTCF binding sequence changes, demonstrating how genome evolution can be linked to a continuous flux of local conformation changes. We also show that large-scale domains are reorganized during genome evolution as intact modules.","container-title":"Cell Reports","DOI":"10.1016/j.celrep.2015.02.004","ISSN":"22111247","issue":"8","note":"PMID: 25732821\npublisher: Elsevier","page":"1297-1309","title":"Comparative Hi-C Reveals that CTCF Underlies Evolution of Chromosomal Domain Architecture","volume":"10","author":[{"family":"Vietri Rudan","given":"Matteo"},{"family":"Barrington","given":"Christopher"},{"family":"Henderson","given":"Stephen"},{"family":"Ernst","given":"Christina"},{"family":"Odom","given":"Duncan T."},{"family":"Tanay","given":"Amos"},{"family":"Hadjur","given":"Suzana"}],"issued":{"date-parts":[["2015",3,3]]}}}],"schema":"https://github.com/citation-style-language/schema/raw/master/csl-citation.json"} </w:instrText>
      </w:r>
      <w:r w:rsidR="005468E2" w:rsidRPr="00433C8A">
        <w:rPr>
          <w:color w:val="000000"/>
        </w:rPr>
        <w:fldChar w:fldCharType="separate"/>
      </w:r>
      <w:r w:rsidR="00976D23" w:rsidRPr="00433C8A">
        <w:rPr>
          <w:color w:val="000000"/>
        </w:rPr>
        <w:t>(35)</w:t>
      </w:r>
      <w:r w:rsidR="005468E2" w:rsidRPr="00433C8A">
        <w:rPr>
          <w:color w:val="000000"/>
        </w:rPr>
        <w:fldChar w:fldCharType="end"/>
      </w:r>
      <w:r w:rsidR="00854D43" w:rsidRPr="00433C8A">
        <w:rPr>
          <w:color w:val="000000"/>
        </w:rPr>
        <w:t xml:space="preserve">. </w:t>
      </w:r>
      <w:r w:rsidR="001203D4" w:rsidRPr="00433C8A">
        <w:rPr>
          <w:color w:val="000000"/>
        </w:rPr>
        <w:t xml:space="preserve">In contrast, very little conservation of mammalian TAD boundaries </w:t>
      </w:r>
      <w:r w:rsidR="0019286D" w:rsidRPr="00433C8A">
        <w:rPr>
          <w:color w:val="000000"/>
        </w:rPr>
        <w:t xml:space="preserve">was </w:t>
      </w:r>
      <w:r w:rsidR="001203D4" w:rsidRPr="00433C8A">
        <w:rPr>
          <w:color w:val="000000"/>
        </w:rPr>
        <w:t>found in a recent study, with only 14% of human boundaries conserved between four primate and 4 rodent species</w:t>
      </w:r>
      <w:r w:rsidR="005468E2" w:rsidRPr="00433C8A">
        <w:rPr>
          <w:color w:val="000000"/>
        </w:rPr>
        <w:t xml:space="preserve"> </w:t>
      </w:r>
      <w:r w:rsidR="005468E2" w:rsidRPr="00433C8A">
        <w:rPr>
          <w:color w:val="000000"/>
        </w:rPr>
        <w:fldChar w:fldCharType="begin"/>
      </w:r>
      <w:r w:rsidR="00976D23" w:rsidRPr="00433C8A">
        <w:rPr>
          <w:color w:val="000000"/>
        </w:rPr>
        <w:instrText xml:space="preserve"> ADDIN ZOTERO_ITEM CSL_CITATION {"citationID":"DAokRTGE","properties":{"formattedCitation":"(36)","plainCitation":"(36)","noteIndex":0},"citationItems":[{"id":6696,"uris":["http://zotero.org/users/14195618/items/8CSGIT7A"],"itemData":{"id":6696,"type":"article-journal","abstract":"Topological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evolution.","container-title":"Nature Communications","DOI":"10.1038/s41467-023-43841-8","ISSN":"20411723","issue":"1","note":"PMID: 38062027\npublisher: Nat Commun","page":"8111","title":"TAD evolutionary and functional characterization reveals diversity in mammalian TAD boundary properties and function","volume":"14","author":[{"family":"Okhovat","given":"Mariam"},{"family":"VanCampen","given":"Jake"},{"family":"Nevonen","given":"Kimberly A."},{"family":"Harshman","given":"Lana"},{"family":"Li","given":"Weiyu"},{"family":"Layman","given":"Cora E."},{"family":"Ward","given":"Samantha"},{"family":"Herrera","given":"Jarod"},{"family":"Wells","given":"Jackson"},{"family":"Sheng","given":"Rory R."},{"family":"Mao","given":"Yafei"},{"family":"Ndjamen","given":"Blaise"},{"family":"Lima","given":"Ana C."},{"family":"Vigh-Conrad","given":"Katinka A."},{"family":"Stendahl","given":"Alexandra M."},{"family":"Yang","given":"Ran"},{"family":"Fedorov","given":"Lev"},{"family":"Matthews","given":"Ian R."},{"family":"Easow","given":"Sarah A."},{"family":"Chan","given":"Dylan K."},{"family":"Jan","given":"Taha A."},{"family":"Eichler","given":"Evan E."},{"family":"Rugonyi","given":"Sandra"},{"family":"Conrad","given":"Donald F."},{"family":"Ahituv","given":"Nadav"},{"family":"Carbone","given":"Lucia"}],"issued":{"date-parts":[["2023",12,7]]}}}],"schema":"https://github.com/citation-style-language/schema/raw/master/csl-citation.json"} </w:instrText>
      </w:r>
      <w:r w:rsidR="005468E2" w:rsidRPr="00433C8A">
        <w:rPr>
          <w:color w:val="000000"/>
        </w:rPr>
        <w:fldChar w:fldCharType="separate"/>
      </w:r>
      <w:r w:rsidR="00976D23" w:rsidRPr="00433C8A">
        <w:rPr>
          <w:color w:val="000000"/>
        </w:rPr>
        <w:t>(36)</w:t>
      </w:r>
      <w:r w:rsidR="005468E2" w:rsidRPr="00433C8A">
        <w:rPr>
          <w:color w:val="000000"/>
        </w:rPr>
        <w:fldChar w:fldCharType="end"/>
      </w:r>
      <w:r w:rsidR="001203D4" w:rsidRPr="00433C8A">
        <w:rPr>
          <w:color w:val="000000"/>
        </w:rPr>
        <w:t xml:space="preserve">. </w:t>
      </w:r>
      <w:r w:rsidR="001057CA" w:rsidRPr="00433C8A">
        <w:rPr>
          <w:color w:val="000000"/>
        </w:rPr>
        <w:t xml:space="preserve">More </w:t>
      </w:r>
      <w:r w:rsidR="00BB6FFD" w:rsidRPr="00433C8A">
        <w:rPr>
          <w:color w:val="000000"/>
        </w:rPr>
        <w:t xml:space="preserve">recent studies </w:t>
      </w:r>
      <w:r w:rsidR="001203D4" w:rsidRPr="00433C8A">
        <w:rPr>
          <w:color w:val="000000"/>
        </w:rPr>
        <w:t xml:space="preserve">similarly </w:t>
      </w:r>
      <w:r w:rsidR="00BB6FFD" w:rsidRPr="00433C8A">
        <w:rPr>
          <w:color w:val="000000"/>
        </w:rPr>
        <w:t xml:space="preserve">present contrasting results: for </w:t>
      </w:r>
      <w:r w:rsidR="00DE19C1" w:rsidRPr="00433C8A">
        <w:rPr>
          <w:color w:val="000000"/>
        </w:rPr>
        <w:t>example</w:t>
      </w:r>
      <w:r w:rsidR="00BB6FFD" w:rsidRPr="00433C8A">
        <w:rPr>
          <w:color w:val="000000"/>
        </w:rPr>
        <w:t xml:space="preserve">, only 43% TADs were found to be conserved between human and </w:t>
      </w:r>
      <w:r w:rsidR="00995B00" w:rsidRPr="00433C8A">
        <w:rPr>
          <w:color w:val="000000"/>
        </w:rPr>
        <w:t>chimpanzees</w:t>
      </w:r>
      <w:r w:rsidR="001C38D9" w:rsidRPr="00433C8A">
        <w:rPr>
          <w:color w:val="000000"/>
        </w:rPr>
        <w:t xml:space="preserve"> </w:t>
      </w:r>
      <w:r w:rsidR="001C38D9" w:rsidRPr="00433C8A">
        <w:rPr>
          <w:color w:val="000000"/>
        </w:rPr>
        <w:fldChar w:fldCharType="begin"/>
      </w:r>
      <w:r w:rsidR="00976D23" w:rsidRPr="00433C8A">
        <w:rPr>
          <w:color w:val="000000"/>
        </w:rPr>
        <w:instrText xml:space="preserve"> ADDIN ZOTERO_ITEM CSL_CITATION {"citationID":"EsLsFZYZ","properties":{"formattedCitation":"(37)","plainCitation":"(37)","noteIndex":0},"citationItems":[{"id":5035,"uris":["http://zotero.org/users/14195618/items/UJC8AEF5"],"itemData":{"id":5035,"type":"article-journal","abstract":"A growing body of evidence supports the notion that variation in gene regulation plays a crucial role in both speciation and adaptation. However, a comprehensive functional understanding of the mechanisms underlying regulatory evolution remains elusive. In primates, one of the crucial missing pieces of information towards a better understanding of regulatory evolution is a comparative annotation of interactions between distal regulatory elements and promoters. Chromatin conformation capture technologies have enabled genome-wide quantifications of such distal 3D interactions. However, relatively little comparative research in primates has been done using such technologies. To address this gap, we used Hi-C to characterize 3D chromatin interactions in induced pluripotent stem cells (iPSCs) from humans and chimpanzees. We also used RNA-seq to collect gene expression data from the same lines. We generally observed that lower-order, pairwise 3D genomic interactions are conserved in humans and chimpanzees, but higher order genomic structures, such as topologically associating domains (TADs), are not as conserved. Inter-species differences in 3D genomic interactions are often associated with gene expression differences between the species. To provide additional functional context to our observations, we considered previously published chromatin data from human stem cells. We found that inter-species differences in 3D genomic interactions, which are also associated with gene expression differences between the species, are enriched for both active and repressive marks. Overall, our data demonstrate that, as expected, an understanding of 3D genome reorganization is key to explaining regulatory evolution.","container-title":"PLoS Genetics","DOI":"10.1371/journal.pgen.1008278","ISSN":"15537404","issue":"7","note":"PMID: 31323043\nISBN: 1111111111","title":"Reorganization of 3D genome structure may contribute to gene regulatory evolution in primates","URL":"https://doi.org/10.1371/journal.pgen.1008278","volume":"15","author":[{"family":"Eres","given":"Ittai E."},{"family":"Luo","given":"Kaixuan"},{"family":"Hsiao","given":"Chiaowen Joyce"},{"family":"Blake","given":"Lauren E."},{"family":"Gilad","given":"Yoav"}],"accessed":{"date-parts":[["2021",3,2]]},"issued":{"date-parts":[["2019"]]}}}],"schema":"https://github.com/citation-style-language/schema/raw/master/csl-citation.json"} </w:instrText>
      </w:r>
      <w:r w:rsidR="001C38D9" w:rsidRPr="00433C8A">
        <w:rPr>
          <w:color w:val="000000"/>
        </w:rPr>
        <w:fldChar w:fldCharType="separate"/>
      </w:r>
      <w:r w:rsidR="00976D23" w:rsidRPr="00433C8A">
        <w:rPr>
          <w:color w:val="000000"/>
        </w:rPr>
        <w:t>(37)</w:t>
      </w:r>
      <w:r w:rsidR="001C38D9" w:rsidRPr="00433C8A">
        <w:rPr>
          <w:color w:val="000000"/>
        </w:rPr>
        <w:fldChar w:fldCharType="end"/>
      </w:r>
      <w:r w:rsidR="00995B00" w:rsidRPr="00433C8A">
        <w:rPr>
          <w:color w:val="000000"/>
        </w:rPr>
        <w:t xml:space="preserve">. </w:t>
      </w:r>
      <w:r w:rsidR="00854D43" w:rsidRPr="00433C8A">
        <w:rPr>
          <w:color w:val="000000"/>
        </w:rPr>
        <w:t xml:space="preserve">Dixon </w:t>
      </w:r>
      <w:r w:rsidR="00854D43" w:rsidRPr="00433C8A">
        <w:rPr>
          <w:i/>
          <w:iCs/>
          <w:color w:val="000000"/>
        </w:rPr>
        <w:t>et al</w:t>
      </w:r>
      <w:r w:rsidR="00854D43" w:rsidRPr="00433C8A">
        <w:rPr>
          <w:color w:val="000000"/>
        </w:rPr>
        <w:t>. reported that 76% of mouse TAD boundaries are conserved in humans</w:t>
      </w:r>
      <w:r w:rsidR="001C38D9" w:rsidRPr="00433C8A">
        <w:rPr>
          <w:color w:val="000000"/>
        </w:rPr>
        <w:t xml:space="preserve"> </w:t>
      </w:r>
      <w:r w:rsidR="001C38D9" w:rsidRPr="00433C8A">
        <w:rPr>
          <w:color w:val="000000"/>
        </w:rPr>
        <w:fldChar w:fldCharType="begin"/>
      </w:r>
      <w:r w:rsidR="00976D23" w:rsidRPr="00433C8A">
        <w:rPr>
          <w:color w:val="000000"/>
        </w:rPr>
        <w:instrText xml:space="preserve"> ADDIN ZOTERO_ITEM CSL_CITATION {"citationID":"uVfJjQRC","properties":{"formattedCitation":"(38)","plainCitation":"(38)","noteIndex":0},"citationItems":[{"id":6773,"uris":["http://zotero.org/users/14195618/items/EPG9C422"],"itemData":{"id":6773,"type":"article-journal","abstract":"The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 of the genome that constrain the spread of heterochromatin. The domains are stable across different cell types and highly conserved across species, indicating that topological domains are an inherent property of mammalian genomes. Finally, we find that the boundaries of topological domains are enriched for the insulator binding protein CTCF, housekeeping genes, transfer RNAs and short interspersed element (SINE) retrotransposons, indicating that these factors may have a role in establishing the topological domain structure of the genome.","container-title":"Nature 2012 485:7398","DOI":"10.1038/nature11082","ISSN":"1476-4687","issue":"7398","note":"PMID: 22495300\npublisher: Nature Publishing Group","page":"376-380","title":"Topological domains in mammalian genomes identified by analysis of chromatin interactions","volume":"485","author":[{"family":"Dixon","given":"Jesse R."},{"family":"Selvaraj","given":"Siddarth"},{"family":"Yue","given":"Feng"},{"family":"Kim","given":"Audrey"},{"family":"Li","given":"Yan"},{"family":"Shen","given":"Yin"},{"family":"Hu","given":"Ming"},{"family":"Liu","given":"Jun S."},{"family":"Ren","given":"Bing"}],"issued":{"date-parts":[["2012",4,11]]}}}],"schema":"https://github.com/citation-style-language/schema/raw/master/csl-citation.json"} </w:instrText>
      </w:r>
      <w:r w:rsidR="001C38D9" w:rsidRPr="00433C8A">
        <w:rPr>
          <w:color w:val="000000"/>
        </w:rPr>
        <w:fldChar w:fldCharType="separate"/>
      </w:r>
      <w:r w:rsidR="00976D23" w:rsidRPr="00433C8A">
        <w:rPr>
          <w:color w:val="000000"/>
        </w:rPr>
        <w:t>(38)</w:t>
      </w:r>
      <w:r w:rsidR="001C38D9" w:rsidRPr="00433C8A">
        <w:rPr>
          <w:color w:val="000000"/>
        </w:rPr>
        <w:fldChar w:fldCharType="end"/>
      </w:r>
      <w:r w:rsidR="00AE4456" w:rsidRPr="00433C8A">
        <w:rPr>
          <w:color w:val="000000"/>
        </w:rPr>
        <w:t>, although</w:t>
      </w:r>
      <w:r w:rsidR="00854D43" w:rsidRPr="00433C8A">
        <w:rPr>
          <w:color w:val="000000"/>
        </w:rPr>
        <w:t xml:space="preserve"> a careful re-</w:t>
      </w:r>
      <w:r w:rsidR="00C60721" w:rsidRPr="00433C8A">
        <w:rPr>
          <w:color w:val="000000"/>
        </w:rPr>
        <w:t>evaluation</w:t>
      </w:r>
      <w:r w:rsidR="00854D43" w:rsidRPr="00433C8A">
        <w:rPr>
          <w:color w:val="000000"/>
        </w:rPr>
        <w:t xml:space="preserve"> of their data concluded that only 31% of boundaries </w:t>
      </w:r>
      <w:r w:rsidR="009D6025" w:rsidRPr="00433C8A">
        <w:rPr>
          <w:color w:val="000000"/>
        </w:rPr>
        <w:t>were</w:t>
      </w:r>
      <w:r w:rsidR="00854D43" w:rsidRPr="00433C8A">
        <w:rPr>
          <w:color w:val="000000"/>
        </w:rPr>
        <w:t xml:space="preserve"> conserved between the species</w:t>
      </w:r>
      <w:r w:rsidR="00895508" w:rsidRPr="00433C8A">
        <w:rPr>
          <w:color w:val="000000"/>
        </w:rPr>
        <w:t xml:space="preserve"> </w:t>
      </w:r>
      <w:r w:rsidR="00895508" w:rsidRPr="00433C8A">
        <w:rPr>
          <w:color w:val="000000"/>
        </w:rPr>
        <w:fldChar w:fldCharType="begin"/>
      </w:r>
      <w:r w:rsidR="00976D23" w:rsidRPr="00433C8A">
        <w:rPr>
          <w:color w:val="000000"/>
        </w:rPr>
        <w:instrText xml:space="preserve"> ADDIN ZOTERO_ITEM CSL_CITATION {"citationID":"Ns2C7f4m","properties":{"formattedCitation":"(39)","plainCitation":"(39)","noteIndex":0},"citationItems":[{"id":5008,"uris":["http://zotero.org/users/14195618/items/FB9J93VT"],"itemData":{"id":5008,"type":"article-journal","abstract":"The notion that topologically associating domains (TADs) are highly conserved across species is prevalent in the field of 3D genomics. However, what exactly is meant by ‘highly conserved’ and what are the actual comparative data that support this notion? To address these questions, we performed a historical review of the relevant literature and retraced numerous citation chains to reveal the primary data that were used as the basis for the widely accepted conclusion that TADs are highly conserved across evolution. A thorough review of the available evidence suggests the answer may be more complex than what is commonly presented.","container-title":"Trends in Genetics","DOI":"10.1016/j.tig.2020.10.009","ISSN":"13624555","issue":"3","note":"PMID: 33203573\npublisher: Elsevier Ltd","page":"216-223","title":"A TAD Skeptic: Is 3D Genome Topology Conserved?","volume":"37","author":[{"family":"Eres","given":"Ittai E."},{"family":"Gilad","given":"Yoav"}],"issued":{"date-parts":[["2021",3,1]]}}}],"schema":"https://github.com/citation-style-language/schema/raw/master/csl-citation.json"} </w:instrText>
      </w:r>
      <w:r w:rsidR="00895508" w:rsidRPr="00433C8A">
        <w:rPr>
          <w:color w:val="000000"/>
        </w:rPr>
        <w:fldChar w:fldCharType="separate"/>
      </w:r>
      <w:r w:rsidR="00976D23" w:rsidRPr="00433C8A">
        <w:rPr>
          <w:noProof/>
          <w:color w:val="000000"/>
        </w:rPr>
        <w:t>(39)</w:t>
      </w:r>
      <w:r w:rsidR="00895508" w:rsidRPr="00433C8A">
        <w:rPr>
          <w:color w:val="000000"/>
        </w:rPr>
        <w:fldChar w:fldCharType="end"/>
      </w:r>
      <w:r w:rsidR="00C60721" w:rsidRPr="00433C8A">
        <w:rPr>
          <w:color w:val="000000"/>
        </w:rPr>
        <w:t>, and o</w:t>
      </w:r>
      <w:r w:rsidR="00854D43" w:rsidRPr="00433C8A">
        <w:rPr>
          <w:color w:val="000000"/>
        </w:rPr>
        <w:t xml:space="preserve">ther studies </w:t>
      </w:r>
      <w:r w:rsidR="00325892" w:rsidRPr="00433C8A">
        <w:rPr>
          <w:color w:val="000000"/>
        </w:rPr>
        <w:t>indicate</w:t>
      </w:r>
      <w:r w:rsidR="00854D43" w:rsidRPr="00433C8A">
        <w:rPr>
          <w:color w:val="000000"/>
        </w:rPr>
        <w:t xml:space="preserve"> that TADs were generally not conserved</w:t>
      </w:r>
      <w:r w:rsidR="00895508" w:rsidRPr="00433C8A">
        <w:rPr>
          <w:color w:val="000000"/>
        </w:rPr>
        <w:t xml:space="preserve"> </w:t>
      </w:r>
      <w:r w:rsidR="00895508" w:rsidRPr="00433C8A">
        <w:rPr>
          <w:color w:val="000000"/>
        </w:rPr>
        <w:fldChar w:fldCharType="begin"/>
      </w:r>
      <w:r w:rsidR="00976D23" w:rsidRPr="00433C8A">
        <w:rPr>
          <w:color w:val="000000"/>
        </w:rPr>
        <w:instrText xml:space="preserve"> ADDIN ZOTERO_ITEM CSL_CITATION {"citationID":"t0N3olkb","properties":{"formattedCitation":"(37)","plainCitation":"(37)","noteIndex":0},"citationItems":[{"id":5035,"uris":["http://zotero.org/users/14195618/items/UJC8AEF5"],"itemData":{"id":5035,"type":"article-journal","abstract":"A growing body of evidence supports the notion that variation in gene regulation plays a crucial role in both speciation and adaptation. However, a comprehensive functional understanding of the mechanisms underlying regulatory evolution remains elusive. In primates, one of the crucial missing pieces of information towards a better understanding of regulatory evolution is a comparative annotation of interactions between distal regulatory elements and promoters. Chromatin conformation capture technologies have enabled genome-wide quantifications of such distal 3D interactions. However, relatively little comparative research in primates has been done using such technologies. To address this gap, we used Hi-C to characterize 3D chromatin interactions in induced pluripotent stem cells (iPSCs) from humans and chimpanzees. We also used RNA-seq to collect gene expression data from the same lines. We generally observed that lower-order, pairwise 3D genomic interactions are conserved in humans and chimpanzees, but higher order genomic structures, such as topologically associating domains (TADs), are not as conserved. Inter-species differences in 3D genomic interactions are often associated with gene expression differences between the species. To provide additional functional context to our observations, we considered previously published chromatin data from human stem cells. We found that inter-species differences in 3D genomic interactions, which are also associated with gene expression differences between the species, are enriched for both active and repressive marks. Overall, our data demonstrate that, as expected, an understanding of 3D genome reorganization is key to explaining regulatory evolution.","container-title":"PLoS Genetics","DOI":"10.1371/journal.pgen.1008278","ISSN":"15537404","issue":"7","note":"PMID: 31323043\nISBN: 1111111111","title":"Reorganization of 3D genome structure may contribute to gene regulatory evolution in primates","URL":"https://doi.org/10.1371/journal.pgen.1008278","volume":"15","author":[{"family":"Eres","given":"Ittai E."},{"family":"Luo","given":"Kaixuan"},{"family":"Hsiao","given":"Chiaowen Joyce"},{"family":"Blake","given":"Lauren E."},{"family":"Gilad","given":"Yoav"}],"accessed":{"date-parts":[["2021",3,2]]},"issued":{"date-parts":[["2019"]]}}}],"schema":"https://github.com/citation-style-language/schema/raw/master/csl-citation.json"} </w:instrText>
      </w:r>
      <w:r w:rsidR="00895508" w:rsidRPr="00433C8A">
        <w:rPr>
          <w:color w:val="000000"/>
        </w:rPr>
        <w:fldChar w:fldCharType="separate"/>
      </w:r>
      <w:r w:rsidR="00976D23" w:rsidRPr="00433C8A">
        <w:rPr>
          <w:color w:val="000000"/>
        </w:rPr>
        <w:t>(37)</w:t>
      </w:r>
      <w:r w:rsidR="00895508" w:rsidRPr="00433C8A">
        <w:rPr>
          <w:color w:val="000000"/>
        </w:rPr>
        <w:fldChar w:fldCharType="end"/>
      </w:r>
      <w:r w:rsidR="00854D43" w:rsidRPr="00433C8A">
        <w:rPr>
          <w:color w:val="000000"/>
        </w:rPr>
        <w:t xml:space="preserve">. A possible explanation for these contrasting results was suggested by Torosin </w:t>
      </w:r>
      <w:r w:rsidR="00854D43" w:rsidRPr="00433C8A">
        <w:rPr>
          <w:i/>
          <w:iCs/>
          <w:color w:val="000000"/>
        </w:rPr>
        <w:t>et al</w:t>
      </w:r>
      <w:r w:rsidR="00854D43" w:rsidRPr="00433C8A">
        <w:rPr>
          <w:color w:val="000000"/>
        </w:rPr>
        <w:t>.</w:t>
      </w:r>
      <w:r w:rsidR="007A0677" w:rsidRPr="00433C8A">
        <w:rPr>
          <w:color w:val="000000"/>
        </w:rPr>
        <w:t xml:space="preserve"> </w:t>
      </w:r>
      <w:r w:rsidR="00895508" w:rsidRPr="00433C8A">
        <w:rPr>
          <w:color w:val="000000"/>
        </w:rPr>
        <w:fldChar w:fldCharType="begin"/>
      </w:r>
      <w:r w:rsidR="00976D23" w:rsidRPr="00433C8A">
        <w:rPr>
          <w:color w:val="000000"/>
        </w:rPr>
        <w:instrText xml:space="preserve"> ADDIN ZOTERO_ITEM CSL_CITATION {"citationID":"PwfY2yoB","properties":{"formattedCitation":"(40)","plainCitation":"(40)","noteIndex":0},"citationItems":[{"id":4748,"uris":["http://zotero.org/users/14195618/items/L52S5KPM"],"itemData":{"id":4748,"type":"article-journal","abstract":"&lt;p&gt;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w:instrText>
      </w:r>
      <w:r w:rsidR="00976D23" w:rsidRPr="00433C8A">
        <w:rPr>
          <w:rFonts w:ascii="Cambria Math" w:hAnsi="Cambria Math" w:cs="Cambria Math"/>
          <w:color w:val="000000"/>
        </w:rPr>
        <w:instrText>∼</w:instrText>
      </w:r>
      <w:r w:rsidR="00976D23" w:rsidRPr="00433C8A">
        <w:rPr>
          <w:color w:val="000000"/>
        </w:rPr>
        <w:instrText xml:space="preserve">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&lt;/p&gt;","container-title":"PLOS Genetics","DOI":"10.1371/journal.pgen.1009229","ISSN":"1553-7404","issue":"12","note":"publisher: Public Library of Science","page":"e1009229","title":"3D genome evolution and reorganization in the Drosophila melanogaster species group","volume":"16","author":[{"family":"Torosin","given":"Nicole S."},{"family":"Anand","given":"Aparna"},{"family":"Golla","given":"Tirupathi Rao"},{"family":"Cao","given":"Weihuan"},{"family":"Ellison","given":"Christopher E."}],"editor":[{"family":"Payseur","given":"Bret"}],"issued":{"date-parts":[["2020",12,7]]}}}],"schema":"https://github.com/citation-style-language/schema/raw/master/csl-citation.json"} </w:instrText>
      </w:r>
      <w:r w:rsidR="00895508" w:rsidRPr="00433C8A">
        <w:rPr>
          <w:color w:val="000000"/>
        </w:rPr>
        <w:fldChar w:fldCharType="separate"/>
      </w:r>
      <w:r w:rsidR="00976D23" w:rsidRPr="00433C8A">
        <w:rPr>
          <w:color w:val="000000"/>
        </w:rPr>
        <w:t>(40)</w:t>
      </w:r>
      <w:r w:rsidR="00895508" w:rsidRPr="00433C8A">
        <w:rPr>
          <w:color w:val="000000"/>
        </w:rPr>
        <w:fldChar w:fldCharType="end"/>
      </w:r>
      <w:r w:rsidR="007A0677" w:rsidRPr="00433C8A">
        <w:rPr>
          <w:color w:val="000000"/>
        </w:rPr>
        <w:t xml:space="preserve">, </w:t>
      </w:r>
      <w:r w:rsidR="00C60721" w:rsidRPr="00433C8A">
        <w:rPr>
          <w:color w:val="000000"/>
        </w:rPr>
        <w:t xml:space="preserve">who </w:t>
      </w:r>
      <w:r w:rsidR="00854D43" w:rsidRPr="00433C8A">
        <w:rPr>
          <w:color w:val="000000"/>
        </w:rPr>
        <w:t>proposed that different types of TADs evolve under different evolutionary forces</w:t>
      </w:r>
      <w:r w:rsidR="00325892" w:rsidRPr="00433C8A">
        <w:rPr>
          <w:color w:val="000000"/>
        </w:rPr>
        <w:t xml:space="preserve">, with highly </w:t>
      </w:r>
      <w:r w:rsidR="00854D43" w:rsidRPr="00433C8A">
        <w:rPr>
          <w:color w:val="000000"/>
        </w:rPr>
        <w:t xml:space="preserve">conserved TADs in vertebrates and flies enriched for </w:t>
      </w:r>
      <w:r w:rsidR="007A1082" w:rsidRPr="00433C8A">
        <w:rPr>
          <w:color w:val="000000"/>
        </w:rPr>
        <w:t>developmentally regulated</w:t>
      </w:r>
      <w:r w:rsidR="00854D43" w:rsidRPr="00433C8A">
        <w:rPr>
          <w:color w:val="000000"/>
        </w:rPr>
        <w:t xml:space="preserve"> genes, while TADs enriched for broadly expressed genes evolve rapidly</w:t>
      </w:r>
      <w:r w:rsidR="007A0677" w:rsidRPr="00433C8A">
        <w:rPr>
          <w:color w:val="000000"/>
        </w:rPr>
        <w:t xml:space="preserve"> </w:t>
      </w:r>
      <w:r w:rsidR="007A0677" w:rsidRPr="00433C8A">
        <w:rPr>
          <w:color w:val="000000"/>
        </w:rPr>
        <w:fldChar w:fldCharType="begin"/>
      </w:r>
      <w:r w:rsidR="00976D23" w:rsidRPr="00433C8A">
        <w:rPr>
          <w:color w:val="000000"/>
        </w:rPr>
        <w:instrText xml:space="preserve"> ADDIN ZOTERO_ITEM CSL_CITATION {"citationID":"xr7GRfU8","properties":{"formattedCitation":"(40,41)","plainCitation":"(40,41)","noteIndex":0},"citationItems":[{"id":4748,"uris":["http://zotero.org/users/14195618/items/L52S5KPM"],"itemData":{"id":4748,"type":"article-journal","abstract":"&lt;p&gt;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w:instrText>
      </w:r>
      <w:r w:rsidR="00976D23" w:rsidRPr="00433C8A">
        <w:rPr>
          <w:rFonts w:ascii="Cambria Math" w:hAnsi="Cambria Math" w:cs="Cambria Math"/>
          <w:color w:val="000000"/>
        </w:rPr>
        <w:instrText>∼</w:instrText>
      </w:r>
      <w:r w:rsidR="00976D23" w:rsidRPr="00433C8A">
        <w:rPr>
          <w:color w:val="000000"/>
        </w:rPr>
        <w:instrText xml:space="preserve">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&lt;/p&gt;","container-title":"PLOS Genetics","DOI":"10.1371/journal.pgen.1009229","ISSN":"1553-7404","issue":"12","note":"publisher: Public Library of Science","page":"e1009229","title":"3D genome evolution and reorganization in the Drosophila melanogaster species group","volume":"16","author":[{"family":"Torosin","given":"Nicole S."},{"family":"Anand","given":"Aparna"},{"family":"Golla","given":"Tirupathi Rao"},{"family":"Cao","given":"Weihuan"},{"family":"Ellison","given":"Christopher E."}],"editor":[{"family":"Payseur","given":"Bret"}],"issued":{"date-parts":[["2020",12,7]]}}},{"id":6681,"uris":["http://zotero.org/users/14195618/items/22BSA3PA"],"itemData":{"id":6681,"type":"article-journal","abstract":"Developmental genes in metazoan genomes are surrounded by dense clusters of conserved noncoding elements (CNEs). CNEs exhibit unexplained extreme levels of sequence conservation, with many acting as developmental long-range enhancers. Clusters of CNEs define the span of regulatory inputs for many important developmental regulators and have been described previously as genomic regulatory blocks (GRBs). Their function and distribution around important regulatory genes raises the question of how they relate to 3D conformation of these loci. Here, we show that clusters of CNEs strongly coincide with topological organisation, predicting the boundaries of hundreds of topologically associating domains (TADs) in human and Drosophila. The set of TADs that are associated with high levels of noncoding conservation exhibit distinct properties compared to TADs devoid of extreme noncoding conservation. The close correspondence between extreme noncoding conservation and TADs suggests that these TADs are ancient, revealing a regulatory architecture conserved over hundreds of millions of years. Metazoan genomes contain many clusters of conserved noncoding elements. Here, the authors provide evidence that these clusters coincide with distinct topologically associating domains in humans and Drosophila, revealing a conserved regulatory genomic architecture.","container-title":"Nature Communications 2017 8:1","DOI":"10.1038/s41467-017-00524-5","ISSN":"2041-1723","issue":"1","note":"PMID: 28874668\npublisher: Nature Publishing Group","page":"1-13","title":"Topologically associating domains are ancient features that coincide with Metazoan clusters of extreme noncoding conservation","volume":"8","author":[{"family":"Harmston","given":"Nathan"},{"family":"Ing-Simmons","given":"Elizabeth"},{"family":"Tan","given":"Ge"},{"family":"Perry","given":"Malcolm"},{"family":"Merkenschlager","given":"Matthias"},{"family":"Lenhard","given":"Boris"}],"issued":{"date-parts":[["2017",9,5]]}}}],"schema":"https://github.com/citation-style-language/schema/raw/master/csl-citation.json"} </w:instrText>
      </w:r>
      <w:r w:rsidR="007A0677" w:rsidRPr="00433C8A">
        <w:rPr>
          <w:color w:val="000000"/>
        </w:rPr>
        <w:fldChar w:fldCharType="separate"/>
      </w:r>
      <w:r w:rsidR="00976D23" w:rsidRPr="00433C8A">
        <w:rPr>
          <w:color w:val="000000"/>
        </w:rPr>
        <w:t>(40,41)</w:t>
      </w:r>
      <w:r w:rsidR="007A0677" w:rsidRPr="00433C8A">
        <w:rPr>
          <w:color w:val="000000"/>
        </w:rPr>
        <w:fldChar w:fldCharType="end"/>
      </w:r>
      <w:r w:rsidR="00854D43" w:rsidRPr="00433C8A">
        <w:rPr>
          <w:color w:val="000000"/>
        </w:rPr>
        <w:t xml:space="preserve">. </w:t>
      </w:r>
    </w:p>
    <w:p w14:paraId="40BABA0F" w14:textId="00AB2069" w:rsidR="00854D43" w:rsidRPr="00433C8A" w:rsidRDefault="00C60721" w:rsidP="00A46B16">
      <w:pPr>
        <w:spacing w:line="480" w:lineRule="auto"/>
        <w:jc w:val="both"/>
        <w:rPr>
          <w:color w:val="000000"/>
        </w:rPr>
      </w:pPr>
      <w:r w:rsidRPr="00433C8A">
        <w:rPr>
          <w:color w:val="000000"/>
        </w:rPr>
        <w:tab/>
      </w:r>
      <w:r w:rsidR="00854D43" w:rsidRPr="00433C8A">
        <w:rPr>
          <w:color w:val="000000"/>
        </w:rPr>
        <w:t xml:space="preserve">Like animals, plants </w:t>
      </w:r>
      <w:r w:rsidRPr="00433C8A">
        <w:rPr>
          <w:color w:val="000000"/>
        </w:rPr>
        <w:t xml:space="preserve">appear to have </w:t>
      </w:r>
      <w:r w:rsidR="00854D43" w:rsidRPr="00433C8A">
        <w:rPr>
          <w:color w:val="000000"/>
        </w:rPr>
        <w:t xml:space="preserve">varying levels of TAD conservation. Only 8.23% of the foxtail millet domains were conserved in sorghum, and similar results were found </w:t>
      </w:r>
      <w:r w:rsidRPr="00433C8A">
        <w:rPr>
          <w:color w:val="000000"/>
        </w:rPr>
        <w:t xml:space="preserve">in a </w:t>
      </w:r>
      <w:r w:rsidR="00854D43" w:rsidRPr="00433C8A">
        <w:rPr>
          <w:color w:val="000000"/>
        </w:rPr>
        <w:t>sorghum and maize comparison</w:t>
      </w:r>
      <w:r w:rsidR="00DA4673" w:rsidRPr="00433C8A">
        <w:rPr>
          <w:color w:val="000000"/>
        </w:rPr>
        <w:t xml:space="preserve"> </w:t>
      </w:r>
      <w:r w:rsidR="00DA4673" w:rsidRPr="00433C8A">
        <w:rPr>
          <w:color w:val="000000"/>
        </w:rPr>
        <w:fldChar w:fldCharType="begin"/>
      </w:r>
      <w:r w:rsidR="00976D23" w:rsidRPr="00433C8A">
        <w:rPr>
          <w:color w:val="000000"/>
        </w:rPr>
        <w:instrText xml:space="preserve"> ADDIN ZOTERO_ITEM CSL_CITATION {"citationID":"NBypRf4w","properties":{"formattedCitation":"(42)","plainCitation":"(42)","noteIndex":0},"citationItems":[{"id":994,"uris":["http://zotero.org/users/14195618/items/QEFVZZV5"],"itemData":{"id":994,"type":"article-journal","abstract":"The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schema":"https://github.com/citation-style-language/schema/raw/master/csl-citation.json"} </w:instrText>
      </w:r>
      <w:r w:rsidR="00DA4673" w:rsidRPr="00433C8A">
        <w:rPr>
          <w:color w:val="000000"/>
        </w:rPr>
        <w:fldChar w:fldCharType="separate"/>
      </w:r>
      <w:r w:rsidR="00976D23" w:rsidRPr="00433C8A">
        <w:rPr>
          <w:color w:val="000000"/>
        </w:rPr>
        <w:t>(42)</w:t>
      </w:r>
      <w:r w:rsidR="00DA4673" w:rsidRPr="00433C8A">
        <w:rPr>
          <w:color w:val="000000"/>
        </w:rPr>
        <w:fldChar w:fldCharType="end"/>
      </w:r>
      <w:r w:rsidR="00854D43" w:rsidRPr="00433C8A">
        <w:rPr>
          <w:color w:val="000000"/>
        </w:rPr>
        <w:t xml:space="preserve">. Between </w:t>
      </w:r>
      <w:r w:rsidR="00854D43" w:rsidRPr="00433C8A">
        <w:rPr>
          <w:i/>
          <w:iCs/>
          <w:color w:val="000000"/>
        </w:rPr>
        <w:t>Brassica rapa</w:t>
      </w:r>
      <w:r w:rsidR="00854D43" w:rsidRPr="00433C8A">
        <w:rPr>
          <w:color w:val="000000"/>
        </w:rPr>
        <w:t xml:space="preserve"> and </w:t>
      </w:r>
      <w:r w:rsidR="00854D43" w:rsidRPr="00433C8A">
        <w:rPr>
          <w:i/>
          <w:iCs/>
          <w:color w:val="000000"/>
        </w:rPr>
        <w:t>Brassica oleracea</w:t>
      </w:r>
      <w:r w:rsidR="00854D43" w:rsidRPr="00433C8A">
        <w:rPr>
          <w:color w:val="000000"/>
        </w:rPr>
        <w:t xml:space="preserve"> 25% of TADs were found to be conserved</w:t>
      </w:r>
      <w:r w:rsidR="00DA4673" w:rsidRPr="00433C8A">
        <w:rPr>
          <w:color w:val="000000"/>
        </w:rPr>
        <w:t xml:space="preserve"> </w:t>
      </w:r>
      <w:r w:rsidR="00DA4673" w:rsidRPr="00433C8A">
        <w:rPr>
          <w:color w:val="000000"/>
        </w:rPr>
        <w:fldChar w:fldCharType="begin"/>
      </w:r>
      <w:r w:rsidR="00976D23" w:rsidRPr="00433C8A">
        <w:rPr>
          <w:color w:val="000000"/>
        </w:rPr>
        <w:instrText xml:space="preserve"> ADDIN ZOTERO_ITEM CSL_CITATION {"citationID":"iOXhoceB","properties":{"formattedCitation":"(43)","plainCitation":"(43)","noteIndex":0},"citationItems":[{"id":5067,"uris":["http://zotero.org/users/14195618/items/BKBYR9JL"],"itemData":{"id":5067,"type":"article-journal","abstract":"The non-random three-dimensional (3D) organization of the genome in the nucleus is critical to gene regulation and genome function. Using high-throughput chromatin conformation capture, we generated chromatin interaction maps for Brassica rapa and Brassica oleracea at a high resolution and characterized the conservation and divergence of chromatin organization in these two species. Large-scale chromatin structures, including A/B compartments and topologically associating domains, are notably conserved between B. rapa and B. oleracea, yet their KNOT structures are highly divergent. We found that genes retained in less fractionated subgenomes exhibited stronger interaction strengths, and diploidization-resistant duplicates retained in pairs or triplets are more likely to be colocalized in both B. rapa and B. oleracea. These observations suggest that spatial constraint in duplicated genes is correlated to their biased retention in the diploidization process. In addition, we found strong similarities in the epigenetic modification and Gene Ontology terms of colocalized paralogues, which were largely conserved across B. rapa and B. oleracea, indicating functional constraints on their 3D positioning in the nucleus. This study presents an investigation of the spatial organization of genomes in Brassica and provides insights on the role of 3D organization in the genome evolution of this genus.","container-title":"Nature Plants","DOI":"10.1038/s41477-019-0479-8","ISSN":"20550278","issue":"8","note":"PMID: 31383969","page":"822-832","title":"Biased gene retention during diploidization in Brassica linked to three-dimensional genome organization","volume":"5","author":[{"family":"Xie","given":"Ting"},{"family":"Zhang","given":"Fu Gui"},{"family":"Zhang","given":"Hong Yu"},{"family":"Wang","given":"Xiao Tao"},{"family":"Hu","given":"Ji Hong"},{"family":"Wu","given":"Xiao Ming"}],"issued":{"date-parts":[["2019"]]}}}],"schema":"https://github.com/citation-style-language/schema/raw/master/csl-citation.json"} </w:instrText>
      </w:r>
      <w:r w:rsidR="00DA4673" w:rsidRPr="00433C8A">
        <w:rPr>
          <w:color w:val="000000"/>
        </w:rPr>
        <w:fldChar w:fldCharType="separate"/>
      </w:r>
      <w:r w:rsidR="00976D23" w:rsidRPr="00433C8A">
        <w:rPr>
          <w:color w:val="000000"/>
        </w:rPr>
        <w:t>(43)</w:t>
      </w:r>
      <w:r w:rsidR="00DA4673" w:rsidRPr="00433C8A">
        <w:rPr>
          <w:color w:val="000000"/>
        </w:rPr>
        <w:fldChar w:fldCharType="end"/>
      </w:r>
      <w:r w:rsidR="009C7E57" w:rsidRPr="00433C8A">
        <w:rPr>
          <w:color w:val="000000"/>
        </w:rPr>
        <w:t xml:space="preserve">, and </w:t>
      </w:r>
      <w:r w:rsidR="00FC590E" w:rsidRPr="00433C8A">
        <w:rPr>
          <w:color w:val="000000"/>
        </w:rPr>
        <w:t>40-48% of TADs were found to be conserved between two poplar species</w:t>
      </w:r>
      <w:r w:rsidR="00B84E02" w:rsidRPr="00433C8A">
        <w:rPr>
          <w:color w:val="000000"/>
        </w:rPr>
        <w:t xml:space="preserve"> </w:t>
      </w:r>
      <w:r w:rsidR="00B84E02" w:rsidRPr="00433C8A">
        <w:rPr>
          <w:color w:val="000000"/>
        </w:rPr>
        <w:fldChar w:fldCharType="begin"/>
      </w:r>
      <w:r w:rsidR="00976D23" w:rsidRPr="00433C8A">
        <w:rPr>
          <w:color w:val="000000"/>
        </w:rPr>
        <w:instrText xml:space="preserve"> ADDIN ZOTERO_ITEM CSL_CITATION {"citationID":"QD28aIpJ","properties":{"formattedCitation":"(44)","plainCitation":"(44)","noteIndex":0},"citationItems":[{"id":5651,"uris":["http://zotero.org/users/14195618/items/NFMIJFJT"],"itemData":{"id":5651,"type":"article-journal","abstract":"The nonrandom three-dimensional organization of chromatin plays an important role in the regulation of gene expression. However, it remains unclear whether this organization is conserved and whether it is involved in regulating gene expression during speciation after whole-genome duplication (WGD) in plants. In this study, high-resolution interaction maps were generated using high-throughput chromatin conformation capture (Hi-C) techniques for two poplar species, Populus euphratica and Populus alba var. pyramidalis, which diverged ~14 Mya after a common WGD. We examined the similarities and differences in the hierarchical chromatin organization between the two species, including A/B compartment regions and topologically associating domains (TADs), as well as in their DNA methylation and gene expression patterns. We found that chromatin status was strongly associated with epigenetic modifications and gene transcriptional activity, yet the conservation of hierarchical chromatin organization across the two species was low. The divergence of gene expression between WGD-derived paralogs was associated with the strength of chromatin interactions, and colocalized paralogs exhibited strong similarities in epigenetic modifications and expression levels. Thus, the spatial localization of duplicated genes is highly correlated with biased expression during the diploidization process. This study provides new insights into the evolution of chromatin organization and transcriptional regulation during the speciation process of poplars after WGD.","container-title":"Horticulture Research 2021 8:1","DOI":"10.1038/s41438-021-00494-2","ISSN":"2052-7276","issue":"1","note":"publisher: Nature Publishing Group","page":"1-12","title":"Bioinformatic analysis of chromatin organization and biased expression of duplicated genes between two poplars with a common whole-genome duplication","volume":"8","author":[{"family":"Zhang","given":"Le"},{"family":"Zhao","given":"Jingtian"},{"family":"Bi","given":"Hao"},{"family":"Yang","given":"Xiangyu"},{"family":"Zhang","given":"Zhiyang"},{"family":"Su","given":"Yutao"},{"family":"Li","given":"Zhenghao"},{"family":"Zhang","given":"Lei"},{"family":"Sanderson","given":"Brian J."},{"family":"Liu","given":"Jianquan"},{"family":"Ma","given":"Tao"}],"issued":{"date-parts":[["2021",3,10]]}}}],"schema":"https://github.com/citation-style-language/schema/raw/master/csl-citation.json"} </w:instrText>
      </w:r>
      <w:r w:rsidR="00B84E02" w:rsidRPr="00433C8A">
        <w:rPr>
          <w:color w:val="000000"/>
        </w:rPr>
        <w:fldChar w:fldCharType="separate"/>
      </w:r>
      <w:r w:rsidR="00976D23" w:rsidRPr="00433C8A">
        <w:rPr>
          <w:color w:val="000000"/>
        </w:rPr>
        <w:t>(44)</w:t>
      </w:r>
      <w:r w:rsidR="00B84E02" w:rsidRPr="00433C8A">
        <w:rPr>
          <w:color w:val="000000"/>
        </w:rPr>
        <w:fldChar w:fldCharType="end"/>
      </w:r>
      <w:r w:rsidR="00854D43" w:rsidRPr="00433C8A">
        <w:rPr>
          <w:color w:val="000000"/>
        </w:rPr>
        <w:t xml:space="preserve">. </w:t>
      </w:r>
      <w:r w:rsidR="00DD244D" w:rsidRPr="00433C8A">
        <w:rPr>
          <w:color w:val="000000"/>
        </w:rPr>
        <w:t xml:space="preserve">However, these studies assessed TAD conservation at </w:t>
      </w:r>
      <w:r w:rsidR="00861AB7" w:rsidRPr="00433C8A">
        <w:rPr>
          <w:color w:val="000000"/>
        </w:rPr>
        <w:t>different</w:t>
      </w:r>
      <w:r w:rsidR="00DD244D" w:rsidRPr="00433C8A">
        <w:rPr>
          <w:color w:val="000000"/>
        </w:rPr>
        <w:t xml:space="preserve"> map resolutions</w:t>
      </w:r>
      <w:r w:rsidR="00861AB7" w:rsidRPr="00433C8A">
        <w:rPr>
          <w:color w:val="000000"/>
        </w:rPr>
        <w:t xml:space="preserve"> and used </w:t>
      </w:r>
      <w:r w:rsidR="00DD244D" w:rsidRPr="00433C8A">
        <w:rPr>
          <w:color w:val="000000"/>
        </w:rPr>
        <w:t xml:space="preserve">different </w:t>
      </w:r>
      <w:r w:rsidR="0074601A" w:rsidRPr="00433C8A">
        <w:rPr>
          <w:color w:val="000000"/>
        </w:rPr>
        <w:t>definitions</w:t>
      </w:r>
      <w:r w:rsidR="00DD244D" w:rsidRPr="00433C8A">
        <w:rPr>
          <w:color w:val="000000"/>
        </w:rPr>
        <w:t xml:space="preserve"> </w:t>
      </w:r>
      <w:r w:rsidR="0074601A" w:rsidRPr="00433C8A">
        <w:rPr>
          <w:color w:val="000000"/>
        </w:rPr>
        <w:t>of</w:t>
      </w:r>
      <w:r w:rsidR="00DD244D" w:rsidRPr="00433C8A">
        <w:rPr>
          <w:color w:val="000000"/>
        </w:rPr>
        <w:t xml:space="preserve"> TAD conservation</w:t>
      </w:r>
      <w:r w:rsidR="00861AB7" w:rsidRPr="00433C8A">
        <w:rPr>
          <w:color w:val="000000"/>
        </w:rPr>
        <w:t>, which</w:t>
      </w:r>
      <w:r w:rsidR="00DD244D" w:rsidRPr="00433C8A">
        <w:rPr>
          <w:color w:val="000000"/>
        </w:rPr>
        <w:t xml:space="preserve"> </w:t>
      </w:r>
      <w:r w:rsidR="00507D40" w:rsidRPr="00433C8A">
        <w:rPr>
          <w:color w:val="000000"/>
        </w:rPr>
        <w:t xml:space="preserve">prevents </w:t>
      </w:r>
      <w:r w:rsidRPr="00433C8A">
        <w:rPr>
          <w:color w:val="000000"/>
        </w:rPr>
        <w:t xml:space="preserve">us </w:t>
      </w:r>
      <w:r w:rsidR="00507D40" w:rsidRPr="00433C8A">
        <w:rPr>
          <w:color w:val="000000"/>
        </w:rPr>
        <w:t xml:space="preserve">from </w:t>
      </w:r>
      <w:r w:rsidR="00FC590E" w:rsidRPr="00433C8A">
        <w:rPr>
          <w:color w:val="000000"/>
        </w:rPr>
        <w:t>generalizing</w:t>
      </w:r>
      <w:r w:rsidR="00507D40" w:rsidRPr="00433C8A">
        <w:rPr>
          <w:color w:val="000000"/>
        </w:rPr>
        <w:t xml:space="preserve"> </w:t>
      </w:r>
      <w:r w:rsidR="0074601A" w:rsidRPr="00433C8A">
        <w:rPr>
          <w:color w:val="000000"/>
        </w:rPr>
        <w:t xml:space="preserve">about the </w:t>
      </w:r>
      <w:r w:rsidR="00507D40" w:rsidRPr="00433C8A">
        <w:rPr>
          <w:color w:val="000000"/>
        </w:rPr>
        <w:t>overall level of TAD conservation</w:t>
      </w:r>
      <w:r w:rsidR="00FC590E" w:rsidRPr="00433C8A">
        <w:rPr>
          <w:color w:val="000000"/>
        </w:rPr>
        <w:t xml:space="preserve"> in plants.</w:t>
      </w:r>
    </w:p>
    <w:p w14:paraId="127699D4" w14:textId="07C7E36F" w:rsidR="00854D43" w:rsidRPr="00433C8A" w:rsidRDefault="001203D4" w:rsidP="00A46B16">
      <w:pPr>
        <w:spacing w:line="480" w:lineRule="auto"/>
        <w:jc w:val="both"/>
        <w:rPr>
          <w:color w:val="000000" w:themeColor="text1"/>
        </w:rPr>
      </w:pPr>
      <w:r w:rsidRPr="00433C8A">
        <w:rPr>
          <w:color w:val="000000"/>
        </w:rPr>
        <w:lastRenderedPageBreak/>
        <w:tab/>
      </w:r>
      <w:r w:rsidR="00885C54" w:rsidRPr="00433C8A">
        <w:rPr>
          <w:color w:val="000000" w:themeColor="text1"/>
        </w:rPr>
        <w:t>To explore the nature and evolution</w:t>
      </w:r>
      <w:r w:rsidR="00AE4456" w:rsidRPr="00433C8A">
        <w:rPr>
          <w:color w:val="000000" w:themeColor="text1"/>
        </w:rPr>
        <w:t xml:space="preserve"> of plant TADs</w:t>
      </w:r>
      <w:r w:rsidR="00885C54" w:rsidRPr="00433C8A">
        <w:rPr>
          <w:color w:val="000000" w:themeColor="text1"/>
        </w:rPr>
        <w:t>, we investigated the patterns of global 3D genome evolution in domesticated Asian rice (</w:t>
      </w:r>
      <w:r w:rsidR="00885C54" w:rsidRPr="00433C8A">
        <w:rPr>
          <w:i/>
          <w:iCs/>
          <w:color w:val="000000" w:themeColor="text1"/>
        </w:rPr>
        <w:t>Oryza sativa</w:t>
      </w:r>
      <w:r w:rsidR="00885C54" w:rsidRPr="00433C8A">
        <w:rPr>
          <w:color w:val="000000" w:themeColor="text1"/>
        </w:rPr>
        <w:t>) and two of its closest wild relatives (</w:t>
      </w:r>
      <w:r w:rsidR="00885C54" w:rsidRPr="00433C8A">
        <w:rPr>
          <w:i/>
          <w:iCs/>
          <w:color w:val="000000" w:themeColor="text1"/>
        </w:rPr>
        <w:t xml:space="preserve">O. rufipogon </w:t>
      </w:r>
      <w:r w:rsidR="00885C54" w:rsidRPr="00433C8A">
        <w:rPr>
          <w:color w:val="000000" w:themeColor="text1"/>
        </w:rPr>
        <w:t>and</w:t>
      </w:r>
      <w:r w:rsidR="00885C54" w:rsidRPr="00433C8A">
        <w:rPr>
          <w:i/>
          <w:iCs/>
          <w:color w:val="000000" w:themeColor="text1"/>
        </w:rPr>
        <w:t xml:space="preserve"> O. meridionalis</w:t>
      </w:r>
      <w:r w:rsidR="00885C54" w:rsidRPr="00433C8A">
        <w:rPr>
          <w:color w:val="000000" w:themeColor="text1"/>
        </w:rPr>
        <w:t>).</w:t>
      </w:r>
      <w:r w:rsidR="0019286D" w:rsidRPr="00433C8A">
        <w:rPr>
          <w:color w:val="000000" w:themeColor="text1"/>
        </w:rPr>
        <w:t xml:space="preserve"> </w:t>
      </w:r>
      <w:r w:rsidR="0078412C" w:rsidRPr="00433C8A">
        <w:rPr>
          <w:color w:val="000000" w:themeColor="text1"/>
        </w:rPr>
        <w:t xml:space="preserve">Unlike </w:t>
      </w:r>
      <w:r w:rsidR="00AE4456" w:rsidRPr="00433C8A">
        <w:rPr>
          <w:color w:val="000000" w:themeColor="text1"/>
        </w:rPr>
        <w:t xml:space="preserve">most </w:t>
      </w:r>
      <w:r w:rsidR="0078412C" w:rsidRPr="00433C8A">
        <w:rPr>
          <w:color w:val="000000" w:themeColor="text1"/>
        </w:rPr>
        <w:t>other studies, we chose species/subspecies that have evolved over a relatively recent timescale.</w:t>
      </w:r>
      <w:r w:rsidR="00885C54" w:rsidRPr="00433C8A">
        <w:rPr>
          <w:color w:val="000000" w:themeColor="text1"/>
        </w:rPr>
        <w:t xml:space="preserve"> </w:t>
      </w:r>
      <w:r w:rsidR="00885C54" w:rsidRPr="00433C8A">
        <w:rPr>
          <w:color w:val="000000"/>
        </w:rPr>
        <w:t xml:space="preserve">Rice </w:t>
      </w:r>
      <w:r w:rsidR="009224FA" w:rsidRPr="00433C8A">
        <w:rPr>
          <w:color w:val="000000"/>
        </w:rPr>
        <w:t xml:space="preserve">was </w:t>
      </w:r>
      <w:r w:rsidR="00885C54" w:rsidRPr="00433C8A">
        <w:rPr>
          <w:color w:val="000000"/>
        </w:rPr>
        <w:t xml:space="preserve">initially </w:t>
      </w:r>
      <w:r w:rsidR="009224FA" w:rsidRPr="00433C8A">
        <w:rPr>
          <w:color w:val="000000"/>
        </w:rPr>
        <w:t xml:space="preserve">domesticated </w:t>
      </w:r>
      <w:r w:rsidR="00906DA3" w:rsidRPr="00433C8A">
        <w:rPr>
          <w:color w:val="000000"/>
        </w:rPr>
        <w:t xml:space="preserve">in China </w:t>
      </w:r>
      <w:r w:rsidR="00885C54" w:rsidRPr="00433C8A">
        <w:rPr>
          <w:color w:val="000000"/>
        </w:rPr>
        <w:t xml:space="preserve">from </w:t>
      </w:r>
      <w:r w:rsidR="00885C54" w:rsidRPr="00433C8A">
        <w:rPr>
          <w:i/>
          <w:iCs/>
          <w:color w:val="000000"/>
        </w:rPr>
        <w:t>O. rufipogon</w:t>
      </w:r>
      <w:r w:rsidR="00885C54" w:rsidRPr="00433C8A">
        <w:rPr>
          <w:color w:val="000000"/>
        </w:rPr>
        <w:t xml:space="preserve"> </w:t>
      </w:r>
      <w:r w:rsidR="009224FA" w:rsidRPr="00433C8A">
        <w:rPr>
          <w:color w:val="000000"/>
        </w:rPr>
        <w:t>around 9,000</w:t>
      </w:r>
      <w:r w:rsidR="00FD5086" w:rsidRPr="00433C8A">
        <w:rPr>
          <w:color w:val="000000"/>
        </w:rPr>
        <w:t xml:space="preserve"> </w:t>
      </w:r>
      <w:r w:rsidR="00906DA3" w:rsidRPr="00433C8A">
        <w:rPr>
          <w:color w:val="000000"/>
        </w:rPr>
        <w:t>years ago</w:t>
      </w:r>
      <w:r w:rsidR="00885C54" w:rsidRPr="00433C8A">
        <w:rPr>
          <w:color w:val="000000"/>
        </w:rPr>
        <w:t xml:space="preserve"> as </w:t>
      </w:r>
      <w:r w:rsidR="00885C54" w:rsidRPr="00433C8A">
        <w:rPr>
          <w:i/>
          <w:iCs/>
          <w:color w:val="000000"/>
        </w:rPr>
        <w:t xml:space="preserve">O. sativa </w:t>
      </w:r>
      <w:r w:rsidR="00885C54" w:rsidRPr="00433C8A">
        <w:rPr>
          <w:color w:val="000000"/>
        </w:rPr>
        <w:t>ssp</w:t>
      </w:r>
      <w:r w:rsidR="00885C54" w:rsidRPr="00433C8A">
        <w:rPr>
          <w:i/>
          <w:iCs/>
          <w:color w:val="000000"/>
        </w:rPr>
        <w:t>. japonica</w:t>
      </w:r>
      <w:r w:rsidR="00885C54" w:rsidRPr="00433C8A">
        <w:rPr>
          <w:color w:val="000000"/>
        </w:rPr>
        <w:t xml:space="preserve">, which eventually evolved about 4,000 years ago into temperate and tropical </w:t>
      </w:r>
      <w:r w:rsidR="00885C54" w:rsidRPr="00433C8A">
        <w:rPr>
          <w:i/>
          <w:iCs/>
          <w:color w:val="000000"/>
        </w:rPr>
        <w:t>japonica</w:t>
      </w:r>
      <w:r w:rsidR="00885C54" w:rsidRPr="00433C8A">
        <w:rPr>
          <w:color w:val="000000"/>
        </w:rPr>
        <w:t xml:space="preserve">. </w:t>
      </w:r>
      <w:r w:rsidR="00906DA3" w:rsidRPr="00433C8A">
        <w:rPr>
          <w:color w:val="000000"/>
        </w:rPr>
        <w:t xml:space="preserve"> </w:t>
      </w:r>
      <w:r w:rsidR="00885C54" w:rsidRPr="00433C8A">
        <w:rPr>
          <w:color w:val="000000"/>
        </w:rPr>
        <w:t>A separate domestication of rice occurred in the Indian subcontinent ~4,500 years ago</w:t>
      </w:r>
      <w:r w:rsidR="00E71C86" w:rsidRPr="00433C8A">
        <w:rPr>
          <w:color w:val="000000"/>
        </w:rPr>
        <w:t xml:space="preserve">, leading to </w:t>
      </w:r>
      <w:r w:rsidR="00E71C86" w:rsidRPr="00433C8A">
        <w:rPr>
          <w:i/>
          <w:iCs/>
          <w:color w:val="000000"/>
        </w:rPr>
        <w:t xml:space="preserve">O. sativa </w:t>
      </w:r>
      <w:r w:rsidR="00E71C86" w:rsidRPr="00433C8A">
        <w:rPr>
          <w:color w:val="000000"/>
        </w:rPr>
        <w:t>ssp</w:t>
      </w:r>
      <w:r w:rsidR="00E71C86" w:rsidRPr="00433C8A">
        <w:rPr>
          <w:i/>
          <w:iCs/>
          <w:color w:val="000000"/>
        </w:rPr>
        <w:t>. indica</w:t>
      </w:r>
      <w:r w:rsidR="00E71C86" w:rsidRPr="00433C8A">
        <w:rPr>
          <w:color w:val="000000"/>
        </w:rPr>
        <w:t xml:space="preserve">, which </w:t>
      </w:r>
      <w:r w:rsidR="00964B3E" w:rsidRPr="00433C8A">
        <w:rPr>
          <w:color w:val="000000"/>
        </w:rPr>
        <w:t xml:space="preserve">traces its ancestry to </w:t>
      </w:r>
      <w:r w:rsidR="00964B3E" w:rsidRPr="00433C8A">
        <w:rPr>
          <w:i/>
          <w:iCs/>
          <w:color w:val="000000"/>
        </w:rPr>
        <w:t>O. nivara</w:t>
      </w:r>
      <w:r w:rsidR="00964B3E" w:rsidRPr="00433C8A">
        <w:rPr>
          <w:color w:val="000000"/>
        </w:rPr>
        <w:t xml:space="preserve"> and diverged from the </w:t>
      </w:r>
      <w:r w:rsidR="00964B3E" w:rsidRPr="00433C8A">
        <w:rPr>
          <w:i/>
          <w:iCs/>
          <w:color w:val="000000"/>
        </w:rPr>
        <w:t>japonica</w:t>
      </w:r>
      <w:r w:rsidR="00964B3E" w:rsidRPr="00433C8A">
        <w:rPr>
          <w:color w:val="000000"/>
        </w:rPr>
        <w:t xml:space="preserve"> lineage ~550,000 years.</w:t>
      </w:r>
      <w:r w:rsidR="00E71C86" w:rsidRPr="00433C8A">
        <w:rPr>
          <w:color w:val="000000"/>
        </w:rPr>
        <w:t xml:space="preserve"> </w:t>
      </w:r>
      <w:r w:rsidR="00E71C86" w:rsidRPr="00433C8A">
        <w:rPr>
          <w:color w:val="000000" w:themeColor="text1"/>
        </w:rPr>
        <w:t xml:space="preserve"> </w:t>
      </w:r>
      <w:r w:rsidR="00AC066D" w:rsidRPr="00433C8A">
        <w:rPr>
          <w:i/>
          <w:iCs/>
          <w:color w:val="000000" w:themeColor="text1"/>
        </w:rPr>
        <w:t>O. meridionalis</w:t>
      </w:r>
      <w:r w:rsidR="00AC066D" w:rsidRPr="00433C8A">
        <w:rPr>
          <w:color w:val="000000" w:themeColor="text1"/>
        </w:rPr>
        <w:t xml:space="preserve"> is the most basal species in the AA group of the genus </w:t>
      </w:r>
      <w:r w:rsidR="0019286D" w:rsidRPr="00433C8A">
        <w:rPr>
          <w:color w:val="000000" w:themeColor="text1"/>
        </w:rPr>
        <w:t>Oryza and</w:t>
      </w:r>
      <w:r w:rsidR="00AC066D" w:rsidRPr="00433C8A">
        <w:rPr>
          <w:color w:val="000000" w:themeColor="text1"/>
        </w:rPr>
        <w:t xml:space="preserve"> diverged from </w:t>
      </w:r>
      <w:r w:rsidR="00AC066D" w:rsidRPr="00433C8A">
        <w:rPr>
          <w:i/>
          <w:iCs/>
          <w:color w:val="000000" w:themeColor="text1"/>
        </w:rPr>
        <w:t>O. sativa</w:t>
      </w:r>
      <w:r w:rsidR="00AC066D" w:rsidRPr="00433C8A">
        <w:rPr>
          <w:color w:val="000000" w:themeColor="text1"/>
        </w:rPr>
        <w:t xml:space="preserve"> and </w:t>
      </w:r>
      <w:r w:rsidR="00AC066D" w:rsidRPr="00433C8A">
        <w:rPr>
          <w:i/>
          <w:iCs/>
          <w:color w:val="000000" w:themeColor="text1"/>
        </w:rPr>
        <w:t>O. rufipogon</w:t>
      </w:r>
      <w:r w:rsidR="00AC066D" w:rsidRPr="00433C8A">
        <w:rPr>
          <w:color w:val="000000" w:themeColor="text1"/>
        </w:rPr>
        <w:t xml:space="preserve"> ~2.4 million years ago </w:t>
      </w:r>
      <w:r w:rsidR="002704AE" w:rsidRPr="00433C8A">
        <w:rPr>
          <w:color w:val="000000" w:themeColor="text1"/>
        </w:rPr>
        <w:fldChar w:fldCharType="begin"/>
      </w:r>
      <w:r w:rsidR="00976D23" w:rsidRPr="00433C8A">
        <w:rPr>
          <w:color w:val="000000" w:themeColor="text1"/>
        </w:rPr>
        <w:instrText xml:space="preserve"> ADDIN ZOTERO_ITEM CSL_CITATION {"citationID":"JxFcO7yd","properties":{"formattedCitation":"(45)","plainCitation":"(45)","noteIndex":0},"citationItems":[{"id":4843,"uris":["http://zotero.org/users/14195618/items/F73LAYUC"],"itemData":{"id":4843,"type":"article-journal","abstract":"The genus Oryza is a model system for the study of molecular evolution over time scales ranging from a few thousand to 15 million years. Using 13 reference genomes spanning the Oryza species tree, we show that despite few large-scale chromosomal rearrangements rapid species diversification is mirrored by lineage-specific emergence and turnover of many novel elements, including transposons, and potential new coding and noncoding genes. Our study resolves controversial areas of the Oryza phylogeny, showing a complex history of introgression among different chromosomes in the young 'AA' subclade containing the two domesticated species. This study highlights the prevalence of functionally coupled disease resistance genes and identifies many new haplotypes of potential use for future crop protection. Finally, this study marks a milestone in modern rice research with the release of a complete long-read assembly of IR 8 'Miracle Rice', which relieved famine and drove the Green Revolution in Asia 50 years ago.","container-title":"Nature Genetics","DOI":"10.1038/s41588-018-0040-0","ISSN":"15461718","issue":"2","note":"PMID: 29358651\npublisher: Nature Publishing Group","page":"285-296","title":"Genomes of 13 domesticated and wild rice relatives highlight genetic conservation, turnover and innovation across the genus Oryza","volume":"50","author":[{"family":"Stein","given":"Joshua C."},{"family":"Yu","given":"Yeisoo"},{"family":"Copetti","given":"Dario"},{"family":"Zwickl","given":"Derrick J."},{"family":"Zhang","given":"Li"},{"family":"Zhang","given":"Chengjun"},{"family":"Chougule","given":"Kapeel"},{"family":"Gao","given":"Dongying"},{"family":"Iwata","given":"Aiko"},{"family":"Goicoechea","given":"Jose Luis"},{"family":"Wei","given":"Sharon"},{"family":"Wang","given":"Jun"},{"family":"Liao","given":"Yi"},{"family":"Wang","given":"Muhua"},{"family":"Jacquemin","given":"Julie"},{"family":"Becker","given":"Claude"},{"family":"Kudrna","given":"Dave"},{"family":"Zhang","given":"Jianwei"},{"family":"Londono","given":"Carlos E.M."},{"family":"Song","given":"Xiang"},{"family":"Lee","given":"Seunghee"},{"family":"Sanchez","given":"Paul"},{"family":"Zuccolo","given":"Andrea"},{"family":"Ammiraju","given":"Jetty S.S."},{"family":"Talag","given":"Jayson"},{"family":"Danowitz","given":"Ann"},{"family":"Rivera","given":"Luis F."},{"family":"Gschwend","given":"Andrea R."},{"family":"Noutsos","given":"Christos"},{"family":"Wu","given":"Cheng Chieh"},{"family":"Kao","given":"Shu Min"},{"family":"Zeng","given":"Jhih Wun"},{"family":"Wei","given":"Fu Jin"},{"family":"Zhao","given":"Qiang"},{"family":"Feng","given":"Qi"},{"family":"El Baidouri","given":"Moaine"},{"family":"Carpentier","given":"Marie Christine"},{"family":"Lasserre","given":"Eric"},{"family":"Cooke","given":"Richard"},{"family":"Rosa Farias","given":"Daniel Da"},{"family":"Da Maia","given":"Luciano Carlos"},{"family":"Dos Santos","given":"Railson S."},{"family":"Nyberg","given":"Kevin G."},{"family":"McNally","given":"Kenneth L."},{"family":"Mauleon","given":"Ramil"},{"family":"Alexandrov","given":"Nickolai"},{"family":"Schmutz","given":"Jeremy"},{"family":"Flowers","given":"Dave"},{"family":"Fan","given":"Chuanzhu"},{"family":"Weigel","given":"Detlef"},{"family":"Jena","given":"Kshirod K."},{"family":"Wicker","given":"Thomas"},{"family":"Chen","given":"Mingsheng"},{"family":"Han","given":"Bin"},{"family":"Henry","given":"Robert"},{"family":"Hsing","given":"Yue Ie C."},{"family":"Kurata","given":"Nori"},{"family":"De Oliveira","given":"Antonio Costa"},{"family":"Panaud","given":"Olivier"},{"family":"Jackson","given":"Scott A."},{"family":"Machado","given":"Carlos A."},{"family":"Sanderson","given":"Michael J."},{"family":"Long","given":"Manyuan"},{"family":"Ware","given":"Doreen"},{"family":"Wing","given":"Rod A."}],"issued":{"date-parts":[["2018",2,1]]}}}],"schema":"https://github.com/citation-style-language/schema/raw/master/csl-citation.json"} </w:instrText>
      </w:r>
      <w:r w:rsidR="002704AE" w:rsidRPr="00433C8A">
        <w:rPr>
          <w:color w:val="000000" w:themeColor="text1"/>
        </w:rPr>
        <w:fldChar w:fldCharType="separate"/>
      </w:r>
      <w:r w:rsidR="00976D23" w:rsidRPr="00433C8A">
        <w:rPr>
          <w:color w:val="000000"/>
        </w:rPr>
        <w:t>(45)</w:t>
      </w:r>
      <w:r w:rsidR="002704AE" w:rsidRPr="00433C8A">
        <w:rPr>
          <w:color w:val="000000" w:themeColor="text1"/>
        </w:rPr>
        <w:fldChar w:fldCharType="end"/>
      </w:r>
      <w:r w:rsidR="00AC066D" w:rsidRPr="00433C8A">
        <w:rPr>
          <w:color w:val="000000" w:themeColor="text1"/>
        </w:rPr>
        <w:t xml:space="preserve">. </w:t>
      </w:r>
      <w:r w:rsidR="00AE4456" w:rsidRPr="00433C8A">
        <w:rPr>
          <w:color w:val="000000" w:themeColor="text1"/>
        </w:rPr>
        <w:t xml:space="preserve">Applying Micro-C </w:t>
      </w:r>
      <w:r w:rsidR="0090742E" w:rsidRPr="00433C8A">
        <w:rPr>
          <w:color w:val="000000" w:themeColor="text1"/>
        </w:rPr>
        <w:t xml:space="preserve">method </w:t>
      </w:r>
      <w:r w:rsidR="0081527E" w:rsidRPr="00433C8A">
        <w:rPr>
          <w:color w:val="000000" w:themeColor="text1"/>
        </w:rPr>
        <w:fldChar w:fldCharType="begin"/>
      </w:r>
      <w:r w:rsidR="00976D23" w:rsidRPr="00433C8A">
        <w:rPr>
          <w:color w:val="000000" w:themeColor="text1"/>
        </w:rPr>
        <w:instrText xml:space="preserve"> ADDIN ZOTERO_ITEM CSL_CITATION {"citationID":"vX2Rr12L","properties":{"formattedCitation":"(10)","plainCitation":"(10)","noteIndex":0},"citationItems":[{"id":6866,"uris":["http://zotero.org/users/14195618/items/TTL38QQ6"],"itemData":{"id":6866,"type":"article-journal","abstract":"We describe a Hi-C-based method, Micro-C, in which micrococcal nuclease is used instead of restriction enzymes to fragment chromatin, enabling nucleosome resolution chromosome folding maps. Analysis of Micro-C maps for budding yeast reveals abundant self-associating domains similar to those reported in other species, but not previously observed in yeast. These structures, far shorter than topologically associating domains in mammals, typically encompass one to five genes in yeast. Strong boundaries between self-associating domains occur at promoters of highly transcribed genes and regions of rapid histone turnover that are typically bound by the RSC chromatin-remodeling complex. Investigation of chromosome folding in mutants confirms roles for RSC, \"gene looping\" factor Ssu72, Mediator, H3K56 acetyltransferase Rtt109, and the N-terminal tail of H4 in folding of the yeast genome. This approach provides detailed structural maps of a eukaryotic genome, and our findings provide insights into the machinery underlying chromosome compaction.","container-title":"Cell","DOI":"10.1016/j.cell.2015.05.048","ISSN":"1097-4172","issue":"1","journalAbbreviation":"Cell","language":"eng","note":"PMID: 26119342\nPMCID: PMC4509605","page":"108-119","source":"PubMed","title":"Mapping Nucleosome Resolution Chromosome Folding in Yeast by Micro-C","volume":"162","author":[{"family":"Hsieh","given":"Tsung-Han S."},{"family":"Weiner","given":"Assaf"},{"family":"Lajoie","given":"Bryan"},{"family":"Dekker","given":"Job"},{"family":"Friedman","given":"Nir"},{"family":"Rando","given":"Oliver J."}],"issued":{"date-parts":[["2015",7,2]]}}}],"schema":"https://github.com/citation-style-language/schema/raw/master/csl-citation.json"} </w:instrText>
      </w:r>
      <w:r w:rsidR="0081527E" w:rsidRPr="00433C8A">
        <w:rPr>
          <w:color w:val="000000" w:themeColor="text1"/>
        </w:rPr>
        <w:fldChar w:fldCharType="separate"/>
      </w:r>
      <w:r w:rsidR="00976D23" w:rsidRPr="00433C8A">
        <w:rPr>
          <w:color w:val="000000"/>
        </w:rPr>
        <w:t>(10)</w:t>
      </w:r>
      <w:r w:rsidR="0081527E" w:rsidRPr="00433C8A">
        <w:rPr>
          <w:color w:val="000000" w:themeColor="text1"/>
        </w:rPr>
        <w:fldChar w:fldCharType="end"/>
      </w:r>
      <w:r w:rsidR="00AE4456" w:rsidRPr="00433C8A">
        <w:rPr>
          <w:color w:val="000000" w:themeColor="text1"/>
        </w:rPr>
        <w:t xml:space="preserve"> to these species/subspecies,</w:t>
      </w:r>
      <w:r w:rsidR="00325892" w:rsidRPr="00433C8A">
        <w:rPr>
          <w:color w:val="000000" w:themeColor="text1"/>
        </w:rPr>
        <w:t xml:space="preserve"> we</w:t>
      </w:r>
      <w:r w:rsidR="008A5E75" w:rsidRPr="00433C8A">
        <w:rPr>
          <w:color w:val="000000" w:themeColor="text1"/>
        </w:rPr>
        <w:t xml:space="preserve"> show that TADs </w:t>
      </w:r>
      <w:r w:rsidR="00E71C86" w:rsidRPr="00433C8A">
        <w:rPr>
          <w:color w:val="000000" w:themeColor="text1"/>
        </w:rPr>
        <w:t xml:space="preserve">do appear to be </w:t>
      </w:r>
      <w:r w:rsidR="008A5E75" w:rsidRPr="00433C8A">
        <w:rPr>
          <w:color w:val="000000" w:themeColor="text1"/>
        </w:rPr>
        <w:t xml:space="preserve">functional units of </w:t>
      </w:r>
      <w:r w:rsidR="00E71C86" w:rsidRPr="00433C8A">
        <w:rPr>
          <w:color w:val="000000" w:themeColor="text1"/>
        </w:rPr>
        <w:t xml:space="preserve">the rice </w:t>
      </w:r>
      <w:r w:rsidR="008A5E75" w:rsidRPr="00433C8A">
        <w:rPr>
          <w:color w:val="000000" w:themeColor="text1"/>
        </w:rPr>
        <w:t>genome</w:t>
      </w:r>
      <w:r w:rsidR="00E71C86" w:rsidRPr="00433C8A">
        <w:rPr>
          <w:color w:val="000000" w:themeColor="text1"/>
        </w:rPr>
        <w:t xml:space="preserve">, </w:t>
      </w:r>
      <w:r w:rsidR="00AE4456" w:rsidRPr="00433C8A">
        <w:rPr>
          <w:color w:val="000000" w:themeColor="text1"/>
        </w:rPr>
        <w:t>and use</w:t>
      </w:r>
      <w:r w:rsidR="005E0E9E" w:rsidRPr="00433C8A">
        <w:rPr>
          <w:color w:val="000000" w:themeColor="text1"/>
        </w:rPr>
        <w:t xml:space="preserve"> </w:t>
      </w:r>
      <w:r w:rsidR="00E71C86" w:rsidRPr="00433C8A">
        <w:rPr>
          <w:color w:val="000000" w:themeColor="text1"/>
        </w:rPr>
        <w:t>gene expression</w:t>
      </w:r>
      <w:r w:rsidR="00325892" w:rsidRPr="00433C8A">
        <w:rPr>
          <w:color w:val="000000" w:themeColor="text1"/>
        </w:rPr>
        <w:t xml:space="preserve">, genomic and </w:t>
      </w:r>
      <w:r w:rsidR="005E0E9E" w:rsidRPr="00433C8A">
        <w:rPr>
          <w:color w:val="000000" w:themeColor="text1"/>
        </w:rPr>
        <w:t>epigenomic</w:t>
      </w:r>
      <w:r w:rsidR="00E71C86" w:rsidRPr="00433C8A">
        <w:rPr>
          <w:color w:val="000000" w:themeColor="text1"/>
        </w:rPr>
        <w:t xml:space="preserve"> data</w:t>
      </w:r>
      <w:r w:rsidR="005E0E9E" w:rsidRPr="00433C8A">
        <w:rPr>
          <w:color w:val="000000" w:themeColor="text1"/>
        </w:rPr>
        <w:t xml:space="preserve"> </w:t>
      </w:r>
      <w:r w:rsidR="00700F8C" w:rsidRPr="00433C8A">
        <w:rPr>
          <w:color w:val="000000" w:themeColor="text1"/>
        </w:rPr>
        <w:t xml:space="preserve">to identify signatures </w:t>
      </w:r>
      <w:r w:rsidR="00E71C86" w:rsidRPr="00433C8A">
        <w:rPr>
          <w:color w:val="000000" w:themeColor="text1"/>
        </w:rPr>
        <w:t xml:space="preserve">associated with </w:t>
      </w:r>
      <w:r w:rsidR="00700F8C" w:rsidRPr="00433C8A">
        <w:rPr>
          <w:color w:val="000000" w:themeColor="text1"/>
        </w:rPr>
        <w:t xml:space="preserve">TAD boundaries. </w:t>
      </w:r>
      <w:r w:rsidR="2A8F0D8B" w:rsidRPr="00433C8A">
        <w:rPr>
          <w:color w:val="000000" w:themeColor="text1"/>
        </w:rPr>
        <w:t xml:space="preserve">Our </w:t>
      </w:r>
      <w:r w:rsidR="00FE2BA6" w:rsidRPr="00433C8A">
        <w:rPr>
          <w:color w:val="000000" w:themeColor="text1"/>
        </w:rPr>
        <w:t xml:space="preserve">investigation </w:t>
      </w:r>
      <w:r w:rsidR="00E71C86" w:rsidRPr="00433C8A">
        <w:rPr>
          <w:color w:val="000000" w:themeColor="text1"/>
        </w:rPr>
        <w:t xml:space="preserve">also </w:t>
      </w:r>
      <w:r w:rsidR="00FE2BA6" w:rsidRPr="00433C8A">
        <w:rPr>
          <w:color w:val="000000" w:themeColor="text1"/>
        </w:rPr>
        <w:t xml:space="preserve">examines </w:t>
      </w:r>
      <w:r w:rsidR="2A8F0D8B" w:rsidRPr="00433C8A">
        <w:rPr>
          <w:color w:val="000000" w:themeColor="text1"/>
        </w:rPr>
        <w:t xml:space="preserve">3D genome conservation and evolution in closely related </w:t>
      </w:r>
      <w:r w:rsidR="2A8F0D8B" w:rsidRPr="00433C8A">
        <w:rPr>
          <w:i/>
          <w:iCs/>
          <w:color w:val="000000" w:themeColor="text1"/>
        </w:rPr>
        <w:t>Oryza</w:t>
      </w:r>
      <w:r w:rsidR="2A8F0D8B" w:rsidRPr="00433C8A">
        <w:rPr>
          <w:color w:val="000000" w:themeColor="text1"/>
        </w:rPr>
        <w:t xml:space="preserve"> genomes and provides insights into chromatin conformation patterns at different scales</w:t>
      </w:r>
      <w:r w:rsidR="00E71C86" w:rsidRPr="00433C8A">
        <w:rPr>
          <w:color w:val="000000" w:themeColor="text1"/>
        </w:rPr>
        <w:t xml:space="preserve">, showing that global 3D genome evolution closely </w:t>
      </w:r>
      <w:r w:rsidR="0019286D" w:rsidRPr="00433C8A">
        <w:rPr>
          <w:color w:val="000000" w:themeColor="text1"/>
        </w:rPr>
        <w:t>tracks</w:t>
      </w:r>
      <w:r w:rsidR="00E71C86" w:rsidRPr="00433C8A">
        <w:rPr>
          <w:color w:val="000000" w:themeColor="text1"/>
        </w:rPr>
        <w:t xml:space="preserve"> sequence evolution. </w:t>
      </w:r>
      <w:r w:rsidR="00FE2BA6" w:rsidRPr="00433C8A">
        <w:rPr>
          <w:color w:val="000000" w:themeColor="text1"/>
        </w:rPr>
        <w:t xml:space="preserve">Finally, we </w:t>
      </w:r>
      <w:r w:rsidR="00D33F40" w:rsidRPr="00433C8A">
        <w:rPr>
          <w:color w:val="000000" w:themeColor="text1"/>
        </w:rPr>
        <w:t>suggest</w:t>
      </w:r>
      <w:r w:rsidR="00655DD7" w:rsidRPr="00433C8A">
        <w:rPr>
          <w:color w:val="000000" w:themeColor="text1"/>
        </w:rPr>
        <w:t xml:space="preserve"> </w:t>
      </w:r>
      <w:r w:rsidR="00634EC7" w:rsidRPr="00433C8A">
        <w:rPr>
          <w:color w:val="000000" w:themeColor="text1"/>
        </w:rPr>
        <w:t xml:space="preserve">that </w:t>
      </w:r>
      <w:r w:rsidR="00E71C86" w:rsidRPr="00433C8A">
        <w:rPr>
          <w:color w:val="000000" w:themeColor="text1"/>
        </w:rPr>
        <w:t>while</w:t>
      </w:r>
      <w:r w:rsidR="005258C2" w:rsidRPr="00433C8A">
        <w:rPr>
          <w:color w:val="000000" w:themeColor="text1"/>
        </w:rPr>
        <w:t xml:space="preserve"> higher-order </w:t>
      </w:r>
      <w:r w:rsidR="00E71C86" w:rsidRPr="00433C8A">
        <w:rPr>
          <w:color w:val="000000" w:themeColor="text1"/>
        </w:rPr>
        <w:t xml:space="preserve">chromosome </w:t>
      </w:r>
      <w:r w:rsidR="005258C2" w:rsidRPr="00433C8A">
        <w:rPr>
          <w:color w:val="000000" w:themeColor="text1"/>
        </w:rPr>
        <w:t xml:space="preserve">organization </w:t>
      </w:r>
      <w:r w:rsidR="00325892" w:rsidRPr="00433C8A">
        <w:rPr>
          <w:color w:val="000000" w:themeColor="text1"/>
        </w:rPr>
        <w:t>tracks genome</w:t>
      </w:r>
      <w:r w:rsidR="004E22ED" w:rsidRPr="00433C8A">
        <w:rPr>
          <w:color w:val="000000" w:themeColor="text1"/>
        </w:rPr>
        <w:t xml:space="preserve"> sequence </w:t>
      </w:r>
      <w:r w:rsidR="00325892" w:rsidRPr="00433C8A">
        <w:rPr>
          <w:color w:val="000000" w:themeColor="text1"/>
        </w:rPr>
        <w:t>evolution</w:t>
      </w:r>
      <w:r w:rsidR="00D97C7B" w:rsidRPr="00433C8A">
        <w:rPr>
          <w:color w:val="000000" w:themeColor="text1"/>
        </w:rPr>
        <w:t xml:space="preserve">, individual TADs </w:t>
      </w:r>
      <w:r w:rsidR="00E71C86" w:rsidRPr="00433C8A">
        <w:rPr>
          <w:color w:val="000000" w:themeColor="text1"/>
        </w:rPr>
        <w:t xml:space="preserve">can </w:t>
      </w:r>
      <w:r w:rsidR="004C38A2" w:rsidRPr="00433C8A">
        <w:rPr>
          <w:color w:val="000000" w:themeColor="text1"/>
        </w:rPr>
        <w:t>evolve rapidly.</w:t>
      </w:r>
      <w:r w:rsidR="00634EC7" w:rsidRPr="00433C8A">
        <w:rPr>
          <w:color w:val="000000" w:themeColor="text1"/>
        </w:rPr>
        <w:t xml:space="preserve"> </w:t>
      </w:r>
    </w:p>
    <w:p w14:paraId="6A73737C" w14:textId="027F0C5F" w:rsidR="0BD60C0D" w:rsidRPr="00433C8A" w:rsidRDefault="0BD60C0D" w:rsidP="0BD60C0D">
      <w:pPr>
        <w:spacing w:line="480" w:lineRule="auto"/>
        <w:rPr>
          <w:color w:val="000000" w:themeColor="text1"/>
        </w:rPr>
      </w:pPr>
    </w:p>
    <w:p w14:paraId="424159C1" w14:textId="0810C9CE" w:rsidR="00F42031" w:rsidRPr="00433C8A" w:rsidRDefault="00D56649" w:rsidP="00F42031">
      <w:pPr>
        <w:spacing w:line="480" w:lineRule="auto"/>
      </w:pPr>
      <w:r w:rsidRPr="00433C8A">
        <w:rPr>
          <w:b/>
          <w:bCs/>
          <w:color w:val="000000" w:themeColor="text1"/>
        </w:rPr>
        <w:t>RESULTS AND DISCUSSION</w:t>
      </w:r>
    </w:p>
    <w:p w14:paraId="7AAAD64D" w14:textId="3FCE5C4B" w:rsidR="0BD60C0D" w:rsidRPr="00433C8A" w:rsidRDefault="0BD60C0D" w:rsidP="0BD60C0D">
      <w:pPr>
        <w:spacing w:line="480" w:lineRule="auto"/>
        <w:rPr>
          <w:b/>
          <w:bCs/>
          <w:color w:val="000000" w:themeColor="text1"/>
        </w:rPr>
      </w:pPr>
    </w:p>
    <w:p w14:paraId="04487720" w14:textId="4977C74B" w:rsidR="00854D43" w:rsidRPr="00433C8A" w:rsidRDefault="00854D43" w:rsidP="00A46B16">
      <w:pPr>
        <w:spacing w:line="480" w:lineRule="auto"/>
        <w:jc w:val="both"/>
      </w:pPr>
      <w:r w:rsidRPr="00433C8A">
        <w:rPr>
          <w:b/>
          <w:bCs/>
          <w:color w:val="000000"/>
        </w:rPr>
        <w:t>Generating Micro-C chromatin contact maps of five rice genomes</w:t>
      </w:r>
      <w:r w:rsidR="00F42031" w:rsidRPr="00433C8A">
        <w:rPr>
          <w:color w:val="000000"/>
        </w:rPr>
        <w:t xml:space="preserve">. </w:t>
      </w:r>
      <w:r w:rsidRPr="00433C8A">
        <w:rPr>
          <w:color w:val="000000"/>
        </w:rPr>
        <w:t xml:space="preserve">We first generated high-resolution chromatin contact maps </w:t>
      </w:r>
      <w:r w:rsidR="00C60856" w:rsidRPr="00433C8A">
        <w:rPr>
          <w:color w:val="000000"/>
        </w:rPr>
        <w:t xml:space="preserve">from </w:t>
      </w:r>
      <w:r w:rsidRPr="00433C8A">
        <w:rPr>
          <w:color w:val="000000"/>
        </w:rPr>
        <w:t xml:space="preserve">five </w:t>
      </w:r>
      <w:r w:rsidRPr="00433C8A">
        <w:rPr>
          <w:i/>
          <w:iCs/>
          <w:color w:val="000000"/>
        </w:rPr>
        <w:t>Oryza</w:t>
      </w:r>
      <w:r w:rsidRPr="00433C8A">
        <w:rPr>
          <w:color w:val="000000"/>
        </w:rPr>
        <w:t xml:space="preserve"> genomes. We selected three varieties of domesticated rice </w:t>
      </w:r>
      <w:r w:rsidRPr="00433C8A">
        <w:rPr>
          <w:i/>
          <w:iCs/>
          <w:color w:val="000000"/>
        </w:rPr>
        <w:t>Oryza sativa</w:t>
      </w:r>
      <w:r w:rsidR="00C60856" w:rsidRPr="00433C8A">
        <w:rPr>
          <w:color w:val="000000"/>
        </w:rPr>
        <w:t xml:space="preserve"> that</w:t>
      </w:r>
      <w:r w:rsidRPr="00433C8A">
        <w:rPr>
          <w:color w:val="000000"/>
        </w:rPr>
        <w:t xml:space="preserve"> represent the two main </w:t>
      </w:r>
      <w:r w:rsidR="00C60856" w:rsidRPr="00433C8A">
        <w:rPr>
          <w:color w:val="000000"/>
        </w:rPr>
        <w:t>subspecies</w:t>
      </w:r>
      <w:r w:rsidRPr="00433C8A">
        <w:rPr>
          <w:color w:val="000000"/>
        </w:rPr>
        <w:t xml:space="preserve">, </w:t>
      </w:r>
      <w:r w:rsidRPr="00433C8A">
        <w:rPr>
          <w:i/>
          <w:iCs/>
          <w:color w:val="000000"/>
        </w:rPr>
        <w:t>indica</w:t>
      </w:r>
      <w:r w:rsidRPr="00433C8A">
        <w:rPr>
          <w:color w:val="000000"/>
        </w:rPr>
        <w:t xml:space="preserve"> (IR64) and </w:t>
      </w:r>
      <w:r w:rsidRPr="00433C8A">
        <w:rPr>
          <w:i/>
          <w:iCs/>
          <w:color w:val="000000"/>
        </w:rPr>
        <w:t>japonica</w:t>
      </w:r>
      <w:r w:rsidR="00C60856" w:rsidRPr="00433C8A">
        <w:rPr>
          <w:color w:val="000000"/>
        </w:rPr>
        <w:t xml:space="preserve">; for the latter we used a </w:t>
      </w:r>
      <w:r w:rsidRPr="00433C8A">
        <w:rPr>
          <w:color w:val="000000"/>
        </w:rPr>
        <w:t xml:space="preserve">tropical </w:t>
      </w:r>
      <w:r w:rsidR="00C60856" w:rsidRPr="00433C8A">
        <w:rPr>
          <w:i/>
          <w:iCs/>
          <w:color w:val="000000"/>
        </w:rPr>
        <w:t>japonica</w:t>
      </w:r>
      <w:r w:rsidR="00C60856" w:rsidRPr="00433C8A">
        <w:rPr>
          <w:color w:val="000000"/>
        </w:rPr>
        <w:t xml:space="preserve"> </w:t>
      </w:r>
      <w:r w:rsidRPr="00433C8A">
        <w:rPr>
          <w:color w:val="000000"/>
        </w:rPr>
        <w:t xml:space="preserve">(Azucena) and </w:t>
      </w:r>
      <w:r w:rsidR="00C60856" w:rsidRPr="00433C8A">
        <w:rPr>
          <w:color w:val="000000"/>
        </w:rPr>
        <w:t xml:space="preserve">a </w:t>
      </w:r>
      <w:r w:rsidRPr="00433C8A">
        <w:rPr>
          <w:color w:val="000000"/>
        </w:rPr>
        <w:t>temperate</w:t>
      </w:r>
      <w:r w:rsidR="00C60856" w:rsidRPr="00433C8A">
        <w:rPr>
          <w:color w:val="000000"/>
        </w:rPr>
        <w:t xml:space="preserve"> </w:t>
      </w:r>
      <w:r w:rsidR="00C60856" w:rsidRPr="00433C8A">
        <w:rPr>
          <w:i/>
          <w:iCs/>
          <w:color w:val="000000"/>
        </w:rPr>
        <w:t>japonica</w:t>
      </w:r>
      <w:r w:rsidRPr="00433C8A">
        <w:rPr>
          <w:color w:val="000000"/>
        </w:rPr>
        <w:t xml:space="preserve"> (Nipponbare). </w:t>
      </w:r>
      <w:r w:rsidR="00C60856" w:rsidRPr="00433C8A">
        <w:rPr>
          <w:color w:val="000000"/>
        </w:rPr>
        <w:t xml:space="preserve">We </w:t>
      </w:r>
      <w:r w:rsidR="00C60856" w:rsidRPr="00433C8A">
        <w:rPr>
          <w:color w:val="000000"/>
        </w:rPr>
        <w:lastRenderedPageBreak/>
        <w:t>also worked with two wild species</w:t>
      </w:r>
      <w:r w:rsidR="005065C5" w:rsidRPr="00433C8A">
        <w:rPr>
          <w:color w:val="000000"/>
        </w:rPr>
        <w:t xml:space="preserve"> -</w:t>
      </w:r>
      <w:r w:rsidR="00C60856" w:rsidRPr="00433C8A">
        <w:rPr>
          <w:color w:val="000000"/>
        </w:rPr>
        <w:t xml:space="preserve"> </w:t>
      </w:r>
      <w:r w:rsidR="00C60856" w:rsidRPr="00433C8A">
        <w:rPr>
          <w:i/>
          <w:iCs/>
          <w:color w:val="000000"/>
        </w:rPr>
        <w:t>O. rufipogon</w:t>
      </w:r>
      <w:r w:rsidR="00C60856" w:rsidRPr="00433C8A">
        <w:rPr>
          <w:color w:val="000000"/>
        </w:rPr>
        <w:t xml:space="preserve">, the wild ancestor of domesticated </w:t>
      </w:r>
      <w:r w:rsidR="005065C5" w:rsidRPr="00433C8A">
        <w:rPr>
          <w:i/>
          <w:iCs/>
          <w:color w:val="000000"/>
        </w:rPr>
        <w:t>japonica</w:t>
      </w:r>
      <w:r w:rsidR="00C60856" w:rsidRPr="00433C8A">
        <w:rPr>
          <w:color w:val="000000"/>
        </w:rPr>
        <w:t xml:space="preserve">, and </w:t>
      </w:r>
      <w:r w:rsidR="00C60856" w:rsidRPr="00433C8A">
        <w:rPr>
          <w:i/>
          <w:iCs/>
          <w:color w:val="000000"/>
        </w:rPr>
        <w:t>O. meridionalis</w:t>
      </w:r>
      <w:r w:rsidR="001952DA" w:rsidRPr="00433C8A">
        <w:rPr>
          <w:i/>
          <w:iCs/>
          <w:color w:val="000000"/>
        </w:rPr>
        <w:t xml:space="preserve"> </w:t>
      </w:r>
      <w:r w:rsidR="001952DA" w:rsidRPr="00433C8A">
        <w:rPr>
          <w:color w:val="000000"/>
        </w:rPr>
        <w:t>(Fig. 1B)</w:t>
      </w:r>
      <w:r w:rsidR="00C60856" w:rsidRPr="00433C8A">
        <w:rPr>
          <w:color w:val="000000"/>
        </w:rPr>
        <w:t xml:space="preserve">. </w:t>
      </w:r>
      <w:r w:rsidRPr="00433C8A">
        <w:rPr>
          <w:color w:val="000000"/>
        </w:rPr>
        <w:t>To generate th</w:t>
      </w:r>
      <w:r w:rsidR="00C60856" w:rsidRPr="00433C8A">
        <w:rPr>
          <w:color w:val="000000"/>
        </w:rPr>
        <w:t xml:space="preserve">ese contact </w:t>
      </w:r>
      <w:r w:rsidR="006134D1" w:rsidRPr="00433C8A">
        <w:rPr>
          <w:color w:val="000000"/>
        </w:rPr>
        <w:t>maps,</w:t>
      </w:r>
      <w:r w:rsidRPr="00433C8A">
        <w:rPr>
          <w:color w:val="000000"/>
        </w:rPr>
        <w:t xml:space="preserve"> we applied</w:t>
      </w:r>
      <w:r w:rsidR="00C60856" w:rsidRPr="00433C8A">
        <w:rPr>
          <w:color w:val="000000"/>
        </w:rPr>
        <w:t xml:space="preserve"> the recently developed</w:t>
      </w:r>
      <w:r w:rsidRPr="00433C8A">
        <w:rPr>
          <w:color w:val="000000"/>
        </w:rPr>
        <w:t xml:space="preserve"> Micro-C technology</w:t>
      </w:r>
      <w:r w:rsidR="00D42F65" w:rsidRPr="00433C8A">
        <w:rPr>
          <w:color w:val="000000"/>
        </w:rPr>
        <w:t xml:space="preserve"> </w:t>
      </w:r>
      <w:r w:rsidR="00D42F65" w:rsidRPr="00433C8A">
        <w:rPr>
          <w:color w:val="000000"/>
        </w:rPr>
        <w:fldChar w:fldCharType="begin"/>
      </w:r>
      <w:r w:rsidR="00976D23" w:rsidRPr="00433C8A">
        <w:rPr>
          <w:color w:val="000000"/>
        </w:rPr>
        <w:instrText xml:space="preserve"> ADDIN ZOTERO_ITEM CSL_CITATION {"citationID":"Rgl7xWUD","properties":{"formattedCitation":"(10)","plainCitation":"(10)","noteIndex":0},"citationItems":[{"id":6866,"uris":["http://zotero.org/users/14195618/items/TTL38QQ6"],"itemData":{"id":6866,"type":"article-journal","abstract":"We describe a Hi-C-based method, Micro-C, in which micrococcal nuclease is used instead of restriction enzymes to fragment chromatin, enabling nucleosome resolution chromosome folding maps. Analysis of Micro-C maps for budding yeast reveals abundant self-associating domains similar to those reported in other species, but not previously observed in yeast. These structures, far shorter than topologically associating domains in mammals, typically encompass one to five genes in yeast. Strong boundaries between self-associating domains occur at promoters of highly transcribed genes and regions of rapid histone turnover that are typically bound by the RSC chromatin-remodeling complex. Investigation of chromosome folding in mutants confirms roles for RSC, \"gene looping\" factor Ssu72, Mediator, H3K56 acetyltransferase Rtt109, and the N-terminal tail of H4 in folding of the yeast genome. This approach provides detailed structural maps of a eukaryotic genome, and our findings provide insights into the machinery underlying chromosome compaction.","container-title":"Cell","DOI":"10.1016/j.cell.2015.05.048","ISSN":"1097-4172","issue":"1","journalAbbreviation":"Cell","language":"eng","note":"PMID: 26119342\nPMCID: PMC4509605","page":"108-119","source":"PubMed","title":"Mapping Nucleosome Resolution Chromosome Folding in Yeast by Micro-C","volume":"162","author":[{"family":"Hsieh","given":"Tsung-Han S."},{"family":"Weiner","given":"Assaf"},{"family":"Lajoie","given":"Bryan"},{"family":"Dekker","given":"Job"},{"family":"Friedman","given":"Nir"},{"family":"Rando","given":"Oliver J."}],"issued":{"date-parts":[["2015",7,2]]}}}],"schema":"https://github.com/citation-style-language/schema/raw/master/csl-citation.json"} </w:instrText>
      </w:r>
      <w:r w:rsidR="00D42F65" w:rsidRPr="00433C8A">
        <w:rPr>
          <w:color w:val="000000"/>
        </w:rPr>
        <w:fldChar w:fldCharType="separate"/>
      </w:r>
      <w:r w:rsidR="00976D23" w:rsidRPr="00433C8A">
        <w:rPr>
          <w:color w:val="000000"/>
        </w:rPr>
        <w:t>(10)</w:t>
      </w:r>
      <w:r w:rsidR="00D42F65" w:rsidRPr="00433C8A">
        <w:rPr>
          <w:color w:val="000000"/>
        </w:rPr>
        <w:fldChar w:fldCharType="end"/>
      </w:r>
      <w:r w:rsidR="00C60856" w:rsidRPr="00433C8A">
        <w:rPr>
          <w:color w:val="000000"/>
        </w:rPr>
        <w:t xml:space="preserve">, </w:t>
      </w:r>
      <w:r w:rsidR="007C3161" w:rsidRPr="00433C8A">
        <w:rPr>
          <w:color w:val="000000"/>
        </w:rPr>
        <w:t>which is a modification of Hi-C that includes a micrococcal nuclease (MNase) digestion step to assess proximity between chromosomal regions. We</w:t>
      </w:r>
      <w:r w:rsidR="00C60856" w:rsidRPr="00433C8A">
        <w:rPr>
          <w:color w:val="000000"/>
        </w:rPr>
        <w:t xml:space="preserve"> </w:t>
      </w:r>
      <w:r w:rsidR="00CB4231" w:rsidRPr="00433C8A">
        <w:rPr>
          <w:color w:val="000000"/>
        </w:rPr>
        <w:t xml:space="preserve">adapted </w:t>
      </w:r>
      <w:r w:rsidR="008D5953" w:rsidRPr="00433C8A">
        <w:rPr>
          <w:color w:val="000000"/>
        </w:rPr>
        <w:t>a</w:t>
      </w:r>
      <w:r w:rsidR="007C3161" w:rsidRPr="00433C8A">
        <w:rPr>
          <w:color w:val="000000"/>
        </w:rPr>
        <w:t xml:space="preserve"> Micro-C protocol</w:t>
      </w:r>
      <w:r w:rsidR="00C60856" w:rsidRPr="00433C8A">
        <w:rPr>
          <w:color w:val="000000"/>
        </w:rPr>
        <w:t xml:space="preserve"> for use in rice that</w:t>
      </w:r>
      <w:r w:rsidRPr="00433C8A">
        <w:rPr>
          <w:color w:val="000000"/>
        </w:rPr>
        <w:t xml:space="preserve"> bypasses nuclei extraction prior to cross-linking and proximity ligation, allowing for faster generation of sequencing data</w:t>
      </w:r>
      <w:r w:rsidR="005065C5" w:rsidRPr="00433C8A">
        <w:rPr>
          <w:color w:val="000000"/>
        </w:rPr>
        <w:t xml:space="preserve"> (see Methods)</w:t>
      </w:r>
      <w:r w:rsidRPr="00433C8A">
        <w:rPr>
          <w:color w:val="000000"/>
        </w:rPr>
        <w:t>.</w:t>
      </w:r>
    </w:p>
    <w:p w14:paraId="679CBD31" w14:textId="0EC21AED" w:rsidR="00C60856" w:rsidRPr="00433C8A" w:rsidRDefault="00C60856" w:rsidP="00A52531">
      <w:pPr>
        <w:spacing w:line="480" w:lineRule="auto"/>
        <w:ind w:left="20"/>
        <w:jc w:val="both"/>
      </w:pPr>
      <w:r w:rsidRPr="00433C8A">
        <w:rPr>
          <w:color w:val="000000"/>
        </w:rPr>
        <w:tab/>
      </w:r>
      <w:r w:rsidR="0C539E11" w:rsidRPr="00433C8A">
        <w:rPr>
          <w:color w:val="000000"/>
        </w:rPr>
        <w:t>We assessed</w:t>
      </w:r>
      <w:r w:rsidR="00854D43" w:rsidRPr="00433C8A">
        <w:rPr>
          <w:color w:val="000000"/>
        </w:rPr>
        <w:t xml:space="preserve"> the reproducibility of the maps obtained </w:t>
      </w:r>
      <w:r w:rsidR="00A52531" w:rsidRPr="00433C8A">
        <w:rPr>
          <w:color w:val="000000"/>
        </w:rPr>
        <w:t xml:space="preserve">by comparing two biological </w:t>
      </w:r>
      <w:r w:rsidR="00854D43" w:rsidRPr="00433C8A">
        <w:rPr>
          <w:color w:val="000000"/>
        </w:rPr>
        <w:t xml:space="preserve">replicates </w:t>
      </w:r>
      <w:r w:rsidR="00A52531" w:rsidRPr="00433C8A">
        <w:rPr>
          <w:color w:val="000000"/>
        </w:rPr>
        <w:t>for each genome</w:t>
      </w:r>
      <w:r w:rsidR="00D42F65" w:rsidRPr="00433C8A">
        <w:rPr>
          <w:color w:val="000000" w:themeColor="text1"/>
        </w:rPr>
        <w:t xml:space="preserve"> </w:t>
      </w:r>
      <w:r w:rsidR="00D42F65" w:rsidRPr="00433C8A">
        <w:rPr>
          <w:color w:val="000000"/>
        </w:rPr>
        <w:fldChar w:fldCharType="begin"/>
      </w:r>
      <w:r w:rsidR="00976D23" w:rsidRPr="00433C8A">
        <w:rPr>
          <w:color w:val="000000"/>
        </w:rPr>
        <w:instrText xml:space="preserve"> ADDIN ZOTERO_ITEM CSL_CITATION {"citationID":"QqNrdydY","properties":{"formattedCitation":"(46)","plainCitation":"(46)","noteIndex":0},"citationItems":[{"id":6254,"uris":["http://zotero.org/users/14195618/items/96RB3TG6"],"itemData":{"id":6254,"type":"article-journal","abstract":"Hi-C is a powerful technology for studying genome-wide chromatin interactions. However, current methods for assessing Hi-C data reproducibility can produce misleading results because they ignore spatial features in Hi-C data, such as domain structure and distance dependence. We present HiCRep, a framework for assessing the reproducibility of Hi-C data that systematically accounts for these features. In particular, we introduce a novel similarity measure, the stratum adjusted correlation coefficient (SCC), for quantifying the similarity between Hi-C interaction matrices. Not only does it provide a statistically sound and reliable evaluation of reproducibility, SCC can also be used to quantify differences between Hi-C contact matrices and to determine the optimal sequencing depth for a desired resolution. The measure consistently shows higher accuracy than existing approaches in distinguishing subtle differences in reproducibility and depicting interrelationships of cell lineages. The proposed measure is straightforward to interpret and easy to compute, making it well-suited for providing standardized, interpretable, automatable, and scalable quality control. The freely available R package HiCRep implements our approach.","DOI":"10.1101/gr.220640.117","title":"HiCRep: assessing the reproducibility of Hi-C data using a stratum-adjusted correlation coefficient","URL":"http://www.genome.org/cgi/doi/10.1101/gr.220640.117.","author":[{"family":"Yang","given":"Tao"},{"family":"Zhang","given":"Feipeng"},{"family":"Yardımcı","given":"Galip Gürkan"},{"family":"Song","given":"Fan"},{"family":"Hardison","given":"Ross C"},{"family":"Noble","given":"William Stafford"},{"family":"Yue","given":"Feng"},{"family":"Li","given":"Qunhua"}],"accessed":{"date-parts":[["2022",10,31]]},"issued":{"date-parts":[["2017"]]}}}],"schema":"https://github.com/citation-style-language/schema/raw/master/csl-citation.json"} </w:instrText>
      </w:r>
      <w:r w:rsidR="00D42F65" w:rsidRPr="00433C8A">
        <w:rPr>
          <w:color w:val="000000"/>
        </w:rPr>
        <w:fldChar w:fldCharType="separate"/>
      </w:r>
      <w:r w:rsidR="00976D23" w:rsidRPr="00433C8A">
        <w:rPr>
          <w:color w:val="000000"/>
        </w:rPr>
        <w:t>(46)</w:t>
      </w:r>
      <w:r w:rsidR="00D42F65" w:rsidRPr="00433C8A">
        <w:rPr>
          <w:color w:val="000000"/>
        </w:rPr>
        <w:fldChar w:fldCharType="end"/>
      </w:r>
      <w:r w:rsidR="00854D43" w:rsidRPr="00433C8A">
        <w:rPr>
          <w:color w:val="000000"/>
        </w:rPr>
        <w:t xml:space="preserve">. </w:t>
      </w:r>
      <w:r w:rsidRPr="00433C8A">
        <w:rPr>
          <w:color w:val="000000"/>
        </w:rPr>
        <w:t>T</w:t>
      </w:r>
      <w:r w:rsidR="00854D43" w:rsidRPr="00433C8A">
        <w:rPr>
          <w:color w:val="000000"/>
        </w:rPr>
        <w:t>he replicates show</w:t>
      </w:r>
      <w:r w:rsidR="00B85CBF" w:rsidRPr="00433C8A">
        <w:rPr>
          <w:color w:val="000000" w:themeColor="text1"/>
        </w:rPr>
        <w:t>ed</w:t>
      </w:r>
      <w:r w:rsidR="00854D43" w:rsidRPr="00433C8A">
        <w:rPr>
          <w:color w:val="000000"/>
        </w:rPr>
        <w:t xml:space="preserve"> good </w:t>
      </w:r>
      <w:r w:rsidR="00B85CBF" w:rsidRPr="00433C8A">
        <w:rPr>
          <w:color w:val="000000" w:themeColor="text1"/>
        </w:rPr>
        <w:t>concordance</w:t>
      </w:r>
      <w:r w:rsidR="2246C5B3" w:rsidRPr="00433C8A">
        <w:rPr>
          <w:color w:val="000000" w:themeColor="text1"/>
        </w:rPr>
        <w:t xml:space="preserve"> (see Methods)</w:t>
      </w:r>
      <w:r w:rsidR="00B85CBF" w:rsidRPr="00433C8A">
        <w:rPr>
          <w:color w:val="000000" w:themeColor="text1"/>
        </w:rPr>
        <w:t>,</w:t>
      </w:r>
      <w:r w:rsidRPr="00433C8A">
        <w:rPr>
          <w:color w:val="000000"/>
        </w:rPr>
        <w:t xml:space="preserve"> and </w:t>
      </w:r>
      <w:r w:rsidR="00854D43" w:rsidRPr="00433C8A">
        <w:rPr>
          <w:color w:val="000000"/>
        </w:rPr>
        <w:t xml:space="preserve">we merged the replicates to obtain high-resolution </w:t>
      </w:r>
      <w:r w:rsidR="005065C5" w:rsidRPr="00433C8A">
        <w:rPr>
          <w:color w:val="000000"/>
        </w:rPr>
        <w:t xml:space="preserve">genome </w:t>
      </w:r>
      <w:r w:rsidR="00854D43" w:rsidRPr="00433C8A">
        <w:rPr>
          <w:color w:val="000000"/>
        </w:rPr>
        <w:t xml:space="preserve">contact maps. We used the definition of Rao </w:t>
      </w:r>
      <w:r w:rsidR="00854D43" w:rsidRPr="00433C8A">
        <w:rPr>
          <w:i/>
          <w:iCs/>
          <w:color w:val="000000"/>
        </w:rPr>
        <w:t>et al</w:t>
      </w:r>
      <w:r w:rsidR="00854D43" w:rsidRPr="00433C8A">
        <w:rPr>
          <w:color w:val="000000"/>
        </w:rPr>
        <w:t xml:space="preserve">. </w:t>
      </w:r>
      <w:r w:rsidR="00246FB4" w:rsidRPr="00433C8A">
        <w:rPr>
          <w:color w:val="000000"/>
        </w:rPr>
        <w:fldChar w:fldCharType="begin"/>
      </w:r>
      <w:r w:rsidR="00976D23" w:rsidRPr="00433C8A">
        <w:rPr>
          <w:color w:val="000000"/>
        </w:rPr>
        <w:instrText xml:space="preserve"> ADDIN ZOTERO_ITEM CSL_CITATION {"citationID":"cWWllOb1","properties":{"formattedCitation":"(47)","plainCitation":"(47)","noteIndex":0},"citationItems":[{"id":6366,"uris":["http://zotero.org/users/14195618/items/TESL8QER"],"itemData":{"id":6366,"type":"article-journal","abstract":"We use in situ Hi-C to probe the 3D architecture of genomes, constructing haploid and diploid maps of nine cell types. The densest, in human lymphoblastoid cells, contains 4.9 billion contacts, achieving 1 kb resolution. We find that genomes are partitioned into contact domains (median length, 185 kb), which are associated with distinct patterns of histone marks and segregate into six subcompartments. We identify </w:instrText>
      </w:r>
      <w:r w:rsidR="00976D23" w:rsidRPr="00433C8A">
        <w:rPr>
          <w:rFonts w:ascii="Cambria Math" w:hAnsi="Cambria Math" w:cs="Cambria Math"/>
          <w:color w:val="000000"/>
        </w:rPr>
        <w:instrText>∼</w:instrText>
      </w:r>
      <w:r w:rsidR="00976D23" w:rsidRPr="00433C8A">
        <w:rPr>
          <w:color w:val="000000"/>
        </w:rPr>
        <w:instrText xml:space="preserve">10,000 loops. These loops frequently link promoters and enhancers, correlate with gene activation, and show conservation across cell types and species. Loop anchors typically occur at domain boundaries and bind CTCF. CTCF sites at loop anchors occur predominantly (&gt;90%) in a convergent orientation, with the asymmetric motifs \"facing\" one another. The inactive X chromosome splits into two massive domains and contains large loops anchored at CTCF-binding repeats. PaperFlick","container-title":"Cell","DOI":"10.1016/j.cell.2014.11.021","ISSN":"10974172","issue":"7","note":"PMID: 25497547\npublisher: Cell Press","page":"1665-1680","title":"A 3D map of the human genome at kilobase resolution reveals principles of chromatin looping","volume":"159","author":[{"family":"Rao","given":"Suhas S.P."},{"family":"Huntley","given":"Miriam H."},{"family":"Durand","given":"Neva C."},{"family":"Stamenova","given":"Elena K."},{"family":"Bochkov","given":"Ivan D."},{"family":"Robinson","given":"James T."},{"family":"Sanborn","given":"Adrian L."},{"family":"Machol","given":"Ido"},{"family":"Omer","given":"Arina D."},{"family":"Lander","given":"Eric S."},{"family":"Aiden","given":"Erez Lieberman"}],"issued":{"date-parts":[["2014",12,18]]}}}],"schema":"https://github.com/citation-style-language/schema/raw/master/csl-citation.json"} </w:instrText>
      </w:r>
      <w:r w:rsidR="00246FB4" w:rsidRPr="00433C8A">
        <w:rPr>
          <w:color w:val="000000"/>
        </w:rPr>
        <w:fldChar w:fldCharType="separate"/>
      </w:r>
      <w:r w:rsidR="00976D23" w:rsidRPr="00433C8A">
        <w:rPr>
          <w:color w:val="000000"/>
        </w:rPr>
        <w:t>(47)</w:t>
      </w:r>
      <w:r w:rsidR="00246FB4" w:rsidRPr="00433C8A">
        <w:rPr>
          <w:color w:val="000000"/>
        </w:rPr>
        <w:fldChar w:fldCharType="end"/>
      </w:r>
      <w:r w:rsidR="00514B78" w:rsidRPr="00433C8A">
        <w:rPr>
          <w:color w:val="000000"/>
        </w:rPr>
        <w:t xml:space="preserve"> </w:t>
      </w:r>
      <w:r w:rsidR="00854D43" w:rsidRPr="00433C8A">
        <w:rPr>
          <w:color w:val="000000"/>
        </w:rPr>
        <w:t xml:space="preserve">to estimate </w:t>
      </w:r>
      <w:r w:rsidR="005065C5" w:rsidRPr="00433C8A">
        <w:rPr>
          <w:color w:val="000000"/>
        </w:rPr>
        <w:t xml:space="preserve">maximum </w:t>
      </w:r>
      <w:r w:rsidR="00854D43" w:rsidRPr="00433C8A">
        <w:rPr>
          <w:color w:val="000000"/>
        </w:rPr>
        <w:t>contact map resolution with HiCRes</w:t>
      </w:r>
      <w:r w:rsidR="00246FB4" w:rsidRPr="00433C8A">
        <w:rPr>
          <w:color w:val="000000" w:themeColor="text1"/>
        </w:rPr>
        <w:t xml:space="preserve"> </w:t>
      </w:r>
      <w:r w:rsidR="00246FB4" w:rsidRPr="00433C8A">
        <w:rPr>
          <w:color w:val="000000"/>
        </w:rPr>
        <w:fldChar w:fldCharType="begin"/>
      </w:r>
      <w:r w:rsidR="00976D23" w:rsidRPr="00433C8A">
        <w:rPr>
          <w:color w:val="000000"/>
        </w:rPr>
        <w:instrText xml:space="preserve"> ADDIN ZOTERO_ITEM CSL_CITATION {"citationID":"gcSDqXt8","properties":{"formattedCitation":"(48)","plainCitation":"(48)","noteIndex":0},"citationItems":[{"id":6322,"uris":["http://zotero.org/users/14195618/items/PSYMEERV"],"itemData":{"id":6322,"type":"article-journal","abstract":"Three-dimensional (3D) conformation of the chromatin is crucial to stringently regulate gene expression patterns and DNA replication in a cell-type specific manner. Hi-C is a key technique for measuring 3D chromatin interactions genome wide. Estimating and predicting the resolution of a library is an essential step in any Hi-C experimental design. Here, we present the mathematical concepts to estimate the resolution of a dataset and predict whether deeper sequencing would enhance the resolution. We have developed HiCRes, a docker pipeline, by applying these concepts to several Hi-C libraries.","container-title":"Nucleic Acids Research","DOI":"10.1093/NAR/GKAB1235","ISSN":"0305-1048","issue":"6","note":"PMID: 34928367\npublisher: Oxford Academic","page":"e35-e35","title":"HiCRes: a computational method to estimate and predict the genomic resolution of Hi-C libraries","volume":"50","author":[{"family":"Marchal","given":"Claire"},{"family":"Singh","given":"Nivedita"},{"family":"Corso-Díaz","given":"Ximena"},{"family":"Swaroop","given":"Anand"}],"issued":{"date-parts":[["2022",4,8]]}}}],"schema":"https://github.com/citation-style-language/schema/raw/master/csl-citation.json"} </w:instrText>
      </w:r>
      <w:r w:rsidR="00246FB4" w:rsidRPr="00433C8A">
        <w:rPr>
          <w:color w:val="000000"/>
        </w:rPr>
        <w:fldChar w:fldCharType="separate"/>
      </w:r>
      <w:r w:rsidR="00976D23" w:rsidRPr="00433C8A">
        <w:rPr>
          <w:color w:val="000000"/>
        </w:rPr>
        <w:t>(48)</w:t>
      </w:r>
      <w:r w:rsidR="00246FB4" w:rsidRPr="00433C8A">
        <w:rPr>
          <w:color w:val="000000"/>
        </w:rPr>
        <w:fldChar w:fldCharType="end"/>
      </w:r>
      <w:r w:rsidRPr="00433C8A">
        <w:rPr>
          <w:color w:val="000000"/>
        </w:rPr>
        <w:t>, which</w:t>
      </w:r>
      <w:r w:rsidR="00854D43" w:rsidRPr="00433C8A">
        <w:rPr>
          <w:color w:val="000000"/>
        </w:rPr>
        <w:t xml:space="preserve"> </w:t>
      </w:r>
      <w:r w:rsidRPr="00433C8A">
        <w:rPr>
          <w:color w:val="000000"/>
        </w:rPr>
        <w:t xml:space="preserve">was </w:t>
      </w:r>
      <w:r w:rsidR="00854D43" w:rsidRPr="00433C8A">
        <w:rPr>
          <w:color w:val="000000"/>
        </w:rPr>
        <w:t>close to 1</w:t>
      </w:r>
      <w:r w:rsidRPr="00433C8A">
        <w:rPr>
          <w:color w:val="000000"/>
        </w:rPr>
        <w:t xml:space="preserve"> </w:t>
      </w:r>
      <w:r w:rsidR="00854D43" w:rsidRPr="00433C8A">
        <w:rPr>
          <w:color w:val="000000"/>
        </w:rPr>
        <w:t xml:space="preserve">kb for all genomes except for </w:t>
      </w:r>
      <w:r w:rsidR="00854D43" w:rsidRPr="00433C8A">
        <w:rPr>
          <w:i/>
          <w:iCs/>
          <w:color w:val="000000"/>
        </w:rPr>
        <w:t>O.</w:t>
      </w:r>
      <w:r w:rsidR="00EF4E6C" w:rsidRPr="00433C8A">
        <w:rPr>
          <w:i/>
          <w:iCs/>
          <w:color w:val="000000"/>
        </w:rPr>
        <w:t xml:space="preserve"> </w:t>
      </w:r>
      <w:r w:rsidR="00854D43" w:rsidRPr="00433C8A">
        <w:rPr>
          <w:i/>
          <w:iCs/>
          <w:color w:val="000000"/>
        </w:rPr>
        <w:t>meridionalis</w:t>
      </w:r>
      <w:r w:rsidR="00854D43" w:rsidRPr="00433C8A">
        <w:rPr>
          <w:color w:val="000000"/>
        </w:rPr>
        <w:t>, for which we obtained a resolution of 4</w:t>
      </w:r>
      <w:r w:rsidRPr="00433C8A">
        <w:rPr>
          <w:color w:val="000000"/>
        </w:rPr>
        <w:t xml:space="preserve"> </w:t>
      </w:r>
      <w:r w:rsidR="00854D43" w:rsidRPr="00433C8A">
        <w:rPr>
          <w:color w:val="000000"/>
        </w:rPr>
        <w:t>kb (Table S1)</w:t>
      </w:r>
      <w:r w:rsidR="211330FE" w:rsidRPr="00433C8A">
        <w:rPr>
          <w:color w:val="000000"/>
        </w:rPr>
        <w:t>.</w:t>
      </w:r>
    </w:p>
    <w:p w14:paraId="696E7786" w14:textId="13AFF538" w:rsidR="008D5953" w:rsidRPr="00433C8A" w:rsidRDefault="00C60856" w:rsidP="009D2BBB">
      <w:pPr>
        <w:spacing w:line="480" w:lineRule="auto"/>
        <w:ind w:left="20"/>
        <w:jc w:val="both"/>
        <w:rPr>
          <w:color w:val="000000"/>
        </w:rPr>
      </w:pPr>
      <w:r w:rsidRPr="00433C8A">
        <w:tab/>
      </w:r>
      <w:r w:rsidR="00854D43" w:rsidRPr="00433C8A">
        <w:rPr>
          <w:color w:val="000000"/>
        </w:rPr>
        <w:t xml:space="preserve">The merged chromatin contact maps for the five genomes are shown in Fig. </w:t>
      </w:r>
      <w:r w:rsidR="240CF4F5" w:rsidRPr="00433C8A">
        <w:rPr>
          <w:color w:val="000000"/>
        </w:rPr>
        <w:t>1</w:t>
      </w:r>
      <w:r w:rsidR="001952DA" w:rsidRPr="00433C8A">
        <w:rPr>
          <w:color w:val="000000"/>
        </w:rPr>
        <w:t>A, C</w:t>
      </w:r>
      <w:r w:rsidR="00854D43" w:rsidRPr="00433C8A">
        <w:rPr>
          <w:color w:val="000000"/>
        </w:rPr>
        <w:t>. Visual inspection allowed us to observe similar chromosome structure</w:t>
      </w:r>
      <w:r w:rsidR="00D81038" w:rsidRPr="00433C8A">
        <w:rPr>
          <w:color w:val="000000"/>
        </w:rPr>
        <w:t xml:space="preserve">s between genomes </w:t>
      </w:r>
      <w:r w:rsidR="00854D43" w:rsidRPr="00433C8A">
        <w:rPr>
          <w:color w:val="000000"/>
        </w:rPr>
        <w:t>at low resolution</w:t>
      </w:r>
      <w:r w:rsidR="00A52531" w:rsidRPr="00433C8A">
        <w:rPr>
          <w:color w:val="000000"/>
        </w:rPr>
        <w:t>, with contact density strongly concentrated along the main diagonals. Distance-dependent interaction frequencies represented as probability versus distance [P(s)] curves</w:t>
      </w:r>
      <w:r w:rsidR="007A69D9" w:rsidRPr="00433C8A">
        <w:rPr>
          <w:color w:val="000000" w:themeColor="text1"/>
        </w:rPr>
        <w:t xml:space="preserve"> </w:t>
      </w:r>
      <w:r w:rsidR="007A69D9" w:rsidRPr="00433C8A">
        <w:rPr>
          <w:color w:val="000000"/>
        </w:rPr>
        <w:fldChar w:fldCharType="begin"/>
      </w:r>
      <w:r w:rsidR="00976D23" w:rsidRPr="00433C8A">
        <w:rPr>
          <w:color w:val="000000"/>
        </w:rPr>
        <w:instrText xml:space="preserve"> ADDIN ZOTERO_ITEM CSL_CITATION {"citationID":"ZOI2WOac","properties":{"formattedCitation":"(49)","plainCitation":"(49)","noteIndex":0},"citationItems":[{"id":6437,"uris":["http://zotero.org/users/14195618/items/ER345CNA"],"itemData":{"id":6437,"type":"article-journal","abstract":"Background: Data visualization, especially the genome track plots, is crucial for genomics researchers to discover patterns in large-scale sequencing dataset. Although existing tools works well for producing a normal view of the input data, they are not convenient when users want to create customized data representations. Such gap between the visualization and data processing, prevents the users to uncover more hidden structure of the dataset. Results: We developed CoolBox—an open-source toolkit for visual analysis of genomics data. This user-friendly toolkit is highly compatible with the Python ecosystem and customizable with a well-designed user interface. It can be used in various visualization situations like a Swiss army knife. For example, to produce high-quality genome track plots or fetch commonly used genomic data files with a Python script or command line, to explore genomic data interactively within Jupyter environment or web browser. Moreover, owing to the highly extensible Application Programming Interface design, users can customize their own tracks without difficulty, which greatly facilitate analytical, comparative genomic data visualization tasks. Conclusions: CoolBox allows users to produce high-quality visualization plots and explore their data in a flexible, programmable and user-friendly way.","container-title":"BMC Bioinformatics","DOI":"10.1186/S12859-021-04408-W/TABLES/2","ISSN":"14712105","issue":"1","note":"PMID: 34629071\npublisher: BioMed Central Ltd","page":"1-9","title":"CoolBox: a flexible toolkit for visual analysis of genomics data","volume":"22","author":[{"family":"Xu","given":"Weize"},{"family":"Zhong","given":"Quan"},{"family":"Lin","given":"Da"},{"family":"Zuo","given":"Ya"},{"family":"Dai","given":"Jinxia"},{"family":"Li","given":"Guoliang"},{"family":"Cao","given":"Gang"}],"issued":{"date-parts":[["2021",12,1]]}}}],"schema":"https://github.com/citation-style-language/schema/raw/master/csl-citation.json"} </w:instrText>
      </w:r>
      <w:r w:rsidR="007A69D9" w:rsidRPr="00433C8A">
        <w:rPr>
          <w:color w:val="000000"/>
        </w:rPr>
        <w:fldChar w:fldCharType="separate"/>
      </w:r>
      <w:r w:rsidR="00976D23" w:rsidRPr="00433C8A">
        <w:rPr>
          <w:color w:val="000000"/>
        </w:rPr>
        <w:t>(49)</w:t>
      </w:r>
      <w:r w:rsidR="007A69D9" w:rsidRPr="00433C8A">
        <w:rPr>
          <w:color w:val="000000"/>
        </w:rPr>
        <w:fldChar w:fldCharType="end"/>
      </w:r>
      <w:r w:rsidR="00A52531" w:rsidRPr="00433C8A">
        <w:rPr>
          <w:color w:val="000000"/>
        </w:rPr>
        <w:t>,</w:t>
      </w:r>
      <w:r w:rsidR="008D5953" w:rsidRPr="00433C8A">
        <w:rPr>
          <w:color w:val="000000"/>
        </w:rPr>
        <w:t xml:space="preserve"> reveal that </w:t>
      </w:r>
      <w:r w:rsidR="00A52531" w:rsidRPr="00433C8A">
        <w:rPr>
          <w:color w:val="000000"/>
        </w:rPr>
        <w:t>intra-chromosomal contact frequencies decay rapidly as genomic distance increases (Fig. S1). Overall, we conclude that the Micro-C maps we generated closely align with the reported overall chromosome structure of rice</w:t>
      </w:r>
      <w:r w:rsidR="005B52A2" w:rsidRPr="00433C8A">
        <w:rPr>
          <w:color w:val="000000"/>
        </w:rPr>
        <w:t>, and</w:t>
      </w:r>
      <w:r w:rsidR="00A52531" w:rsidRPr="00433C8A">
        <w:rPr>
          <w:color w:val="000000"/>
        </w:rPr>
        <w:t xml:space="preserve"> </w:t>
      </w:r>
      <w:r w:rsidR="005B52A2" w:rsidRPr="00433C8A">
        <w:rPr>
          <w:color w:val="000000"/>
        </w:rPr>
        <w:t>we are able to distinguish chromosome territories, compartments, TADs and loops (Fig. 1</w:t>
      </w:r>
      <w:r w:rsidR="321C866B" w:rsidRPr="00433C8A">
        <w:rPr>
          <w:color w:val="000000"/>
        </w:rPr>
        <w:t>A</w:t>
      </w:r>
      <w:r w:rsidR="005B52A2" w:rsidRPr="00433C8A">
        <w:rPr>
          <w:color w:val="000000"/>
        </w:rPr>
        <w:t xml:space="preserve">). </w:t>
      </w:r>
      <w:r w:rsidR="00854D43" w:rsidRPr="00433C8A">
        <w:rPr>
          <w:color w:val="000000"/>
        </w:rPr>
        <w:t xml:space="preserve">In accordance with previous Hi-C maps of </w:t>
      </w:r>
      <w:r w:rsidR="00D81038" w:rsidRPr="00433C8A">
        <w:rPr>
          <w:color w:val="000000"/>
        </w:rPr>
        <w:t xml:space="preserve">the </w:t>
      </w:r>
      <w:r w:rsidR="00854D43" w:rsidRPr="00433C8A">
        <w:rPr>
          <w:color w:val="000000"/>
        </w:rPr>
        <w:t>rice genome</w:t>
      </w:r>
      <w:r w:rsidR="007A69D9" w:rsidRPr="00433C8A">
        <w:rPr>
          <w:color w:val="000000" w:themeColor="text1"/>
        </w:rPr>
        <w:t xml:space="preserve"> </w:t>
      </w:r>
      <w:r w:rsidR="007A69D9" w:rsidRPr="00433C8A">
        <w:rPr>
          <w:color w:val="000000"/>
        </w:rPr>
        <w:fldChar w:fldCharType="begin"/>
      </w:r>
      <w:r w:rsidR="00976D23" w:rsidRPr="00433C8A">
        <w:rPr>
          <w:color w:val="000000"/>
        </w:rPr>
        <w:instrText xml:space="preserve"> ADDIN ZOTERO_ITEM CSL_CITATION {"citationID":"2EOlkRk7","properties":{"formattedCitation":"(23,42,50,51)","plainCitation":"(23,42,50,51)","noteIndex":0},"citationItems":[{"id":4227,"uris":["http://zotero.org/users/14195618/items/YYQYS52B"],"itemData":{"id":4227,"type":"article-journal","abstract":"The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id":5157,"uris":["http://zotero.org/users/14195618/items/W9VWJ5V7"],"itemData":{"id":5157,"type":"article-journal","abstract":"Chromatin conformation capture (3C)1 and high-throughput 3C (Hi-C)2 assays allow the study of three-dimensional (3D) genome structures in cell populations or tissues, based on average proximities of folded DNA. However, differences between cells can be observed only by single-cell measurements that avoid ensemble averaging3–5. To study 3D chromatin organization and dynamics before and after fertilization in flowering plants, we analysed the 3D genomes of rice eggs, sperm cells, unicellular zygotes and shoot mesophyll cells. We show that chromatin architectures of rice eggs and sperm cells are comparable to those of mesophyll cells and are reorganized after fertilization. The rice single-cell 3D genomes display specific features of chromosome compartments and telomere/centromere configuration compared to those in mammalian single cells. Active and silent chromatin domains combine to form multiple foci in the nuclear space. Notably, the 3D genomes of the eggs and unicellular zygotes contain a compact silent centre (CSC) that is absent in sperm cells. CSC appears to be reorganized after fertilization, and may be involved in the regulation of zygotic genome activation (ZGA). Our results reveal specific 3D genome features of plant gametes and the unicellular zygote, and provide a spatial chromatin basis for ZGA and epigenetic regulation in plants.","container-title":"Nature Plants","DOI":"10.1038/s41477-019-0471-3","ISSN":"20550278","issue":"8","note":"PMID: 31332313\npublisher: Palgrave Macmillan Ltd.","page":"795-800","title":"Single-cell three-dimensional genome structures of rice gametes and unicellular zygotes","volume":"5","author":[{"family":"Zhou","given":"Shaoli"},{"family":"Jiang","given":"Wei"},{"family":"Zhao","given":"Yu"},{"family":"Zhou","given":"Dao Xiu"}],"issued":{"date-parts":[["2019",8,1]]}}},{"id":5303,"uris":["http://zotero.org/users/14195618/items/BIIPG2S7"],"itemData":{"id":5303,"type":"article-journal","abstract":"Insight into high-resolution three-dimensional genome organization and its effect on transcription remains largely elusive in plants. Here, using a long-read ChIA-PET approach, we map H3K4me3- and RNA polymerase II (RNAPII)-associated promoter–promoter interactions and H3K9me2-marked heterochromatin interactions at nucleotide/gene resolution in rice. The chromatin architecture is separated into different independent spatial interacting modules with distinct transcriptional potential and covers approximately 82% of the genome. Compared to inactive modules, active modules possess the majority of active loop genes with higher density and contribute to most of the transcriptional activity in rice. In addition, promoter–promoter interacting genes tend to be transcribed cooperatively. In contrast, the heterochromatin-mediated loops form relative stable structure domains in chromatin configuration. Furthermore, we examine the impact of genetic variation on chromatin interactions and transcription and identify a spatial correlation between the genetic regulation of eQTLs and e-traits. Thus, our results reveal hierarchical and modular 3D genome architecture for transcriptional regulation in rice.","container-title":"Nature Communications","DOI":"10.1038/s41467-019-11535-9","ISSN":"20411723","issue":"1","note":"PMID: 31409785\npublisher: Nature Publishing Group","page":"1-13","title":"Chromatin loops associated with active genes and heterochromatin shape rice genome architecture for transcriptional regulation","volume":"10","author":[{"family":"Zhao","given":"Lun"},{"family":"Wang","given":"Shuangqi"},{"family":"Cao","given":"Zhilin"},{"family":"Ouyang","given":"Weizhi"},{"family":"Zhang","given":"Qing"},{"family":"Xie","given":"Liang"},{"family":"Zheng","given":"Ruiqin"},{"family":"Guo","given":"Minrong"},{"family":"Ma","given":"Meng"},{"family":"Hu","given":"Zhe"},{"family":"Sung","given":"Wing Kin"},{"family":"Zhang","given":"Qifa"},{"family":"Li","given":"Guoliang"},{"family":"Li","given":"Xingwang"}],"issued":{"date-parts":[["2019",12,1]]}}}],"schema":"https://github.com/citation-style-language/schema/raw/master/csl-citation.json"} </w:instrText>
      </w:r>
      <w:r w:rsidR="007A69D9" w:rsidRPr="00433C8A">
        <w:rPr>
          <w:color w:val="000000"/>
        </w:rPr>
        <w:fldChar w:fldCharType="separate"/>
      </w:r>
      <w:r w:rsidR="00976D23" w:rsidRPr="00433C8A">
        <w:rPr>
          <w:color w:val="000000"/>
        </w:rPr>
        <w:t>(23,42,50,51)</w:t>
      </w:r>
      <w:r w:rsidR="007A69D9" w:rsidRPr="00433C8A">
        <w:rPr>
          <w:color w:val="000000"/>
        </w:rPr>
        <w:fldChar w:fldCharType="end"/>
      </w:r>
      <w:r w:rsidR="00854D43" w:rsidRPr="00433C8A">
        <w:rPr>
          <w:color w:val="000000"/>
        </w:rPr>
        <w:t xml:space="preserve">, we </w:t>
      </w:r>
      <w:r w:rsidR="00A52531" w:rsidRPr="00433C8A">
        <w:rPr>
          <w:color w:val="000000"/>
        </w:rPr>
        <w:t xml:space="preserve">also </w:t>
      </w:r>
      <w:r w:rsidR="008D5953" w:rsidRPr="00433C8A">
        <w:rPr>
          <w:color w:val="000000"/>
        </w:rPr>
        <w:t>found</w:t>
      </w:r>
      <w:r w:rsidR="00A52531" w:rsidRPr="00433C8A">
        <w:rPr>
          <w:color w:val="000000"/>
        </w:rPr>
        <w:t xml:space="preserve"> </w:t>
      </w:r>
      <w:r w:rsidR="00854D43" w:rsidRPr="00433C8A">
        <w:rPr>
          <w:color w:val="000000"/>
        </w:rPr>
        <w:t xml:space="preserve">weak </w:t>
      </w:r>
      <w:r w:rsidR="00074E66" w:rsidRPr="00433C8A">
        <w:rPr>
          <w:color w:val="000000" w:themeColor="text1"/>
        </w:rPr>
        <w:t xml:space="preserve">intra- and </w:t>
      </w:r>
      <w:r w:rsidR="00D81038" w:rsidRPr="00433C8A">
        <w:rPr>
          <w:color w:val="000000"/>
        </w:rPr>
        <w:t>inter</w:t>
      </w:r>
      <w:r w:rsidR="00074E66" w:rsidRPr="00433C8A">
        <w:rPr>
          <w:color w:val="000000" w:themeColor="text1"/>
        </w:rPr>
        <w:t>-</w:t>
      </w:r>
      <w:r w:rsidR="00D81038" w:rsidRPr="00433C8A">
        <w:rPr>
          <w:color w:val="000000"/>
        </w:rPr>
        <w:t xml:space="preserve">chromosomal </w:t>
      </w:r>
      <w:r w:rsidR="00854D43" w:rsidRPr="00433C8A">
        <w:rPr>
          <w:color w:val="000000"/>
        </w:rPr>
        <w:t>clustering of telomeres, represented as off-diagonal areas of higher contact frequencies (Fig. 1</w:t>
      </w:r>
      <w:r w:rsidR="6058971F" w:rsidRPr="00433C8A">
        <w:rPr>
          <w:color w:val="000000"/>
        </w:rPr>
        <w:t>A</w:t>
      </w:r>
      <w:r w:rsidR="00854D43" w:rsidRPr="00433C8A">
        <w:rPr>
          <w:color w:val="000000"/>
        </w:rPr>
        <w:t>). However, no clustering of centromeres was observed</w:t>
      </w:r>
      <w:r w:rsidR="00D81038" w:rsidRPr="00433C8A">
        <w:rPr>
          <w:color w:val="000000"/>
        </w:rPr>
        <w:t xml:space="preserve">, and like </w:t>
      </w:r>
      <w:r w:rsidR="00854D43" w:rsidRPr="00433C8A">
        <w:rPr>
          <w:color w:val="000000"/>
        </w:rPr>
        <w:t xml:space="preserve">others we conclude that rice chromosomes do not adopt a </w:t>
      </w:r>
      <w:r w:rsidR="00854D43" w:rsidRPr="00433C8A">
        <w:rPr>
          <w:color w:val="000000"/>
        </w:rPr>
        <w:lastRenderedPageBreak/>
        <w:t>Rabl conformation</w:t>
      </w:r>
      <w:r w:rsidR="00D81038" w:rsidRPr="00433C8A">
        <w:rPr>
          <w:color w:val="000000"/>
        </w:rPr>
        <w:t xml:space="preserve"> </w:t>
      </w:r>
      <w:r w:rsidR="00854D43" w:rsidRPr="00433C8A">
        <w:rPr>
          <w:color w:val="000000"/>
        </w:rPr>
        <w:t xml:space="preserve">characterized by telomeres and centromeres clustering at opposite poles of the nucleus. This is in line with previous cytological </w:t>
      </w:r>
      <w:r w:rsidR="005A6FFA" w:rsidRPr="00433C8A">
        <w:rPr>
          <w:color w:val="000000"/>
        </w:rPr>
        <w:fldChar w:fldCharType="begin"/>
      </w:r>
      <w:r w:rsidR="00976D23" w:rsidRPr="00433C8A">
        <w:rPr>
          <w:color w:val="000000"/>
        </w:rPr>
        <w:instrText xml:space="preserve"> ADDIN ZOTERO_ITEM CSL_CITATION {"citationID":"tsyPbD76","properties":{"formattedCitation":"(52,53)","plainCitation":"(52,53)","noteIndex":0},"citationItems":[{"id":6722,"uris":["http://zotero.org/users/14195618/items/W2UZI3SI"],"itemData":{"id":6722,"type":"article-journal","abstract":"At the anaphase of cell divisions, the divided chromosomes move to the two poles, with the centromeres as heads and telomeres as tails. Such a polarized orientation of centromeres and telomeres is believed to be preserved in the interphase and is known as Rabl model. We analyzed the distributions of centromeres and telomeres in interphase nuclei from several plant species. Although Rabl polarity was observed in wheat, rye, barley and oats, non-Rabl patterns were discovered in sorghum, rice and maize. In the non-Rabl patterns, both centromeres and telomeres were dispersed throughout the interphase nucleus, except in the area occupied by the nucleolus. Both Rabl and non-Rabl distribution patterns of centromeres and telomeres were consistent in interphase nuclei derived from meristematic root tip cells, microspore mother cells and differentiated leaf cells. Our study demonstrated that there is a diversity of interphase chromatin organization and that the classical Rabl model is not universal in plant species.","container-title":"Chromosome research : an international journal on the molecular, supramolecular and evolutionary aspects of chromosome biology","DOI":"10.1023/A:1009280425125","ISSN":"0967-3849","issue":"7","note":"PMID: 9886774\npublisher: Chromosome Res","page":"551-558","title":"Non-Rabl patterns of centromere and telomere distribution in the interphase nuclei of plant cells","volume":"6","author":[{"family":"Dong","given":"Fenggao"},{"family":"Jiang","given":"Jiming"}],"issued":{"date-parts":[["1998"]]}}},{"id":6720,"uris":["http://zotero.org/users/14195618/items/L878UGR4"],"itemData":{"id":6720,"type":"article-journal","abstract":"Studies of the meiosis of diploid plants such as Arabidopsis, maize and diploid progenitors of wheat have revealed no premeiotic association of chromosomes. Premeiotic and somatic association of chromosomes has only been previously observed in the anther tissues and xylem vessel cells of developing roots in polyploid plants such as hexaploid and tetraploid wheat, polyploid relatives of wheat and artificial polyploids made from the progenitor diploids of wheat. This suggested that this association was confined specifically to polyploids or was induced by polyploidy. However, we developed procedures for in situ hybridization on structurally well-preserved tissue sections of rice, and analysed two diploid rice species (Oryza sativa and O. punctata). Contrary to expectation, this has revealed that centromeres and telomeres also associate both in the xylem vessel cells of developing root and in undifferentiated anther cells in these diploids. However, in contrast to wheat and related polyploids, where the initial association in undifferentiated anthers is between either non-homologous or related chromosomes, and not homologous chromosomes, the initial association of rice chromosomes seems to be between homologues. Thus, in contrast to the diploid dicot model Arabidopsis, meiotic studies on the diploid model cereal, rice, will now need to take into account the effects of premeiotic chromosome association. © Springer-Verlag 2004.","container-title":"Chromosoma","DOI":"10.1007/S00412-004-0274-8","ISSN":"0009-5915","issue":"6","note":"PMID: 15007655\npublisher: Chromosoma","page":"300-307","title":"Chromosomes associate premeiotically and in xylem vessel cells via their telomeres and centromeres in diploid rice ( Oryza sativa)","volume":"112","author":[{"family":"Prieto","given":"Pilar"},{"family":"Santos","given":"Ana Paula"},{"family":"Moore","given":"Graham"},{"family":"Shaw","given":"Peter"}],"issued":{"date-parts":[["2004",3]]}}}],"schema":"https://github.com/citation-style-language/schema/raw/master/csl-citation.json"} </w:instrText>
      </w:r>
      <w:r w:rsidR="005A6FFA" w:rsidRPr="00433C8A">
        <w:rPr>
          <w:color w:val="000000"/>
        </w:rPr>
        <w:fldChar w:fldCharType="separate"/>
      </w:r>
      <w:r w:rsidR="00976D23" w:rsidRPr="00433C8A">
        <w:rPr>
          <w:color w:val="000000"/>
        </w:rPr>
        <w:t>(52,53)</w:t>
      </w:r>
      <w:r w:rsidR="005A6FFA" w:rsidRPr="00433C8A">
        <w:rPr>
          <w:color w:val="000000"/>
        </w:rPr>
        <w:fldChar w:fldCharType="end"/>
      </w:r>
      <w:r w:rsidR="00854D43" w:rsidRPr="00433C8A">
        <w:rPr>
          <w:color w:val="000000"/>
        </w:rPr>
        <w:t xml:space="preserve"> and Hi-C studies</w:t>
      </w:r>
      <w:r w:rsidR="005A6FFA" w:rsidRPr="00433C8A">
        <w:rPr>
          <w:color w:val="000000" w:themeColor="text1"/>
        </w:rPr>
        <w:t xml:space="preserve"> </w:t>
      </w:r>
      <w:r w:rsidR="005A6FFA" w:rsidRPr="00433C8A">
        <w:rPr>
          <w:color w:val="000000"/>
        </w:rPr>
        <w:fldChar w:fldCharType="begin"/>
      </w:r>
      <w:r w:rsidR="00976D23" w:rsidRPr="00433C8A">
        <w:rPr>
          <w:color w:val="000000"/>
        </w:rPr>
        <w:instrText xml:space="preserve"> ADDIN ZOTERO_ITEM CSL_CITATION {"citationID":"8paTVbkq","properties":{"formattedCitation":"(23,42,50,51)","plainCitation":"(23,42,50,51)","noteIndex":0},"citationItems":[{"id":4227,"uris":["http://zotero.org/users/14195618/items/YYQYS52B"],"itemData":{"id":4227,"type":"article-journal","abstract":"The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id":5157,"uris":["http://zotero.org/users/14195618/items/W9VWJ5V7"],"itemData":{"id":5157,"type":"article-journal","abstract":"Chromatin conformation capture (3C)1 and high-throughput 3C (Hi-C)2 assays allow the study of three-dimensional (3D) genome structures in cell populations or tissues, based on average proximities of folded DNA. However, differences between cells can be observed only by single-cell measurements that avoid ensemble averaging3–5. To study 3D chromatin organization and dynamics before and after fertilization in flowering plants, we analysed the 3D genomes of rice eggs, sperm cells, unicellular zygotes and shoot mesophyll cells. We show that chromatin architectures of rice eggs and sperm cells are comparable to those of mesophyll cells and are reorganized after fertilization. The rice single-cell 3D genomes display specific features of chromosome compartments and telomere/centromere configuration compared to those in mammalian single cells. Active and silent chromatin domains combine to form multiple foci in the nuclear space. Notably, the 3D genomes of the eggs and unicellular zygotes contain a compact silent centre (CSC) that is absent in sperm cells. CSC appears to be reorganized after fertilization, and may be involved in the regulation of zygotic genome activation (ZGA). Our results reveal specific 3D genome features of plant gametes and the unicellular zygote, and provide a spatial chromatin basis for ZGA and epigenetic regulation in plants.","container-title":"Nature Plants","DOI":"10.1038/s41477-019-0471-3","ISSN":"20550278","issue":"8","note":"PMID: 31332313\npublisher: Palgrave Macmillan Ltd.","page":"795-800","title":"Single-cell three-dimensional genome structures of rice gametes and unicellular zygotes","volume":"5","author":[{"family":"Zhou","given":"Shaoli"},{"family":"Jiang","given":"Wei"},{"family":"Zhao","given":"Yu"},{"family":"Zhou","given":"Dao Xiu"}],"issued":{"date-parts":[["2019",8,1]]}}},{"id":5303,"uris":["http://zotero.org/users/14195618/items/BIIPG2S7"],"itemData":{"id":5303,"type":"article-journal","abstract":"Insight into high-resolution three-dimensional genome organization and its effect on transcription remains largely elusive in plants. Here, using a long-read ChIA-PET approach, we map H3K4me3- and RNA polymerase II (RNAPII)-associated promoter–promoter interactions and H3K9me2-marked heterochromatin interactions at nucleotide/gene resolution in rice. The chromatin architecture is separated into different independent spatial interacting modules with distinct transcriptional potential and covers approximately 82% of the genome. Compared to inactive modules, active modules possess the majority of active loop genes with higher density and contribute to most of the transcriptional activity in rice. In addition, promoter–promoter interacting genes tend to be transcribed cooperatively. In contrast, the heterochromatin-mediated loops form relative stable structure domains in chromatin configuration. Furthermore, we examine the impact of genetic variation on chromatin interactions and transcription and identify a spatial correlation between the genetic regulation of eQTLs and e-traits. Thus, our results reveal hierarchical and modular 3D genome architecture for transcriptional regulation in rice.","container-title":"Nature Communications","DOI":"10.1038/s41467-019-11535-9","ISSN":"20411723","issue":"1","note":"PMID: 31409785\npublisher: Nature Publishing Group","page":"1-13","title":"Chromatin loops associated with active genes and heterochromatin shape rice genome architecture for transcriptional regulation","volume":"10","author":[{"family":"Zhao","given":"Lun"},{"family":"Wang","given":"Shuangqi"},{"family":"Cao","given":"Zhilin"},{"family":"Ouyang","given":"Weizhi"},{"family":"Zhang","given":"Qing"},{"family":"Xie","given":"Liang"},{"family":"Zheng","given":"Ruiqin"},{"family":"Guo","given":"Minrong"},{"family":"Ma","given":"Meng"},{"family":"Hu","given":"Zhe"},{"family":"Sung","given":"Wing Kin"},{"family":"Zhang","given":"Qifa"},{"family":"Li","given":"Guoliang"},{"family":"Li","given":"Xingwang"}],"issued":{"date-parts":[["2019",12,1]]}}}],"schema":"https://github.com/citation-style-language/schema/raw/master/csl-citation.json"} </w:instrText>
      </w:r>
      <w:r w:rsidR="005A6FFA" w:rsidRPr="00433C8A">
        <w:rPr>
          <w:color w:val="000000"/>
        </w:rPr>
        <w:fldChar w:fldCharType="separate"/>
      </w:r>
      <w:r w:rsidR="00976D23" w:rsidRPr="00433C8A">
        <w:rPr>
          <w:color w:val="000000"/>
        </w:rPr>
        <w:t>(23,42,50,51)</w:t>
      </w:r>
      <w:r w:rsidR="005A6FFA" w:rsidRPr="00433C8A">
        <w:rPr>
          <w:color w:val="000000"/>
        </w:rPr>
        <w:fldChar w:fldCharType="end"/>
      </w:r>
      <w:r w:rsidR="00854D43" w:rsidRPr="00433C8A">
        <w:rPr>
          <w:color w:val="000000"/>
        </w:rPr>
        <w:t>.</w:t>
      </w:r>
    </w:p>
    <w:p w14:paraId="7E9FE199" w14:textId="51594A32" w:rsidR="00854D43" w:rsidRPr="00433C8A" w:rsidRDefault="00AC5D42" w:rsidP="00FD5810">
      <w:pPr>
        <w:spacing w:line="480" w:lineRule="auto"/>
        <w:ind w:left="20"/>
        <w:jc w:val="both"/>
        <w:rPr>
          <w:color w:val="000000"/>
        </w:rPr>
      </w:pPr>
      <w:r w:rsidRPr="00433C8A">
        <w:rPr>
          <w:noProof/>
          <w:color w:val="000000"/>
        </w:rPr>
        <w:drawing>
          <wp:inline distT="0" distB="0" distL="0" distR="0" wp14:anchorId="69803AE6" wp14:editId="3469F0B3">
            <wp:extent cx="5943600" cy="5765800"/>
            <wp:effectExtent l="0" t="0" r="0" b="0"/>
            <wp:docPr id="137828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89755" name="Picture 1" descr="A screenshot of a computer&#10;&#10;Description automatically generated"/>
                    <pic:cNvPicPr/>
                  </pic:nvPicPr>
                  <pic:blipFill>
                    <a:blip r:embed="rId8"/>
                    <a:stretch>
                      <a:fillRect/>
                    </a:stretch>
                  </pic:blipFill>
                  <pic:spPr>
                    <a:xfrm>
                      <a:off x="0" y="0"/>
                      <a:ext cx="5943600" cy="5765800"/>
                    </a:xfrm>
                    <a:prstGeom prst="rect">
                      <a:avLst/>
                    </a:prstGeom>
                  </pic:spPr>
                </pic:pic>
              </a:graphicData>
            </a:graphic>
          </wp:inline>
        </w:drawing>
      </w:r>
    </w:p>
    <w:p w14:paraId="67E2D277" w14:textId="5264392F" w:rsidR="00AC5D42" w:rsidRPr="00433C8A" w:rsidRDefault="00AC5D42" w:rsidP="00FD5810">
      <w:pPr>
        <w:spacing w:line="480" w:lineRule="auto"/>
        <w:ind w:left="20"/>
        <w:jc w:val="both"/>
        <w:rPr>
          <w:rStyle w:val="eop"/>
          <w:color w:val="000000"/>
        </w:rPr>
      </w:pPr>
      <w:r w:rsidRPr="00433C8A">
        <w:rPr>
          <w:rStyle w:val="normaltextrun"/>
          <w:b/>
          <w:bCs/>
        </w:rPr>
        <w:t>Figure 1</w:t>
      </w:r>
      <w:r w:rsidRPr="00433C8A">
        <w:rPr>
          <w:rStyle w:val="normaltextrun"/>
          <w:b/>
          <w:bCs/>
          <w:color w:val="000000"/>
        </w:rPr>
        <w:t>. Micro-C analysis of chromatin interactions in rice.</w:t>
      </w:r>
      <w:r w:rsidRPr="00433C8A">
        <w:rPr>
          <w:rStyle w:val="normaltextrun"/>
          <w:color w:val="000000"/>
        </w:rPr>
        <w:t xml:space="preserve"> (A) Micro-C contact map of </w:t>
      </w:r>
      <w:r w:rsidRPr="00433C8A">
        <w:rPr>
          <w:rStyle w:val="normaltextrun"/>
          <w:i/>
          <w:iCs/>
          <w:color w:val="000000"/>
        </w:rPr>
        <w:t xml:space="preserve">O. sativa </w:t>
      </w:r>
      <w:r w:rsidRPr="00433C8A">
        <w:rPr>
          <w:rStyle w:val="normaltextrun"/>
          <w:color w:val="000000"/>
        </w:rPr>
        <w:t xml:space="preserve">Azucena variety at different resolutions allows for the detection of various features of the 3D genome. The arrow in the rightmost map shows features associated with loops. (B) Neighbor-joining tree of the selected Oryza genomes created using synonymous site substitutions (dS). Branch labels represent the synonymous substitution rate; estimated divergence times were </w:t>
      </w:r>
      <w:r w:rsidRPr="00433C8A">
        <w:rPr>
          <w:rStyle w:val="normaltextrun"/>
          <w:color w:val="000000"/>
        </w:rPr>
        <w:lastRenderedPageBreak/>
        <w:t>obtained from Stein et al., 2018 (45). (C) Genome-wide Micro-C contact maps of rice genomes. Maps are colored according to contact frequencies between bins, with darker red representing more contacts. Lines bounding the 12 chromosomes are shown, with chromosome 1 in the upper left and the numbering proceeding to the right and down, up to chromosome 12.</w:t>
      </w:r>
      <w:r w:rsidRPr="00433C8A">
        <w:rPr>
          <w:rStyle w:val="eop"/>
          <w:color w:val="000000"/>
        </w:rPr>
        <w:t> </w:t>
      </w:r>
    </w:p>
    <w:p w14:paraId="2EC32B06" w14:textId="77777777" w:rsidR="00AC5D42" w:rsidRPr="00433C8A" w:rsidRDefault="00AC5D42" w:rsidP="00FD5810">
      <w:pPr>
        <w:spacing w:line="480" w:lineRule="auto"/>
        <w:ind w:left="20"/>
        <w:jc w:val="both"/>
        <w:rPr>
          <w:color w:val="000000"/>
        </w:rPr>
      </w:pPr>
    </w:p>
    <w:p w14:paraId="7EF78112" w14:textId="375E46A2" w:rsidR="00C60721" w:rsidRPr="00433C8A" w:rsidRDefault="00854D43" w:rsidP="00A46B16">
      <w:pPr>
        <w:spacing w:line="480" w:lineRule="auto"/>
        <w:ind w:left="20" w:hanging="20"/>
        <w:jc w:val="both"/>
        <w:rPr>
          <w:color w:val="000000"/>
        </w:rPr>
      </w:pPr>
      <w:r w:rsidRPr="00433C8A">
        <w:rPr>
          <w:b/>
          <w:bCs/>
          <w:color w:val="000000" w:themeColor="text1"/>
        </w:rPr>
        <w:t>Identification of TADs from Azucena Micro-C data</w:t>
      </w:r>
      <w:r w:rsidR="00F42031" w:rsidRPr="00433C8A">
        <w:rPr>
          <w:color w:val="000000" w:themeColor="text1"/>
        </w:rPr>
        <w:t xml:space="preserve">. </w:t>
      </w:r>
      <w:r w:rsidRPr="00433C8A">
        <w:rPr>
          <w:color w:val="000000" w:themeColor="text1"/>
        </w:rPr>
        <w:t>To g</w:t>
      </w:r>
      <w:r w:rsidR="005065C5" w:rsidRPr="00433C8A">
        <w:rPr>
          <w:color w:val="000000" w:themeColor="text1"/>
        </w:rPr>
        <w:t>ain</w:t>
      </w:r>
      <w:r w:rsidRPr="00433C8A">
        <w:rPr>
          <w:color w:val="000000" w:themeColor="text1"/>
        </w:rPr>
        <w:t xml:space="preserve"> insight into </w:t>
      </w:r>
      <w:r w:rsidR="00363B8E" w:rsidRPr="00433C8A">
        <w:rPr>
          <w:color w:val="000000" w:themeColor="text1"/>
        </w:rPr>
        <w:t>the nature of</w:t>
      </w:r>
      <w:r w:rsidRPr="00433C8A">
        <w:rPr>
          <w:color w:val="000000" w:themeColor="text1"/>
        </w:rPr>
        <w:t xml:space="preserve"> TADs in </w:t>
      </w:r>
      <w:r w:rsidR="00363B8E" w:rsidRPr="00433C8A">
        <w:rPr>
          <w:color w:val="000000" w:themeColor="text1"/>
        </w:rPr>
        <w:t>the rice genome</w:t>
      </w:r>
      <w:r w:rsidRPr="00433C8A">
        <w:rPr>
          <w:color w:val="000000" w:themeColor="text1"/>
        </w:rPr>
        <w:t xml:space="preserve">, we decided to dissect the genome of </w:t>
      </w:r>
      <w:r w:rsidR="00363B8E" w:rsidRPr="00433C8A">
        <w:rPr>
          <w:color w:val="000000" w:themeColor="text1"/>
        </w:rPr>
        <w:t xml:space="preserve">the </w:t>
      </w:r>
      <w:r w:rsidRPr="00433C8A">
        <w:rPr>
          <w:color w:val="000000" w:themeColor="text1"/>
        </w:rPr>
        <w:t xml:space="preserve">Azucena rice variety and annotate TADs at high resolution. </w:t>
      </w:r>
      <w:r w:rsidR="00363B8E" w:rsidRPr="00433C8A">
        <w:rPr>
          <w:color w:val="000000" w:themeColor="text1"/>
        </w:rPr>
        <w:t xml:space="preserve">We chose Azucena given that as a tropical </w:t>
      </w:r>
      <w:r w:rsidR="00363B8E" w:rsidRPr="00433C8A">
        <w:rPr>
          <w:i/>
          <w:iCs/>
          <w:color w:val="000000" w:themeColor="text1"/>
        </w:rPr>
        <w:t>japonica</w:t>
      </w:r>
      <w:r w:rsidR="00363B8E" w:rsidRPr="00433C8A">
        <w:rPr>
          <w:color w:val="000000" w:themeColor="text1"/>
        </w:rPr>
        <w:t xml:space="preserve"> it may </w:t>
      </w:r>
      <w:r w:rsidR="01F09E10" w:rsidRPr="00433C8A">
        <w:rPr>
          <w:color w:val="000000" w:themeColor="text1"/>
        </w:rPr>
        <w:t>re</w:t>
      </w:r>
      <w:r w:rsidR="00363B8E" w:rsidRPr="00433C8A">
        <w:rPr>
          <w:color w:val="000000" w:themeColor="text1"/>
        </w:rPr>
        <w:t>present the oldest lineage of domesticated rice, and it has been used in multiple functional genomic and systems biology studies</w:t>
      </w:r>
      <w:r w:rsidR="008A2F10"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{"citationID":"8yKblKMQ","properties":{"formattedCitation":"(54\\uc0\\u8211{}56)","plainCitation":"(54–56)","noteIndex":0},"citationItems":[{"id":4799,"uris":["http://zotero.org/users/14195618/items/AWVWAYCF"],"itemData":{"id":4799,"type":"article-journal","abstract":"The extent to which sequence variation impacts plant fitness is poorly understood. High-resolution maps detailing the constraint acting on the genome, especially in regulatory sites, would be beneficial as functional annotation of noncoding sequences remains sparse. Here, we present a fitness consequence (fitCons) map for rice (Oryza sativa). We inferred fitCons scores (ρ) for 246 inferred genome classes derived from nine functional genomic and epigenomic datasets, including chromatin accessibility, messenger RNA/small RNA transcription, DNA methylation, histone modifications and engaged RNA polymerase activity. These were integrated with genome-wide polymorphism and divergence data from 1,477 rice accessions and 11 reference genome sequences in the Oryzeae. We found ρ to be multimodal, with ~9% of the rice genome falling into classes where more than half of the bases would probably have a fitness consequence if mutated. Around 2% of the rice genome showed evidence of weak negative selection, frequently at candidate regulatory sites, including a novel set of 1,000 potentially active enhancer elements. This fitCons map provides perspective on the evolutionary forces associated with genome diversity, aids in genome annotation and can guide crop breeding programs.","container-title":"Nature Plants","DOI":"10.1038/s41477-019-0589-3","ISSN":"20550278","issue":"2","note":"PMID: 32042156\npublisher: Nature Research","page":"119-130","title":"An inferred fitness consequence map of the rice genome","volume":"6","author":[{"family":"Joly-Lopez","given":"Zoé"},{"family":"Platts","given":"Adrian E."},{"family":"Gulko","given":"Brad"},{"family":"Choi","given":"Jae Young"},{"family":"Groen","given":"Simon C."},{"family":"Zhong","given":"Xuehua"},{"family":"Siepel","given":"Adam"},{"family":"Purugganan","given":"Michael D."}],"issued":{"date-parts":[["2020",2,1]]}}},{"id":4414,"uris":["http://zotero.org/users/14195618/items/YWWFZB9N"],"itemData":{"id":4414,"type":"article-journal","abstract":"Levels of gene expression underpin organismal phenotypes1,2, but the nature of selection that acts on gene expression and its role in adaptive evolution remain unknown1,2. Here we assayed gene expression in rice (Oryza sativa)3, and used phenotypic selection analysis to estimate the type and strength of selection on the levels of more than 15,000 transcripts4,5. Variation in most transcripts appears (nearly) neutral or under very weak stabilizing selection in wet paddy conditions (with median standardized selection differentials near zero), but selection is stronger under drought conditions. Overall, more transcripts are conditionally neutral (2.83%) than are antagonistically pleiotropic6 (0.04%), and transcripts that display lower levels of expression and stochastic noise7–9 and higher levels of plasticity9 are under stronger selection. Selection strength was further weakly negatively associated with levels of cis-regulation and network connectivity9. Our multivariate analysis suggests that selection acts on the expression of photosynthesis genes4,5, but that the efficacy of selection is genetically constrained under drought conditions10. Drought selected for earlier flowering11,12 and a higher expression of OsMADS18 (Os07g0605200), which encodes a MADS-box transcription factor and is a known regulator of early flowering13—marking this gene as a drought-escape gene11,12. The ability to estimate selection strengths provides insights into how selection can shape molecular traits at the core of gene action.","container-title":"Nature","DOI":"10.1038/s41586-020-1997-2","ISSN":"14764687","issue":"7796","note":"PMID: 32051590\npublisher: Nature Research","page":"572-576","title":"The strength and pattern of natural selection on gene expression in rice","volume":"578","author":[{"family":"Groen","given":"Simon C."},{"family":"Ćalić","given":"Irina"},{"family":"Joly-Lopez","given":"Zoé"},{"family":"Platts","given":"Adrian E."},{"family":"Choi","given":"Jae Young"},{"family":"Natividad","given":"Mignon"},{"family":"Dorph","given":"Katherine"},{"family":"Mauck","given":"William M."},{"family":"Bracken","given":"Bernadette"},{"family":"Cabral","given":"Carlo Leo U."},{"family":"Kumar","given":"Arvind"},{"family":"Torres","given":"Rolando O."},{"family":"Satija","given":"Rahul"},{"family":"Vergara","given":"Georgina"},{"family":"Henry","given":"Amelia"},{"family":"Franks","given":"Steven J."},{"family":"Purugganan","given":"Michael D."}],"issued":{"date-parts":[["2020",2,27]]}}},{"id":6854,"uris":["http://zotero.org/users/14195618/items/92C9Y7IY"],"itemData":{"id":6854,"type":"article-journal","abstract":"Rice (Oryza sativa) was domesticated around 10,000 years ago and has developed into a staple for half of humanity. The crop evolved and is currently grown in stably wet and intermittently dry agro-ecosystems, but patterns of adaptation to differences in water availability remain poorly understood. While previous field studies have evaluated plant developmental adaptations to water deficit, adaptive variation in functional and hydraulic components, particularly in relation to gene expression, has received less attention. Here, we take an evolutionary systems biology approach to characterize adaptive drought resistance traits across roots and shoots. We find that rice harbors heritable variation in molecular, physiological, and morphological traits that is linked to higher fitness under drought. We identify modules of co-expressed genes that are associated with adaptive drought avoidance and tolerance mechanisms. These expression modules showed evidence of polygenic adaptation in rice subgroups harboring accessions that evolved in drought-prone agro-ecosystems. Fitness-linked expression patterns allowed us to identify the drought-adaptive nature of optimizing photosynthesis and interactions with arbuscular mycorrhizal fungi. Taken together, our study provides an unprecedented, integrative view of rice adaptation to water-limited field conditions.","container-title":"The Plant Cell","DOI":"10.1093/plcell/koab275","ISSN":"1532-298X","issue":"2","journalAbbreviation":"Plant Cell","language":"eng","note":"PMID: 34791424\nPMCID: PMC8824591","page":"759-783","source":"PubMed","title":"Evolutionary systems biology reveals patterns of rice adaptation to drought-prone agro-ecosystems","volume":"34","author":[{"family":"Groen","given":"Simon C."},{"family":"Joly-Lopez","given":"Zoé"},{"family":"Platts","given":"Adrian E."},{"family":"Natividad","given":"Mignon"},{"family":"Fresquez","given":"Zoë"},{"family":"Mauck","given":"William M."},{"family":"Quintana","given":"Marinell R."},{"family":"Cabral","given":"Carlo Leo U."},{"family":"Torres","given":"Rolando O."},{"family":"Satija","given":"Rahul"},{"family":"Purugganan","given":"Michael D."},{"family":"Henry","given":"Amelia"}],"issued":{"date-parts":[["2022",2,3]]}}}],"schema":"https://github.com/citation-style-language/schema/raw/master/csl-citation.json"} </w:instrText>
      </w:r>
      <w:r w:rsidRPr="00433C8A">
        <w:rPr>
          <w:color w:val="000000" w:themeColor="text1"/>
        </w:rPr>
        <w:fldChar w:fldCharType="separate"/>
      </w:r>
      <w:r w:rsidR="00976D23" w:rsidRPr="00433C8A">
        <w:rPr>
          <w:color w:val="000000"/>
        </w:rPr>
        <w:t>(54–56)</w:t>
      </w:r>
      <w:r w:rsidRPr="00433C8A">
        <w:rPr>
          <w:color w:val="000000" w:themeColor="text1"/>
        </w:rPr>
        <w:fldChar w:fldCharType="end"/>
      </w:r>
      <w:r w:rsidR="00363B8E" w:rsidRPr="00433C8A">
        <w:rPr>
          <w:color w:val="000000" w:themeColor="text1"/>
        </w:rPr>
        <w:t>.</w:t>
      </w:r>
    </w:p>
    <w:p w14:paraId="39799886" w14:textId="510CF55C" w:rsidR="0098547C" w:rsidRPr="00433C8A" w:rsidRDefault="00363B8E" w:rsidP="009D2BBB">
      <w:pPr>
        <w:spacing w:line="480" w:lineRule="auto"/>
        <w:ind w:left="20"/>
        <w:jc w:val="both"/>
        <w:rPr>
          <w:color w:val="000000"/>
        </w:rPr>
      </w:pPr>
      <w:r w:rsidRPr="00433C8A">
        <w:rPr>
          <w:color w:val="000000"/>
        </w:rPr>
        <w:tab/>
      </w:r>
      <w:r w:rsidR="00854D43" w:rsidRPr="00433C8A">
        <w:rPr>
          <w:color w:val="000000"/>
        </w:rPr>
        <w:t xml:space="preserve">We </w:t>
      </w:r>
      <w:r w:rsidR="005065C5" w:rsidRPr="00433C8A">
        <w:rPr>
          <w:color w:val="000000"/>
        </w:rPr>
        <w:t xml:space="preserve">initially </w:t>
      </w:r>
      <w:r w:rsidR="00AE4456" w:rsidRPr="00433C8A">
        <w:rPr>
          <w:color w:val="000000"/>
        </w:rPr>
        <w:t xml:space="preserve">employed </w:t>
      </w:r>
      <w:r w:rsidR="00854D43" w:rsidRPr="00433C8A">
        <w:rPr>
          <w:color w:val="000000"/>
        </w:rPr>
        <w:t xml:space="preserve">three </w:t>
      </w:r>
      <w:r w:rsidR="00AE4456" w:rsidRPr="00433C8A">
        <w:rPr>
          <w:color w:val="000000"/>
        </w:rPr>
        <w:t xml:space="preserve">widely </w:t>
      </w:r>
      <w:r w:rsidR="00854D43" w:rsidRPr="00433C8A">
        <w:rPr>
          <w:color w:val="000000"/>
        </w:rPr>
        <w:t xml:space="preserve">used tools for TAD annotation </w:t>
      </w:r>
      <w:r w:rsidR="005065C5" w:rsidRPr="00433C8A">
        <w:rPr>
          <w:color w:val="000000"/>
        </w:rPr>
        <w:t>[</w:t>
      </w:r>
      <w:r w:rsidR="00854D43" w:rsidRPr="00433C8A">
        <w:rPr>
          <w:color w:val="000000"/>
        </w:rPr>
        <w:t>HiCExplorer</w:t>
      </w:r>
      <w:r w:rsidR="00941FA3" w:rsidRPr="00433C8A">
        <w:rPr>
          <w:color w:val="000000" w:themeColor="text1"/>
        </w:rPr>
        <w:t xml:space="preserve"> </w:t>
      </w:r>
      <w:r w:rsidR="00941FA3" w:rsidRPr="00433C8A">
        <w:rPr>
          <w:color w:val="000000"/>
        </w:rPr>
        <w:fldChar w:fldCharType="begin"/>
      </w:r>
      <w:r w:rsidR="00976D23" w:rsidRPr="00433C8A">
        <w:rPr>
          <w:color w:val="000000"/>
        </w:rPr>
        <w:instrText xml:space="preserve"> ADDIN ZOTERO_ITEM CSL_CITATION {"citationID":"VzPENZqg","properties":{"formattedCitation":"(6)","plainCitation":"(6)","noteIndex":0},"citationItems":[{"id":1440,"uris":["http://zotero.org/users/14195618/items/RXL2688N"],"itemData":{"id":1440,"type":"article-journal","abstract":"Despite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schema":"https://github.com/citation-style-language/schema/raw/master/csl-citation.json"} </w:instrText>
      </w:r>
      <w:r w:rsidR="00941FA3" w:rsidRPr="00433C8A">
        <w:rPr>
          <w:color w:val="000000"/>
        </w:rPr>
        <w:fldChar w:fldCharType="separate"/>
      </w:r>
      <w:r w:rsidR="00976D23" w:rsidRPr="00433C8A">
        <w:rPr>
          <w:color w:val="000000"/>
        </w:rPr>
        <w:t>(6)</w:t>
      </w:r>
      <w:r w:rsidR="00941FA3" w:rsidRPr="00433C8A">
        <w:rPr>
          <w:color w:val="000000"/>
        </w:rPr>
        <w:fldChar w:fldCharType="end"/>
      </w:r>
      <w:r w:rsidR="00854D43" w:rsidRPr="00433C8A">
        <w:rPr>
          <w:color w:val="000000"/>
        </w:rPr>
        <w:t>, Arrowhead</w:t>
      </w:r>
      <w:r w:rsidR="005065C5" w:rsidRPr="00433C8A">
        <w:rPr>
          <w:color w:val="000000"/>
        </w:rPr>
        <w:t xml:space="preserve"> </w:t>
      </w:r>
      <w:r w:rsidR="008764EA" w:rsidRPr="00433C8A">
        <w:rPr>
          <w:color w:val="000000"/>
        </w:rPr>
        <w:fldChar w:fldCharType="begin"/>
      </w:r>
      <w:r w:rsidR="00976D23" w:rsidRPr="00433C8A">
        <w:rPr>
          <w:color w:val="000000"/>
        </w:rPr>
        <w:instrText xml:space="preserve"> ADDIN ZOTERO_ITEM CSL_CITATION {"citationID":"721dA9ob","properties":{"formattedCitation":"(47)","plainCitation":"(47)","noteIndex":0},"citationItems":[{"id":6366,"uris":["http://zotero.org/users/14195618/items/TESL8QER"],"itemData":{"id":6366,"type":"article-journal","abstract":"We use in situ Hi-C to probe the 3D architecture of genomes, constructing haploid and diploid maps of nine cell types. The densest, in human lymphoblastoid cells, contains 4.9 billion contacts, achieving 1 kb resolution. We find that genomes are partitioned into contact domains (median length, 185 kb), which are associated with distinct patterns of histone marks and segregate into six subcompartments. We identify </w:instrText>
      </w:r>
      <w:r w:rsidR="00976D23" w:rsidRPr="00433C8A">
        <w:rPr>
          <w:rFonts w:ascii="Cambria Math" w:hAnsi="Cambria Math" w:cs="Cambria Math"/>
          <w:color w:val="000000"/>
        </w:rPr>
        <w:instrText>∼</w:instrText>
      </w:r>
      <w:r w:rsidR="00976D23" w:rsidRPr="00433C8A">
        <w:rPr>
          <w:color w:val="000000"/>
        </w:rPr>
        <w:instrText xml:space="preserve">10,000 loops. These loops frequently link promoters and enhancers, correlate with gene activation, and show conservation across cell types and species. Loop anchors typically occur at domain boundaries and bind CTCF. CTCF sites at loop anchors occur predominantly (&gt;90%) in a convergent orientation, with the asymmetric motifs \"facing\" one another. The inactive X chromosome splits into two massive domains and contains large loops anchored at CTCF-binding repeats. PaperFlick","container-title":"Cell","DOI":"10.1016/j.cell.2014.11.021","ISSN":"10974172","issue":"7","note":"PMID: 25497547\npublisher: Cell Press","page":"1665-1680","title":"A 3D map of the human genome at kilobase resolution reveals principles of chromatin looping","volume":"159","author":[{"family":"Rao","given":"Suhas S.P."},{"family":"Huntley","given":"Miriam H."},{"family":"Durand","given":"Neva C."},{"family":"Stamenova","given":"Elena K."},{"family":"Bochkov","given":"Ivan D."},{"family":"Robinson","given":"James T."},{"family":"Sanborn","given":"Adrian L."},{"family":"Machol","given":"Ido"},{"family":"Omer","given":"Arina D."},{"family":"Lander","given":"Eric S."},{"family":"Aiden","given":"Erez Lieberman"}],"issued":{"date-parts":[["2014",12,18]]}}}],"schema":"https://github.com/citation-style-language/schema/raw/master/csl-citation.json"} </w:instrText>
      </w:r>
      <w:r w:rsidR="008764EA" w:rsidRPr="00433C8A">
        <w:rPr>
          <w:color w:val="000000"/>
        </w:rPr>
        <w:fldChar w:fldCharType="separate"/>
      </w:r>
      <w:r w:rsidR="00976D23" w:rsidRPr="00433C8A">
        <w:rPr>
          <w:color w:val="000000"/>
        </w:rPr>
        <w:t>(47)</w:t>
      </w:r>
      <w:r w:rsidR="008764EA" w:rsidRPr="00433C8A">
        <w:rPr>
          <w:color w:val="000000"/>
        </w:rPr>
        <w:fldChar w:fldCharType="end"/>
      </w:r>
      <w:r w:rsidR="00854D43" w:rsidRPr="00433C8A">
        <w:rPr>
          <w:color w:val="000000"/>
        </w:rPr>
        <w:t xml:space="preserve">, </w:t>
      </w:r>
      <w:r w:rsidR="005065C5" w:rsidRPr="00433C8A">
        <w:rPr>
          <w:color w:val="000000"/>
        </w:rPr>
        <w:t xml:space="preserve">and </w:t>
      </w:r>
      <w:r w:rsidR="00854D43" w:rsidRPr="00433C8A">
        <w:rPr>
          <w:color w:val="000000"/>
        </w:rPr>
        <w:t>HiTAD</w:t>
      </w:r>
      <w:r w:rsidR="008764EA" w:rsidRPr="00433C8A">
        <w:rPr>
          <w:color w:val="000000" w:themeColor="text1"/>
        </w:rPr>
        <w:t xml:space="preserve"> </w:t>
      </w:r>
      <w:r w:rsidR="008764EA" w:rsidRPr="00433C8A">
        <w:rPr>
          <w:color w:val="000000"/>
        </w:rPr>
        <w:fldChar w:fldCharType="begin"/>
      </w:r>
      <w:r w:rsidR="00976D23" w:rsidRPr="00433C8A">
        <w:rPr>
          <w:color w:val="000000"/>
        </w:rPr>
        <w:instrText xml:space="preserve"> ADDIN ZOTERO_ITEM CSL_CITATION {"citationID":"REH1xu8C","properties":{"formattedCitation":"(57)","plainCitation":"(57)","noteIndex":0},"citationItems":[{"id":6364,"uris":["http://zotero.org/users/14195618/items/8SFEKACC"],"itemData":{"id":6364,"type":"article-journal","abstract":"A current question in the high-order organization of chromatin is whether topologically associating domains (TADs) are distinct from other hierarchical chromatin domains. However, due to the unclear TAD definition in tradition, the structural and functional uniqueness of TAD is not well studied. In this work, we refined TAD definition by further constraining TADs to the optimal separation on global intra-chromosomal interactions. Inspired by this constraint, we developed a novel method, called HiTAD, to detect hierarchical TADs from Hi-C chromatin interactions. HiTAD performs well in domain sensitivity, replicate reproducibility and inter cell-Type conservation. With a novel domain-based alignment proposed by us, we defined several types of hierarchical TAD changes which were not systematically studied previously, and subsequently used them to reveal that TADs and sub-TADs differed statistically in correlating chromosomal compartment, replication timing and gene transcription. Finally, our work also has the implication that the refinement of TAD definition could be achieved by only utilizing chromatin interactions, at least in part. HiTAD is freely available online.","container-title":"Nucleic Acids Research","DOI":"10.1093/NAR/GKX735","ISSN":"0305-1048","issue":"19","note":"PMID: 28977529\npublisher: Oxford Academic","page":"e163-e163","title":"HiTAD: detecting the structural and functional hierarchies of topologically associating domains from chromatin interactions","volume":"45","author":[{"family":"Wang","given":"Xiao Tao"},{"family":"Cui","given":"Wang"},{"family":"Peng","given":"Cheng"}],"issued":{"date-parts":[["2017",11,2]]}}}],"schema":"https://github.com/citation-style-language/schema/raw/master/csl-citation.json"} </w:instrText>
      </w:r>
      <w:r w:rsidR="008764EA" w:rsidRPr="00433C8A">
        <w:rPr>
          <w:color w:val="000000"/>
        </w:rPr>
        <w:fldChar w:fldCharType="separate"/>
      </w:r>
      <w:r w:rsidR="00976D23" w:rsidRPr="00433C8A">
        <w:rPr>
          <w:noProof/>
          <w:color w:val="000000"/>
        </w:rPr>
        <w:t>(57)</w:t>
      </w:r>
      <w:r w:rsidR="008764EA" w:rsidRPr="00433C8A">
        <w:rPr>
          <w:color w:val="000000"/>
        </w:rPr>
        <w:fldChar w:fldCharType="end"/>
      </w:r>
      <w:r w:rsidR="005065C5" w:rsidRPr="00433C8A">
        <w:rPr>
          <w:color w:val="000000"/>
        </w:rPr>
        <w:t>]</w:t>
      </w:r>
      <w:r w:rsidR="00854D43" w:rsidRPr="00433C8A">
        <w:rPr>
          <w:color w:val="000000"/>
        </w:rPr>
        <w:t xml:space="preserve"> to call TADs at three resolutions (1</w:t>
      </w:r>
      <w:r w:rsidR="00481CB6" w:rsidRPr="00433C8A">
        <w:rPr>
          <w:color w:val="000000"/>
        </w:rPr>
        <w:t xml:space="preserve"> </w:t>
      </w:r>
      <w:r w:rsidR="00854D43" w:rsidRPr="00433C8A">
        <w:rPr>
          <w:color w:val="000000"/>
        </w:rPr>
        <w:t>kb, 2</w:t>
      </w:r>
      <w:r w:rsidR="00481CB6" w:rsidRPr="00433C8A">
        <w:rPr>
          <w:color w:val="000000"/>
        </w:rPr>
        <w:t xml:space="preserve"> </w:t>
      </w:r>
      <w:r w:rsidR="00854D43" w:rsidRPr="00433C8A">
        <w:rPr>
          <w:color w:val="000000"/>
        </w:rPr>
        <w:t>kb</w:t>
      </w:r>
      <w:r w:rsidR="00481CB6" w:rsidRPr="00433C8A">
        <w:rPr>
          <w:color w:val="000000"/>
        </w:rPr>
        <w:t xml:space="preserve"> and </w:t>
      </w:r>
      <w:r w:rsidR="00854D43" w:rsidRPr="00433C8A">
        <w:rPr>
          <w:color w:val="000000"/>
        </w:rPr>
        <w:t>5</w:t>
      </w:r>
      <w:r w:rsidR="00481CB6" w:rsidRPr="00433C8A">
        <w:rPr>
          <w:color w:val="000000"/>
        </w:rPr>
        <w:t xml:space="preserve"> </w:t>
      </w:r>
      <w:r w:rsidR="00854D43" w:rsidRPr="00433C8A">
        <w:rPr>
          <w:color w:val="000000"/>
        </w:rPr>
        <w:t xml:space="preserve">kb). </w:t>
      </w:r>
      <w:r w:rsidR="00481CB6" w:rsidRPr="00433C8A">
        <w:rPr>
          <w:color w:val="000000"/>
        </w:rPr>
        <w:t>All tools clearly identified TAD-like structures, although w</w:t>
      </w:r>
      <w:r w:rsidR="00854D43" w:rsidRPr="00433C8A">
        <w:rPr>
          <w:color w:val="000000"/>
        </w:rPr>
        <w:t xml:space="preserve">e </w:t>
      </w:r>
      <w:r w:rsidR="005E490C" w:rsidRPr="00433C8A">
        <w:rPr>
          <w:color w:val="000000"/>
        </w:rPr>
        <w:t>observed</w:t>
      </w:r>
      <w:r w:rsidR="00854D43" w:rsidRPr="00433C8A">
        <w:rPr>
          <w:color w:val="000000"/>
        </w:rPr>
        <w:t xml:space="preserve"> considerable variation in TAD</w:t>
      </w:r>
      <w:r w:rsidR="00AE4456" w:rsidRPr="00433C8A">
        <w:rPr>
          <w:color w:val="000000"/>
        </w:rPr>
        <w:t xml:space="preserve"> </w:t>
      </w:r>
      <w:r w:rsidR="00854D43" w:rsidRPr="00433C8A">
        <w:rPr>
          <w:color w:val="000000"/>
        </w:rPr>
        <w:t>calls between the tools (</w:t>
      </w:r>
      <w:r w:rsidR="4E242980" w:rsidRPr="00433C8A">
        <w:rPr>
          <w:color w:val="000000" w:themeColor="text1"/>
        </w:rPr>
        <w:t xml:space="preserve">Table </w:t>
      </w:r>
      <w:r w:rsidR="00B62A7A" w:rsidRPr="00433C8A">
        <w:rPr>
          <w:color w:val="000000" w:themeColor="text1"/>
        </w:rPr>
        <w:t>S</w:t>
      </w:r>
      <w:r w:rsidR="00854D43" w:rsidRPr="00433C8A">
        <w:rPr>
          <w:color w:val="000000"/>
        </w:rPr>
        <w:t xml:space="preserve">2). </w:t>
      </w:r>
      <w:r w:rsidR="000569CB" w:rsidRPr="00433C8A">
        <w:rPr>
          <w:color w:val="000000"/>
        </w:rPr>
        <w:t xml:space="preserve">TADs called by </w:t>
      </w:r>
      <w:r w:rsidR="00854D43" w:rsidRPr="00433C8A">
        <w:rPr>
          <w:color w:val="000000"/>
        </w:rPr>
        <w:t>HiCExplorer and HiTAD showed better concordance in TAD number and size</w:t>
      </w:r>
      <w:r w:rsidR="00514B78" w:rsidRPr="00433C8A">
        <w:rPr>
          <w:color w:val="000000"/>
        </w:rPr>
        <w:t xml:space="preserve">. We identified </w:t>
      </w:r>
      <w:r w:rsidR="0019452B" w:rsidRPr="00433C8A">
        <w:rPr>
          <w:color w:val="000000" w:themeColor="text1"/>
        </w:rPr>
        <w:t>4</w:t>
      </w:r>
      <w:r w:rsidR="00514B78" w:rsidRPr="00433C8A">
        <w:rPr>
          <w:color w:val="000000" w:themeColor="text1"/>
        </w:rPr>
        <w:t>,</w:t>
      </w:r>
      <w:r w:rsidR="0019452B" w:rsidRPr="00433C8A">
        <w:rPr>
          <w:color w:val="000000" w:themeColor="text1"/>
        </w:rPr>
        <w:t>650</w:t>
      </w:r>
      <w:r w:rsidR="00854D43" w:rsidRPr="00433C8A">
        <w:rPr>
          <w:color w:val="000000"/>
        </w:rPr>
        <w:t>,</w:t>
      </w:r>
      <w:r w:rsidR="0019452B" w:rsidRPr="00433C8A">
        <w:rPr>
          <w:color w:val="000000" w:themeColor="text1"/>
        </w:rPr>
        <w:t xml:space="preserve"> 6</w:t>
      </w:r>
      <w:r w:rsidR="00514B78" w:rsidRPr="00433C8A">
        <w:rPr>
          <w:color w:val="000000" w:themeColor="text1"/>
        </w:rPr>
        <w:t>,</w:t>
      </w:r>
      <w:r w:rsidR="0019452B" w:rsidRPr="00433C8A">
        <w:rPr>
          <w:color w:val="000000" w:themeColor="text1"/>
        </w:rPr>
        <w:t>420</w:t>
      </w:r>
      <w:r w:rsidR="00854D43" w:rsidRPr="00433C8A">
        <w:rPr>
          <w:color w:val="000000"/>
        </w:rPr>
        <w:t>,</w:t>
      </w:r>
      <w:r w:rsidR="0019452B" w:rsidRPr="00433C8A">
        <w:rPr>
          <w:color w:val="000000" w:themeColor="text1"/>
        </w:rPr>
        <w:t xml:space="preserve"> and 3</w:t>
      </w:r>
      <w:r w:rsidR="00514B78" w:rsidRPr="00433C8A">
        <w:rPr>
          <w:color w:val="000000" w:themeColor="text1"/>
        </w:rPr>
        <w:t>,</w:t>
      </w:r>
      <w:r w:rsidR="0019452B" w:rsidRPr="00433C8A">
        <w:rPr>
          <w:color w:val="000000" w:themeColor="text1"/>
        </w:rPr>
        <w:t>630</w:t>
      </w:r>
      <w:r w:rsidR="00854D43" w:rsidRPr="00433C8A">
        <w:rPr>
          <w:color w:val="000000"/>
        </w:rPr>
        <w:t xml:space="preserve"> </w:t>
      </w:r>
      <w:r w:rsidR="00F74DFB" w:rsidRPr="00433C8A">
        <w:rPr>
          <w:color w:val="000000" w:themeColor="text1"/>
        </w:rPr>
        <w:t xml:space="preserve">HiCExplorer </w:t>
      </w:r>
      <w:r w:rsidR="00854D43" w:rsidRPr="00433C8A">
        <w:rPr>
          <w:color w:val="000000"/>
        </w:rPr>
        <w:t xml:space="preserve">domains with median TAD size of </w:t>
      </w:r>
      <w:r w:rsidR="0019452B" w:rsidRPr="00433C8A">
        <w:rPr>
          <w:color w:val="000000" w:themeColor="text1"/>
        </w:rPr>
        <w:t>52</w:t>
      </w:r>
      <w:r w:rsidR="00854D43" w:rsidRPr="00433C8A">
        <w:rPr>
          <w:color w:val="000000"/>
        </w:rPr>
        <w:t>,</w:t>
      </w:r>
      <w:r w:rsidR="0019452B" w:rsidRPr="00433C8A">
        <w:rPr>
          <w:color w:val="000000" w:themeColor="text1"/>
        </w:rPr>
        <w:t xml:space="preserve"> 48, and </w:t>
      </w:r>
      <w:r w:rsidR="00F74DFB" w:rsidRPr="00433C8A">
        <w:rPr>
          <w:color w:val="000000" w:themeColor="text1"/>
        </w:rPr>
        <w:t>75</w:t>
      </w:r>
      <w:r w:rsidR="00514B78" w:rsidRPr="00433C8A">
        <w:rPr>
          <w:color w:val="000000" w:themeColor="text1"/>
        </w:rPr>
        <w:t xml:space="preserve"> </w:t>
      </w:r>
      <w:r w:rsidR="00F74DFB" w:rsidRPr="00433C8A">
        <w:rPr>
          <w:color w:val="000000" w:themeColor="text1"/>
        </w:rPr>
        <w:t>kb</w:t>
      </w:r>
      <w:r w:rsidR="00514B78" w:rsidRPr="00433C8A">
        <w:rPr>
          <w:color w:val="000000" w:themeColor="text1"/>
        </w:rPr>
        <w:t xml:space="preserve">, while using HiTAD, we found </w:t>
      </w:r>
      <w:r w:rsidR="00F74DFB" w:rsidRPr="00433C8A">
        <w:rPr>
          <w:color w:val="000000" w:themeColor="text1"/>
        </w:rPr>
        <w:t>868, 6</w:t>
      </w:r>
      <w:r w:rsidR="00514B78" w:rsidRPr="00433C8A">
        <w:rPr>
          <w:color w:val="000000" w:themeColor="text1"/>
        </w:rPr>
        <w:t>,</w:t>
      </w:r>
      <w:r w:rsidR="00F74DFB" w:rsidRPr="00433C8A">
        <w:rPr>
          <w:color w:val="000000" w:themeColor="text1"/>
        </w:rPr>
        <w:t>535, and 3</w:t>
      </w:r>
      <w:r w:rsidR="00514B78" w:rsidRPr="00433C8A">
        <w:rPr>
          <w:color w:val="000000" w:themeColor="text1"/>
        </w:rPr>
        <w:t>,</w:t>
      </w:r>
      <w:r w:rsidR="00F74DFB" w:rsidRPr="00433C8A">
        <w:rPr>
          <w:color w:val="000000" w:themeColor="text1"/>
        </w:rPr>
        <w:t>534 domains with median TAD size of 177, 40, and 70</w:t>
      </w:r>
      <w:r w:rsidR="00514B78" w:rsidRPr="00433C8A">
        <w:rPr>
          <w:color w:val="000000" w:themeColor="text1"/>
        </w:rPr>
        <w:t xml:space="preserve"> </w:t>
      </w:r>
      <w:r w:rsidR="00F74DFB" w:rsidRPr="00433C8A">
        <w:rPr>
          <w:color w:val="000000" w:themeColor="text1"/>
        </w:rPr>
        <w:t xml:space="preserve">kb </w:t>
      </w:r>
      <w:r w:rsidR="00D206AC" w:rsidRPr="00433C8A">
        <w:rPr>
          <w:color w:val="000000" w:themeColor="text1"/>
        </w:rPr>
        <w:t>at 1 kb, 2 kb and 5 kb resolutions</w:t>
      </w:r>
      <w:r w:rsidR="00854D43" w:rsidRPr="00433C8A">
        <w:rPr>
          <w:color w:val="000000"/>
        </w:rPr>
        <w:t xml:space="preserve">, respectively. We therefore decided to proceed with these two tools. To validate </w:t>
      </w:r>
      <w:r w:rsidR="00170839" w:rsidRPr="00433C8A">
        <w:rPr>
          <w:color w:val="000000"/>
        </w:rPr>
        <w:t xml:space="preserve">the </w:t>
      </w:r>
      <w:r w:rsidR="00854D43" w:rsidRPr="00433C8A">
        <w:rPr>
          <w:color w:val="000000"/>
        </w:rPr>
        <w:t xml:space="preserve">TAD </w:t>
      </w:r>
      <w:r w:rsidR="00170839" w:rsidRPr="00433C8A">
        <w:rPr>
          <w:color w:val="000000"/>
        </w:rPr>
        <w:t>calls from these tools</w:t>
      </w:r>
      <w:r w:rsidR="00854D43" w:rsidRPr="00433C8A">
        <w:rPr>
          <w:color w:val="000000"/>
        </w:rPr>
        <w:t xml:space="preserve">, we </w:t>
      </w:r>
      <w:r w:rsidR="00170839" w:rsidRPr="00433C8A">
        <w:rPr>
          <w:color w:val="000000"/>
        </w:rPr>
        <w:t xml:space="preserve">also </w:t>
      </w:r>
      <w:r w:rsidR="00854D43" w:rsidRPr="00433C8A">
        <w:rPr>
          <w:color w:val="000000"/>
        </w:rPr>
        <w:t xml:space="preserve">took advantage of the fact that TAD boundaries are enriched </w:t>
      </w:r>
      <w:r w:rsidR="00481CB6" w:rsidRPr="00433C8A">
        <w:rPr>
          <w:color w:val="000000"/>
        </w:rPr>
        <w:t xml:space="preserve">for </w:t>
      </w:r>
      <w:r w:rsidR="00854D43" w:rsidRPr="00433C8A">
        <w:rPr>
          <w:color w:val="000000"/>
        </w:rPr>
        <w:t xml:space="preserve">active chromatin marks and depleted </w:t>
      </w:r>
      <w:r w:rsidR="008E734C" w:rsidRPr="00433C8A">
        <w:rPr>
          <w:color w:val="000000"/>
        </w:rPr>
        <w:t>for</w:t>
      </w:r>
      <w:r w:rsidR="00854D43" w:rsidRPr="00433C8A">
        <w:rPr>
          <w:color w:val="000000"/>
        </w:rPr>
        <w:t xml:space="preserve"> repressive chromatin marks and DNA methylation in different organisms, including rice</w:t>
      </w:r>
      <w:r w:rsidR="00956E94" w:rsidRPr="00433C8A">
        <w:rPr>
          <w:color w:val="000000" w:themeColor="text1"/>
        </w:rPr>
        <w:t xml:space="preserve"> </w:t>
      </w:r>
      <w:r w:rsidR="00956E94" w:rsidRPr="00433C8A">
        <w:rPr>
          <w:color w:val="000000"/>
        </w:rPr>
        <w:fldChar w:fldCharType="begin"/>
      </w:r>
      <w:r w:rsidR="00976D23" w:rsidRPr="00433C8A">
        <w:rPr>
          <w:color w:val="000000"/>
        </w:rPr>
        <w:instrText xml:space="preserve"> ADDIN ZOTERO_ITEM CSL_CITATION {"citationID":"1SEqimKX","properties":{"formattedCitation":"(21,23,38,42,58)","plainCitation":"(21,23,38,42,58)","noteIndex":0},"citationItems":[{"id":6698,"uris":["http://zotero.org/users/14195618/items/JLMPDRGU"],"itemData":{"id":6698,"type":"article-journal","abstrac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mungo.","container-title":"Life science alliance","DOI":"10.26508/LSA.202302074","ISSN":"2575-1077","issue":"1","note":"PMID: 37923361\npublisher: Life Sci Alliance","title":"Evolutionary insights into 3D genome organization and epigenetic landscape of Vigna mungo","URL":"https://pubmed.ncbi.nlm.nih.gov/37923361/","volume":"7","author":[{"family":"Junaid","given":"Alim"},{"family":"Singh","given":"Baljinder"},{"family":"Bhatia","given":"Sabhyata"}],"accessed":{"date-parts":[["2023",12,19]]},"issued":{"date-parts":[["2023",1,1]]}}},{"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id":6773,"uris":["http://zotero.org/users/14195618/items/EPG9C422"],"itemData":{"id":6773,"type":"article-journal","abstrac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 of the genome that constrain the spread of heterochromatin. The domains are stable across different cell types and highly conserved across species, indicating that topological domains are an inherent property of mammalian genomes. Finally, we find that the boundaries of topological domains are enriched for the insulator binding protein CTCF, housekeeping genes, transfer RNAs and short interspersed element (SINE) retrotransposons, indicating that these factors may have a role in establishing the topological domain structure of the genome.","container-title":"Nature 2012 485:7398","DOI":"10.1038/nature11082","ISSN":"1476-4687","issue":"7398","note":"PMID: 22495300\npublisher: Nature Publishing Group","page":"376-380","title":"Topological domains in mammalian genomes identified by analysis of chromatin interactions","volume":"485","author":[{"family":"Dixon","given":"Jesse R."},{"family":"Selvaraj","given":"Siddarth"},{"family":"Yue","given":"Feng"},{"family":"Kim","given":"Audrey"},{"family":"Li","given":"Yan"},{"family":"Shen","given":"Yin"},{"family":"Hu","given":"Ming"},{"family":"Liu","given":"Jun S."},{"family":"Ren","given":"Bing"}],"issued":{"date-parts":[["2012",4,11]]}}},{"id":994,"uris":["http://zotero.org/users/14195618/items/QEFVZZV5"],"itemData":{"id":994,"type":"article-journal","abstract":"The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id":6661,"uris":["http://zotero.org/users/14195618/items/77XUNUKY"],"itemData":{"id":6661,"type":"article-journal","abstract":"&lt;p&gt; &lt;list list-type=\"bullet\"&gt; &lt;list-item&gt; &lt;p&gt; Recent studies have shown that correlations between chromatin modifications and transcription vary among eukaryotes. This is the case for marked differences between the chromatin of the moss &lt;italic&gt;Physcomitrium patens&lt;/italic&gt; and the liverwort &lt;italic&gt;Marchantia polymorpha&lt;/italic&gt; . Mosses and liverworts diverged from hornworts, altogether forming the lineage of bryophytes that shared a common ancestor with land plants. We aimed to describe chromatin in hornworts to establish synapomorphies across bryophytes and approach a definition of the ancestral chromatin organization of land plants. &lt;/p&gt; &lt;/list-item&gt; &lt;list-item&gt; &lt;p&gt; We used genomic methods to define the 3D organization of chromatin and map the chromatin landscape of the model hornwort &lt;italic&gt;Anthoceros agrestis&lt;/italic&gt; . &lt;/p&gt; &lt;/list-item&gt; &lt;list-item&gt; &lt;p&gt;We report that nearly half of the hornwort transposons were associated with facultative heterochromatin and euchromatin and formed the center of topologically associated domains delimited by protein coding genes. Transposons were scattered across autosomes, which contrasted with the dense compartments of constitutive heterochromatin surrounding the centromeres in flowering plants.&lt;/p&gt; &lt;/list-item&gt; &lt;list-item&gt; &lt;p&gt;Most of the features observed in hornworts are also present in liverworts or in mosses but are distinct from flowering plants. Hence, the ancestral genome of bryophytes was likely a patchwork of units of euchromatin interspersed within facultative and constitutive heterochromatin. We propose this genome organization was ancestral to land plants.&lt;/p&gt; &lt;/list-item&gt; &lt;/list&gt; &lt;/p&gt;","container-title":"The New phytologist","DOI":"10.1111/NPH.19311","ISSN":"1469-8137","note":"PMID: 37823324\npublisher: New Phytol","title":"The ancestral chromatin landscape of land plants","URL":"https://pubmed.ncbi.nlm.nih.gov/37823324/","author":[{"family":"Hisanaga","given":"Tetsuya"},{"family":"Wu","given":"Shuangyang"},{"family":"Schafran","given":"Peter"},{"family":"Axelsson","given":"Elin"},{"family":"Akimcheva","given":"Svetlana"},{"family":"Dolan","given":"Liam"},{"family":"Li","given":"Fay‐Wei"},{"family":"Berger","given":"Frédéric"}],"accessed":{"date-parts":[["2023",10,12]]},"issued":{"date-parts":[["2023",10,12]]}}}],"schema":"https://github.com/citation-style-language/schema/raw/master/csl-citation.json"} </w:instrText>
      </w:r>
      <w:r w:rsidR="00956E94" w:rsidRPr="00433C8A">
        <w:rPr>
          <w:color w:val="000000"/>
        </w:rPr>
        <w:fldChar w:fldCharType="separate"/>
      </w:r>
      <w:r w:rsidR="00976D23" w:rsidRPr="00433C8A">
        <w:rPr>
          <w:color w:val="000000"/>
        </w:rPr>
        <w:t>(21,23,38,42,58)</w:t>
      </w:r>
      <w:r w:rsidR="00956E94" w:rsidRPr="00433C8A">
        <w:rPr>
          <w:color w:val="000000"/>
        </w:rPr>
        <w:fldChar w:fldCharType="end"/>
      </w:r>
      <w:r w:rsidR="009E06BA" w:rsidRPr="00433C8A">
        <w:rPr>
          <w:color w:val="000000" w:themeColor="text1"/>
        </w:rPr>
        <w:t xml:space="preserve"> (see below)</w:t>
      </w:r>
      <w:r w:rsidR="00854D43" w:rsidRPr="00433C8A">
        <w:rPr>
          <w:color w:val="000000"/>
        </w:rPr>
        <w:t>. Based on th</w:t>
      </w:r>
      <w:r w:rsidR="00C16819" w:rsidRPr="00433C8A">
        <w:rPr>
          <w:color w:val="000000"/>
        </w:rPr>
        <w:t>ese</w:t>
      </w:r>
      <w:r w:rsidR="00854D43" w:rsidRPr="00433C8A">
        <w:rPr>
          <w:color w:val="000000"/>
        </w:rPr>
        <w:t xml:space="preserve"> criteria, we concluded that HiCExplorer accurately called TADs at 1,</w:t>
      </w:r>
      <w:r w:rsidR="00481CB6" w:rsidRPr="00433C8A">
        <w:rPr>
          <w:color w:val="000000"/>
        </w:rPr>
        <w:t xml:space="preserve"> </w:t>
      </w:r>
      <w:r w:rsidR="00854D43" w:rsidRPr="00433C8A">
        <w:rPr>
          <w:color w:val="000000"/>
        </w:rPr>
        <w:t>2, and 5 kb resolution, whereas HiTAD accurately called TADs only at 2 and 5 kb resolution</w:t>
      </w:r>
      <w:r w:rsidR="003C171E" w:rsidRPr="00433C8A">
        <w:rPr>
          <w:color w:val="000000"/>
        </w:rPr>
        <w:t xml:space="preserve"> (see Methods)</w:t>
      </w:r>
      <w:r w:rsidR="00854D43" w:rsidRPr="00433C8A">
        <w:rPr>
          <w:color w:val="000000"/>
        </w:rPr>
        <w:t xml:space="preserve">. </w:t>
      </w:r>
    </w:p>
    <w:p w14:paraId="00C4E7A1" w14:textId="190AD26B" w:rsidR="00854D43" w:rsidRPr="00433C8A" w:rsidRDefault="00481CB6" w:rsidP="009D2BBB">
      <w:pPr>
        <w:spacing w:line="480" w:lineRule="auto"/>
        <w:ind w:left="20"/>
        <w:jc w:val="both"/>
        <w:rPr>
          <w:color w:val="000000"/>
        </w:rPr>
      </w:pPr>
      <w:r w:rsidRPr="00433C8A">
        <w:rPr>
          <w:color w:val="000000"/>
        </w:rPr>
        <w:lastRenderedPageBreak/>
        <w:tab/>
      </w:r>
      <w:ins w:id="0" w:author="Amina Kurbidaeva" w:date="2025-02-11T11:38:00Z" w16du:dateUtc="2025-02-11T16:38:00Z">
        <w:r w:rsidR="009976F4" w:rsidRPr="009976F4">
          <w:rPr>
            <w:color w:val="000000"/>
          </w:rPr>
          <w:t xml:space="preserve">The discrepancies in the number and locations of TADs identified by different callers in the same sample and same experiment have </w:t>
        </w:r>
      </w:ins>
      <w:ins w:id="1" w:author="Amina Kurbidaeva" w:date="2025-02-11T11:41:00Z" w16du:dateUtc="2025-02-11T16:41:00Z">
        <w:r w:rsidR="009976F4">
          <w:rPr>
            <w:color w:val="000000"/>
          </w:rPr>
          <w:t>been</w:t>
        </w:r>
      </w:ins>
      <w:ins w:id="2" w:author="Amina Kurbidaeva" w:date="2025-02-11T11:42:00Z" w16du:dateUtc="2025-02-11T16:42:00Z">
        <w:r w:rsidR="009976F4">
          <w:rPr>
            <w:color w:val="000000"/>
          </w:rPr>
          <w:t xml:space="preserve"> </w:t>
        </w:r>
      </w:ins>
      <w:ins w:id="3" w:author="Amina Kurbidaeva" w:date="2025-02-11T11:41:00Z" w16du:dateUtc="2025-02-11T16:41:00Z">
        <w:r w:rsidR="009976F4">
          <w:rPr>
            <w:color w:val="000000"/>
          </w:rPr>
          <w:t xml:space="preserve">extensively </w:t>
        </w:r>
      </w:ins>
      <w:ins w:id="4" w:author="Amina Kurbidaeva" w:date="2025-02-11T11:38:00Z" w16du:dateUtc="2025-02-11T16:38:00Z">
        <w:r w:rsidR="009976F4" w:rsidRPr="009976F4">
          <w:rPr>
            <w:color w:val="000000"/>
          </w:rPr>
          <w:t xml:space="preserve">reported in the </w:t>
        </w:r>
      </w:ins>
      <w:ins w:id="5" w:author="Amina Kurbidaeva" w:date="2025-02-11T11:42:00Z" w16du:dateUtc="2025-02-11T16:42:00Z">
        <w:r w:rsidR="009976F4">
          <w:rPr>
            <w:color w:val="000000"/>
          </w:rPr>
          <w:t xml:space="preserve">3D genomics </w:t>
        </w:r>
      </w:ins>
      <w:ins w:id="6" w:author="Amina Kurbidaeva" w:date="2025-02-11T11:38:00Z" w16du:dateUtc="2025-02-11T16:38:00Z">
        <w:r w:rsidR="009976F4" w:rsidRPr="009976F4">
          <w:rPr>
            <w:color w:val="000000"/>
          </w:rPr>
          <w:t>literature</w:t>
        </w:r>
      </w:ins>
      <w:ins w:id="7" w:author="Amina Kurbidaeva" w:date="2025-02-11T11:43:00Z" w16du:dateUtc="2025-02-11T16:43:00Z">
        <w:r w:rsidR="00523C8B">
          <w:rPr>
            <w:color w:val="000000"/>
          </w:rPr>
          <w:t xml:space="preserve"> (</w:t>
        </w:r>
      </w:ins>
      <w:r w:rsidR="005E75C1">
        <w:rPr>
          <w:color w:val="000000"/>
        </w:rPr>
        <w:fldChar w:fldCharType="begin"/>
      </w:r>
      <w:r w:rsidR="005E75C1">
        <w:rPr>
          <w:color w:val="000000"/>
        </w:rPr>
        <w:instrText xml:space="preserve"> ADDIN ZOTERO_ITEM CSL_CITATION {"citationID":"BDgYIjV6","properties":{"formattedCitation":"(59,60)","plainCitation":"(59,60)","noteIndex":0},"citationItems":[{"id":5900,"uris":["http://zotero.org/users/14195618/items/JDAF7AVV"],"itemData":{"id":5900,"type":"article-journal","abstract":"Topologically associating domains (TADs) are local chromatin interaction domains, which have been shown to play an important role in gene expression regulation. TADs were originally discovered in the investigation of 3D genome organization based on High-throughput Chromosome Conformation Capture (Hi-C) data. Continuous considerable efforts have been dedicated to developing methods for detecting TADs from Hi-C data. Different computational methods for TADs identification vary in their assumptions and criteria in calling TADs. As a consequence, the TADs called by these methods differ in their similarities and biological features they are enriched in. In this work, we performed a systematic comparison of twenty-four TAD callers. We first compared the TADs and gaps between adjacent TADs across different methods, resolutions, and sequencing depths. We then assessed the quality of TADs and TAD boundaries according to three criteria: the decay of contact frequencies over the genomic distance, enrichment and depletion of regulatory elements around TAD boundaries, and reproducibility of TADs and TAD boundaries in replicate samples. Last, due to the lack of a gold standard for TADs, we also evaluated the performance of the methods on synthetic datasets.","container-title":"IEEE/ACM Transactions on Computational Biology and Bioinformatics","DOI":"10.1109/TCBB.2022.3147805","ISSN":"15579964","note":"publisher: Institute of Electrical and Electronics Engineers Inc.","title":"A comparison of topologically associating domain callers based on Hi-C data","author":[{"family":"Liu","given":"Kun"},{"family":"Li","given":"Hongdong"},{"family":"Li","given":"Yaohang"},{"family":"Wang","given":"Jun"},{"family":"Wang","given":"Jianxin"}],"accessed":{"date-parts":[["2022",6,13]]},"issued":{"date-parts":[["2022"]]}}},{"id":5392,"uris":["http://zotero.org/users/14195618/items/KAGDL6W2"],"itemData":{"id":5392,"type":"article-journal","abstract":"Background: Chromatin folding gives rise to structural elements among which are clusters of densely interacting DNA regions termed topologically associating domains (TADs). TADs have been characterized across multiple species, tissue types, and differentiation stages, sometimes in association with regulation of biological functions. The reliability and reproducibility of these findings are intrinsically related with the correct identification of these domains from high-throughput chromatin conformation capture (Hi-C) experiments. Results: Here, we test and compare 22 computational methods to identify TADs across 20 different conditions. We find that TAD sizes and numbers vary significantly among callers and data resolutions, challenging the definition of an average TAD size, but strengthening the hypothesis that TADs are hierarchically organized domains, rather than disjoint structural elements. Performances of these methods differ based on data resolution and normalization strategy, but a core set of TAD callers consistently retrieve reproducible domains, even at low sequencing depths, that are enriched for TAD-associated biological features. Conclusions: This study provides a reference for the analysis of chromatin domains from Hi-C experiments and useful guidelines for choosing a suitable approach based on the experimental design, available data, and biological question of interest.","container-title":"Genome Biology","DOI":"10.1186/s13059-018-1596-9","ISSN":"1474760X","issue":"1","note":"PMID: 30526631\npublisher: BioMed Central Ltd.","page":"1-18","title":"Comparison of computational methods for the identification of topologically associating domains","volume":"19","author":[{"family":"Zufferey","given":"Marie"},{"family":"Tavernari","given":"Daniele"},{"family":"Oricchio","given":"Elisa"},{"family":"Ciriello","given":"Giovanni"}],"issued":{"date-parts":[["2018",12,10]]}}}],"schema":"https://github.com/citation-style-language/schema/raw/master/csl-citation.json"} </w:instrText>
      </w:r>
      <w:r w:rsidR="005E75C1">
        <w:rPr>
          <w:color w:val="000000"/>
        </w:rPr>
        <w:fldChar w:fldCharType="separate"/>
      </w:r>
      <w:r w:rsidR="005E75C1">
        <w:rPr>
          <w:noProof/>
          <w:color w:val="000000"/>
        </w:rPr>
        <w:t>(59,60)</w:t>
      </w:r>
      <w:r w:rsidR="005E75C1">
        <w:rPr>
          <w:color w:val="000000"/>
        </w:rPr>
        <w:fldChar w:fldCharType="end"/>
      </w:r>
      <w:del w:id="8" w:author="Amina Kurbidaeva" w:date="2025-02-11T15:26:00Z" w16du:dateUtc="2025-02-11T20:26:00Z">
        <w:r w:rsidR="005E75C1" w:rsidDel="005E75C1">
          <w:rPr>
            <w:color w:val="000000"/>
          </w:rPr>
          <w:fldChar w:fldCharType="begin"/>
        </w:r>
        <w:r w:rsidR="005E75C1" w:rsidDel="005E75C1">
          <w:rPr>
            <w:color w:val="000000"/>
          </w:rPr>
          <w:delInstrText xml:space="preserve"> ADDIN ZOTERO_ITEM CSL_CITATION {"citationID":"FsIL4rjA","properties":{"formattedCitation":"(59)","plainCitation":"(59)","noteIndex":0},"citationItems":[{"id":5900,"uris":["http://zotero.org/users/14195618/items/JDAF7AVV"],"itemData":{"id":5900,"type":"article-journal","abstract":"Topologically associating domains (TADs) are local chromatin interaction domains, which have been shown to play an important role in gene expression regulation. TADs were originally discovered in the investigation of 3D genome organization based on High-throughput Chromosome Conformation Capture (Hi-C) data. Continuous considerable efforts have been dedicated to developing methods for detecting TADs from Hi-C data. Different computational methods for TADs identification vary in their assumptions and criteria in calling TADs. As a consequence, the TADs called by these methods differ in their similarities and biological features they are enriched in. In this work, we performed a systematic comparison of twenty-four TAD callers. We first compared the TADs and gaps between adjacent TADs across different methods, resolutions, and sequencing depths. We then assessed the quality of TADs and TAD boundaries according to three criteria: the decay of contact frequencies over the genomic distance, enrichment and depletion of regulatory elements around TAD boundaries, and reproducibility of TADs and TAD boundaries in replicate samples. Last, due to the lack of a gold standard for TADs, we also evaluated the performance of the methods on synthetic datasets.","container-title":"IEEE/ACM Transactions on Computational Biology and Bioinformatics","DOI":"10.1109/TCBB.2022.3147805","ISSN":"15579964","note":"publisher: Institute of Electrical and Electronics Engineers Inc.","title":"A comparison of topologically associating domain callers based on Hi-C data","author":[{"family":"Liu","given":"Kun"},{"family":"Li","given":"Hongdong"},{"family":"Li","given":"Yaohang"},{"family":"Wang","given":"Jun"},{"family":"Wang","given":"Jianxin"}],"accessed":{"date-parts":[["2022",6,13]]},"issued":{"date-parts":[["2022"]]}}}],"schema":"https://github.com/citation-style-language/schema/raw/master/csl-citation.json"} </w:delInstrText>
        </w:r>
        <w:r w:rsidR="005E75C1" w:rsidDel="005E75C1">
          <w:rPr>
            <w:color w:val="000000"/>
          </w:rPr>
          <w:fldChar w:fldCharType="separate"/>
        </w:r>
        <w:r w:rsidR="005E75C1" w:rsidDel="005E75C1">
          <w:rPr>
            <w:noProof/>
            <w:color w:val="000000"/>
          </w:rPr>
          <w:delText>(59)</w:delText>
        </w:r>
        <w:r w:rsidR="005E75C1" w:rsidDel="005E75C1">
          <w:rPr>
            <w:color w:val="000000"/>
          </w:rPr>
          <w:fldChar w:fldCharType="end"/>
        </w:r>
      </w:del>
      <w:ins w:id="9" w:author="Amina Kurbidaeva" w:date="2025-02-11T11:43:00Z" w16du:dateUtc="2025-02-11T16:43:00Z">
        <w:r w:rsidR="00523C8B">
          <w:rPr>
            <w:color w:val="000000"/>
          </w:rPr>
          <w:t>)</w:t>
        </w:r>
      </w:ins>
      <w:ins w:id="10" w:author="Amina Kurbidaeva" w:date="2025-02-11T11:38:00Z" w16du:dateUtc="2025-02-11T16:38:00Z">
        <w:r w:rsidR="009976F4" w:rsidRPr="009976F4">
          <w:rPr>
            <w:color w:val="000000"/>
          </w:rPr>
          <w:t xml:space="preserve">. There are three major potential explanations of these discrepancies: </w:t>
        </w:r>
      </w:ins>
      <w:ins w:id="11" w:author="Amina Kurbidaeva" w:date="2025-02-11T11:39:00Z" w16du:dateUtc="2025-02-11T16:39:00Z">
        <w:r w:rsidR="009976F4">
          <w:rPr>
            <w:color w:val="000000"/>
          </w:rPr>
          <w:t>different a</w:t>
        </w:r>
      </w:ins>
      <w:ins w:id="12" w:author="Amina Kurbidaeva" w:date="2025-02-11T11:38:00Z" w16du:dateUtc="2025-02-11T16:38:00Z">
        <w:r w:rsidR="009976F4" w:rsidRPr="009976F4">
          <w:rPr>
            <w:color w:val="000000"/>
          </w:rPr>
          <w:t>lgorithmic approaches</w:t>
        </w:r>
      </w:ins>
      <w:ins w:id="13" w:author="Amina Kurbidaeva" w:date="2025-02-11T11:39:00Z" w16du:dateUtc="2025-02-11T16:39:00Z">
        <w:r w:rsidR="009976F4">
          <w:rPr>
            <w:color w:val="000000"/>
          </w:rPr>
          <w:t>,</w:t>
        </w:r>
      </w:ins>
      <w:ins w:id="14" w:author="Amina Kurbidaeva" w:date="2025-02-11T11:38:00Z" w16du:dateUtc="2025-02-11T16:38:00Z">
        <w:r w:rsidR="009976F4" w:rsidRPr="009976F4">
          <w:rPr>
            <w:color w:val="000000"/>
          </w:rPr>
          <w:t xml:space="preserve"> </w:t>
        </w:r>
      </w:ins>
      <w:ins w:id="15" w:author="Amina Kurbidaeva" w:date="2025-02-11T11:40:00Z" w16du:dateUtc="2025-02-11T16:40:00Z">
        <w:r w:rsidR="009976F4">
          <w:rPr>
            <w:color w:val="000000"/>
          </w:rPr>
          <w:t>various parameter</w:t>
        </w:r>
      </w:ins>
      <w:ins w:id="16" w:author="Amina Kurbidaeva" w:date="2025-02-11T11:38:00Z" w16du:dateUtc="2025-02-11T16:38:00Z">
        <w:r w:rsidR="009976F4" w:rsidRPr="009976F4">
          <w:rPr>
            <w:color w:val="000000"/>
          </w:rPr>
          <w:t xml:space="preserve"> settings</w:t>
        </w:r>
      </w:ins>
      <w:ins w:id="17" w:author="Amina Kurbidaeva" w:date="2025-02-11T11:40:00Z" w16du:dateUtc="2025-02-11T16:40:00Z">
        <w:r w:rsidR="009976F4">
          <w:rPr>
            <w:color w:val="000000"/>
          </w:rPr>
          <w:t>, and the presence of h</w:t>
        </w:r>
      </w:ins>
      <w:ins w:id="18" w:author="Amina Kurbidaeva" w:date="2025-02-11T11:38:00Z" w16du:dateUtc="2025-02-11T16:38:00Z">
        <w:r w:rsidR="009976F4" w:rsidRPr="009976F4">
          <w:rPr>
            <w:color w:val="000000"/>
          </w:rPr>
          <w:t xml:space="preserve">ierarchical TAD structures: </w:t>
        </w:r>
      </w:ins>
      <w:ins w:id="19" w:author="Amina Kurbidaeva" w:date="2025-02-11T11:40:00Z" w16du:dateUtc="2025-02-11T16:40:00Z">
        <w:r w:rsidR="009976F4">
          <w:rPr>
            <w:color w:val="000000"/>
          </w:rPr>
          <w:t>To</w:t>
        </w:r>
      </w:ins>
      <w:ins w:id="20" w:author="Amina Kurbidaeva" w:date="2025-02-11T11:38:00Z" w16du:dateUtc="2025-02-11T16:38:00Z">
        <w:r w:rsidR="009976F4" w:rsidRPr="009976F4">
          <w:rPr>
            <w:color w:val="000000"/>
          </w:rPr>
          <w:t xml:space="preserve"> identify a robust set of TADs, we decided to devise an approach based on using TAD callers that employ different algorithms and hierarchical/ non- hierarchical approaches</w:t>
        </w:r>
        <w:r w:rsidR="009976F4">
          <w:rPr>
            <w:color w:val="000000"/>
          </w:rPr>
          <w:t xml:space="preserve">. </w:t>
        </w:r>
      </w:ins>
      <w:r w:rsidR="00854D43" w:rsidRPr="00433C8A">
        <w:rPr>
          <w:color w:val="000000"/>
        </w:rPr>
        <w:t>HiCExplorer rel</w:t>
      </w:r>
      <w:r w:rsidRPr="00433C8A">
        <w:rPr>
          <w:color w:val="000000"/>
        </w:rPr>
        <w:t>ies</w:t>
      </w:r>
      <w:r w:rsidR="00854D43" w:rsidRPr="00433C8A">
        <w:rPr>
          <w:color w:val="000000"/>
        </w:rPr>
        <w:t xml:space="preserve"> on calculating insulation score</w:t>
      </w:r>
      <w:r w:rsidRPr="00433C8A">
        <w:rPr>
          <w:color w:val="000000"/>
        </w:rPr>
        <w:t>s for calling TADs</w:t>
      </w:r>
      <w:r w:rsidR="00854D43" w:rsidRPr="00433C8A">
        <w:rPr>
          <w:color w:val="000000"/>
        </w:rPr>
        <w:t xml:space="preserve">, </w:t>
      </w:r>
      <w:r w:rsidRPr="00433C8A">
        <w:rPr>
          <w:color w:val="000000"/>
        </w:rPr>
        <w:t xml:space="preserve">while </w:t>
      </w:r>
      <w:r w:rsidR="00854D43" w:rsidRPr="00433C8A">
        <w:rPr>
          <w:color w:val="000000"/>
        </w:rPr>
        <w:t xml:space="preserve">HiTAD </w:t>
      </w:r>
      <w:r w:rsidRPr="00433C8A">
        <w:rPr>
          <w:color w:val="000000"/>
        </w:rPr>
        <w:t xml:space="preserve">uses a </w:t>
      </w:r>
      <w:r w:rsidR="00854D43" w:rsidRPr="00433C8A">
        <w:rPr>
          <w:color w:val="000000"/>
        </w:rPr>
        <w:t>directionality index (DI)</w:t>
      </w:r>
      <w:ins w:id="21" w:author="Amina Kurbidaeva" w:date="2025-02-11T11:41:00Z" w16du:dateUtc="2025-02-11T16:41:00Z">
        <w:r w:rsidR="009976F4">
          <w:rPr>
            <w:color w:val="000000"/>
          </w:rPr>
          <w:t xml:space="preserve">, </w:t>
        </w:r>
      </w:ins>
      <w:ins w:id="22" w:author="Amina Kurbidaeva" w:date="2025-02-11T11:43:00Z" w16du:dateUtc="2025-02-11T16:43:00Z">
        <w:r w:rsidR="002D0F0A">
          <w:rPr>
            <w:color w:val="000000"/>
          </w:rPr>
          <w:t>and</w:t>
        </w:r>
      </w:ins>
      <w:ins w:id="23" w:author="Amina Kurbidaeva" w:date="2025-02-11T11:41:00Z" w16du:dateUtc="2025-02-11T16:41:00Z">
        <w:r w:rsidR="009976F4">
          <w:rPr>
            <w:color w:val="000000"/>
          </w:rPr>
          <w:t xml:space="preserve"> </w:t>
        </w:r>
      </w:ins>
      <w:ins w:id="24" w:author="Amina Kurbidaeva" w:date="2025-02-11T15:24:00Z" w16du:dateUtc="2025-02-11T20:24:00Z">
        <w:r w:rsidR="005E75C1">
          <w:rPr>
            <w:color w:val="000000"/>
          </w:rPr>
          <w:t>considers</w:t>
        </w:r>
      </w:ins>
      <w:ins w:id="25" w:author="Amina Kurbidaeva" w:date="2025-02-11T11:43:00Z" w16du:dateUtc="2025-02-11T16:43:00Z">
        <w:r w:rsidR="002D0F0A">
          <w:rPr>
            <w:color w:val="000000"/>
          </w:rPr>
          <w:t xml:space="preserve"> </w:t>
        </w:r>
      </w:ins>
      <w:ins w:id="26" w:author="Amina Kurbidaeva" w:date="2025-02-11T11:41:00Z" w16du:dateUtc="2025-02-11T16:41:00Z">
        <w:r w:rsidR="009976F4">
          <w:rPr>
            <w:color w:val="000000"/>
          </w:rPr>
          <w:t>hierarchical TADs</w:t>
        </w:r>
      </w:ins>
      <w:r w:rsidR="00854D43" w:rsidRPr="00433C8A">
        <w:rPr>
          <w:color w:val="000000"/>
        </w:rPr>
        <w:t xml:space="preserve">. </w:t>
      </w:r>
      <w:r w:rsidR="0098547C" w:rsidRPr="00433C8A">
        <w:rPr>
          <w:color w:val="000000"/>
        </w:rPr>
        <w:t xml:space="preserve">The insulation </w:t>
      </w:r>
      <w:r w:rsidR="00854D43" w:rsidRPr="00433C8A">
        <w:rPr>
          <w:color w:val="000000"/>
        </w:rPr>
        <w:t xml:space="preserve">score measures the </w:t>
      </w:r>
      <w:r w:rsidR="0098547C" w:rsidRPr="00433C8A">
        <w:rPr>
          <w:color w:val="000000"/>
        </w:rPr>
        <w:t xml:space="preserve">number </w:t>
      </w:r>
      <w:r w:rsidR="00854D43" w:rsidRPr="00433C8A">
        <w:rPr>
          <w:color w:val="000000"/>
        </w:rPr>
        <w:t xml:space="preserve">of interactions spanning a given </w:t>
      </w:r>
      <w:r w:rsidR="0098547C" w:rsidRPr="00433C8A">
        <w:rPr>
          <w:color w:val="000000"/>
        </w:rPr>
        <w:t xml:space="preserve">genomic </w:t>
      </w:r>
      <w:r w:rsidR="00854D43" w:rsidRPr="00433C8A">
        <w:rPr>
          <w:color w:val="000000"/>
        </w:rPr>
        <w:t xml:space="preserve">region, while </w:t>
      </w:r>
      <w:r w:rsidR="00C16819" w:rsidRPr="00433C8A">
        <w:rPr>
          <w:color w:val="000000"/>
        </w:rPr>
        <w:t>DI</w:t>
      </w:r>
      <w:r w:rsidR="00854D43" w:rsidRPr="00433C8A">
        <w:rPr>
          <w:color w:val="000000"/>
        </w:rPr>
        <w:t xml:space="preserve"> </w:t>
      </w:r>
      <w:r w:rsidR="0098547C" w:rsidRPr="00433C8A">
        <w:rPr>
          <w:color w:val="000000"/>
        </w:rPr>
        <w:t xml:space="preserve">assesses </w:t>
      </w:r>
      <w:r w:rsidR="00854D43" w:rsidRPr="00433C8A">
        <w:rPr>
          <w:color w:val="000000"/>
        </w:rPr>
        <w:t>the shift in the directionality of contacts upstream and downstream of a region. While strong DI values are a signature of a TAD boundary, they can be associated with many regions in the genome</w:t>
      </w:r>
      <w:r w:rsidR="009E06BA" w:rsidRPr="00433C8A">
        <w:rPr>
          <w:color w:val="000000" w:themeColor="text1"/>
        </w:rPr>
        <w:t xml:space="preserve"> </w:t>
      </w:r>
      <w:r w:rsidR="009E06BA" w:rsidRPr="00433C8A">
        <w:rPr>
          <w:color w:val="000000"/>
        </w:rPr>
        <w:fldChar w:fldCharType="begin"/>
      </w:r>
      <w:r w:rsidR="005E75C1">
        <w:rPr>
          <w:color w:val="000000"/>
        </w:rPr>
        <w:instrText xml:space="preserve"> ADDIN ZOTERO_ITEM CSL_CITATION {"citationID":"Fo36vt8e","properties":{"formattedCitation":"(61)","plainCitation":"(61)","noteIndex":0},"citationItems":[{"id":5928,"uris":["http://zotero.org/users/14195618/items/LLIYSMDA"],"itemData":{"id":5928,"type":"article-journal","abstract":"Background: The 3-dimensional (3D) conformation of chromatin inside the nucleus is integral to a variety of nuclear processes including transcriptional regulation, DNA replication, and DNA damage repair. Aberrations in 3D chromatin conformation have been implicated in developmental abnormalities and cancer. Despite the importance of 3D chromatin conformation to cellular function and human health, little is known about how 3D chromatin conformation varies in the human population, or whether DNA sequence variation between individuals influences 3D chromatin conformation. Results: To address these questions, we perform Hi-C on lymphoblastoid cell lines from 20 individuals. We identify thousands of regions across the genome where 3D chromatin conformation varies between individuals and find that this variation is often accompanied by variation in gene expression, histone modifications, and transcription factor binding. Moreover, we find that DNA sequence variation influences several features of 3D chromatin conformation including loop strength, contact insulation, contact directionality, and density of local cis contacts. We map hundreds of quantitative trait loci associated with 3D chromatin features and find evidence that some of these same variants are associated at modest levels with other molecular phenotypes as well as complex disease risk. Conclusion: Our results demonstrate that common DNA sequence variants can influence 3D chromatin conformation, pointing to a more pervasive role for 3D chromatin conformation in human phenotypic variation than previously recognized.","container-title":"Genome Biology","DOI":"10.1186/S13059-019-1855-4/FIGURES/6","ISSN":"1474760X","issue":"1","note":"PMID: 31779666\npublisher: BioMed Central Ltd.","page":"1-25","title":"Common DNA sequence variation influences 3-dimensional conformation of the human genome","volume":"20","author":[{"family":"Gorkin","given":"David U."},{"family":"Qiu","given":"Yunjiang"},{"family":"Hu","given":"Ming"},{"family":"Fletez-Brant","given":"Kipper"},{"family":"Liu","given":"Tristin"},{"family":"Schmitt","given":"Anthony D."},{"family":"Noor","given":"Amina"},{"family":"Chiou","given":"Joshua"},{"family":"Gaulton","given":"Kyle J."},{"family":"Sebat","given":"Jonathan"},{"family":"Li","given":"Yun"},{"family":"Hansen","given":"Kasper D."},{"family":"Ren","given":"Bing"}],"issued":{"date-parts":[["2019",11,28]]}}}],"schema":"https://github.com/citation-style-language/schema/raw/master/csl-citation.json"} </w:instrText>
      </w:r>
      <w:r w:rsidR="009E06BA" w:rsidRPr="00433C8A">
        <w:rPr>
          <w:color w:val="000000"/>
        </w:rPr>
        <w:fldChar w:fldCharType="separate"/>
      </w:r>
      <w:r w:rsidR="005E75C1">
        <w:rPr>
          <w:color w:val="000000"/>
        </w:rPr>
        <w:t>(61)</w:t>
      </w:r>
      <w:r w:rsidR="009E06BA" w:rsidRPr="00433C8A">
        <w:rPr>
          <w:color w:val="000000"/>
        </w:rPr>
        <w:fldChar w:fldCharType="end"/>
      </w:r>
      <w:r w:rsidR="00854D43" w:rsidRPr="00433C8A">
        <w:rPr>
          <w:color w:val="000000"/>
        </w:rPr>
        <w:t>, and we reasoned that TADs called by both methods would represent the most robust set of domains. We therefore identified TADs called by both HiCExplorer and HiTAD tools</w:t>
      </w:r>
      <w:r w:rsidR="00C16819" w:rsidRPr="00433C8A">
        <w:rPr>
          <w:color w:val="000000"/>
        </w:rPr>
        <w:t xml:space="preserve">, with the criteria that the </w:t>
      </w:r>
      <w:r w:rsidR="00854D43" w:rsidRPr="00433C8A">
        <w:rPr>
          <w:color w:val="000000"/>
        </w:rPr>
        <w:t xml:space="preserve">TAD body must reciprocally overlap by at least 80% between </w:t>
      </w:r>
      <w:r w:rsidR="005065C5" w:rsidRPr="00433C8A">
        <w:rPr>
          <w:color w:val="000000"/>
        </w:rPr>
        <w:t xml:space="preserve">both </w:t>
      </w:r>
      <w:r w:rsidR="00C16819" w:rsidRPr="00433C8A">
        <w:rPr>
          <w:color w:val="000000"/>
        </w:rPr>
        <w:t>tools</w:t>
      </w:r>
      <w:r w:rsidR="001952DA" w:rsidRPr="00433C8A">
        <w:rPr>
          <w:color w:val="000000"/>
        </w:rPr>
        <w:t xml:space="preserve"> (Fig. 2A</w:t>
      </w:r>
      <w:r w:rsidR="00F32B2E" w:rsidRPr="00433C8A">
        <w:rPr>
          <w:color w:val="000000"/>
        </w:rPr>
        <w:t>, B</w:t>
      </w:r>
      <w:r w:rsidR="001952DA" w:rsidRPr="00433C8A">
        <w:rPr>
          <w:color w:val="000000"/>
        </w:rPr>
        <w:t>)</w:t>
      </w:r>
      <w:r w:rsidR="00854D43" w:rsidRPr="00433C8A">
        <w:rPr>
          <w:color w:val="000000"/>
        </w:rPr>
        <w:t>. W</w:t>
      </w:r>
      <w:r w:rsidR="0098547C" w:rsidRPr="00433C8A">
        <w:rPr>
          <w:color w:val="000000"/>
        </w:rPr>
        <w:t xml:space="preserve">ith </w:t>
      </w:r>
      <w:r w:rsidR="00B85CBF" w:rsidRPr="00433C8A">
        <w:rPr>
          <w:color w:val="000000" w:themeColor="text1"/>
        </w:rPr>
        <w:t>these criteria</w:t>
      </w:r>
      <w:r w:rsidR="00854D43" w:rsidRPr="00433C8A">
        <w:rPr>
          <w:color w:val="000000"/>
        </w:rPr>
        <w:t xml:space="preserve"> </w:t>
      </w:r>
      <w:r w:rsidR="00170839" w:rsidRPr="00433C8A">
        <w:rPr>
          <w:color w:val="000000"/>
        </w:rPr>
        <w:t xml:space="preserve">we </w:t>
      </w:r>
      <w:r w:rsidR="00854D43" w:rsidRPr="00433C8A">
        <w:rPr>
          <w:color w:val="000000"/>
        </w:rPr>
        <w:t>obtained 2</w:t>
      </w:r>
      <w:r w:rsidR="0098547C" w:rsidRPr="00433C8A">
        <w:rPr>
          <w:color w:val="000000"/>
        </w:rPr>
        <w:t>,</w:t>
      </w:r>
      <w:r w:rsidR="00854D43" w:rsidRPr="00433C8A">
        <w:rPr>
          <w:color w:val="000000"/>
        </w:rPr>
        <w:t>474 TADs at 2</w:t>
      </w:r>
      <w:r w:rsidR="0098547C" w:rsidRPr="00433C8A">
        <w:rPr>
          <w:color w:val="000000"/>
        </w:rPr>
        <w:t xml:space="preserve"> </w:t>
      </w:r>
      <w:r w:rsidR="00854D43" w:rsidRPr="00433C8A">
        <w:rPr>
          <w:color w:val="000000"/>
        </w:rPr>
        <w:t>kb resolution</w:t>
      </w:r>
      <w:r w:rsidR="0098547C" w:rsidRPr="00433C8A">
        <w:rPr>
          <w:color w:val="000000"/>
        </w:rPr>
        <w:t xml:space="preserve">. These TADs had a </w:t>
      </w:r>
      <w:r w:rsidR="00854D43" w:rsidRPr="00433C8A">
        <w:rPr>
          <w:color w:val="000000"/>
        </w:rPr>
        <w:t>median size of 44</w:t>
      </w:r>
      <w:r w:rsidR="0098547C" w:rsidRPr="00433C8A">
        <w:rPr>
          <w:color w:val="000000"/>
        </w:rPr>
        <w:t xml:space="preserve"> </w:t>
      </w:r>
      <w:r w:rsidR="00854D43" w:rsidRPr="00433C8A">
        <w:rPr>
          <w:color w:val="000000"/>
        </w:rPr>
        <w:t>kb</w:t>
      </w:r>
      <w:r w:rsidR="0098547C" w:rsidRPr="00433C8A">
        <w:rPr>
          <w:color w:val="000000"/>
        </w:rPr>
        <w:t xml:space="preserve"> and a </w:t>
      </w:r>
      <w:r w:rsidR="00854D43" w:rsidRPr="00433C8A">
        <w:rPr>
          <w:color w:val="000000"/>
        </w:rPr>
        <w:t xml:space="preserve">median number of 5 </w:t>
      </w:r>
      <w:r w:rsidR="0098547C" w:rsidRPr="00433C8A">
        <w:rPr>
          <w:color w:val="000000"/>
        </w:rPr>
        <w:t xml:space="preserve">genes </w:t>
      </w:r>
      <w:r w:rsidR="00854D43" w:rsidRPr="00433C8A">
        <w:rPr>
          <w:color w:val="000000"/>
        </w:rPr>
        <w:t>per TAD, covering 32.3% of the genome</w:t>
      </w:r>
      <w:r w:rsidR="001952DA" w:rsidRPr="00433C8A">
        <w:rPr>
          <w:color w:val="000000"/>
        </w:rPr>
        <w:t xml:space="preserve"> (Fig. 2C, E, G)</w:t>
      </w:r>
      <w:r w:rsidR="00854D43" w:rsidRPr="00433C8A">
        <w:rPr>
          <w:color w:val="000000"/>
        </w:rPr>
        <w:t>. At 5</w:t>
      </w:r>
      <w:r w:rsidR="0098547C" w:rsidRPr="00433C8A">
        <w:rPr>
          <w:color w:val="000000"/>
        </w:rPr>
        <w:t xml:space="preserve"> </w:t>
      </w:r>
      <w:r w:rsidR="00854D43" w:rsidRPr="00433C8A">
        <w:rPr>
          <w:color w:val="000000"/>
        </w:rPr>
        <w:t>kb resolution, we identified 1</w:t>
      </w:r>
      <w:r w:rsidR="0098547C" w:rsidRPr="00433C8A">
        <w:rPr>
          <w:color w:val="000000"/>
        </w:rPr>
        <w:t>,</w:t>
      </w:r>
      <w:r w:rsidR="00854D43" w:rsidRPr="00433C8A">
        <w:rPr>
          <w:color w:val="000000"/>
        </w:rPr>
        <w:t>207 TADs with median size of 65</w:t>
      </w:r>
      <w:r w:rsidR="0098547C" w:rsidRPr="00433C8A">
        <w:rPr>
          <w:color w:val="000000"/>
        </w:rPr>
        <w:t xml:space="preserve"> </w:t>
      </w:r>
      <w:r w:rsidR="00854D43" w:rsidRPr="00433C8A">
        <w:rPr>
          <w:color w:val="000000"/>
        </w:rPr>
        <w:t xml:space="preserve">kb, median number of 7 </w:t>
      </w:r>
      <w:r w:rsidR="0098547C" w:rsidRPr="00433C8A">
        <w:rPr>
          <w:color w:val="000000"/>
        </w:rPr>
        <w:t xml:space="preserve">genes </w:t>
      </w:r>
      <w:r w:rsidR="00854D43" w:rsidRPr="00433C8A">
        <w:rPr>
          <w:color w:val="000000"/>
        </w:rPr>
        <w:t xml:space="preserve">per TAD, covering </w:t>
      </w:r>
      <w:r w:rsidR="00BD2FB1" w:rsidRPr="00433C8A">
        <w:rPr>
          <w:color w:val="000000"/>
        </w:rPr>
        <w:t>23.6</w:t>
      </w:r>
      <w:r w:rsidR="00854D43" w:rsidRPr="00433C8A">
        <w:rPr>
          <w:color w:val="000000"/>
        </w:rPr>
        <w:t>% of the genome (Fig. 2</w:t>
      </w:r>
      <w:r w:rsidR="001952DA" w:rsidRPr="00433C8A">
        <w:rPr>
          <w:color w:val="000000"/>
        </w:rPr>
        <w:t>D, F, H</w:t>
      </w:r>
      <w:r w:rsidR="00854D43" w:rsidRPr="00433C8A">
        <w:rPr>
          <w:color w:val="000000"/>
        </w:rPr>
        <w:t>).</w:t>
      </w:r>
      <w:ins w:id="27" w:author="Amina Kurbidaeva" w:date="2025-02-11T11:34:00Z" w16du:dateUtc="2025-02-11T16:34:00Z">
        <w:r w:rsidR="00B83747">
          <w:rPr>
            <w:color w:val="000000"/>
          </w:rPr>
          <w:t xml:space="preserve"> </w:t>
        </w:r>
        <w:r w:rsidR="00B83747" w:rsidRPr="00B83747">
          <w:rPr>
            <w:color w:val="000000"/>
          </w:rPr>
          <w:t>The TADs called at 5 kb resolution had higher median number of genes per TAD, and since we wanted to analyze gene expression within TADs</w:t>
        </w:r>
        <w:r w:rsidR="00B83747">
          <w:rPr>
            <w:color w:val="000000"/>
          </w:rPr>
          <w:t xml:space="preserve"> </w:t>
        </w:r>
        <w:r w:rsidR="00B526A3">
          <w:rPr>
            <w:color w:val="000000"/>
          </w:rPr>
          <w:t>(see below)</w:t>
        </w:r>
        <w:r w:rsidR="00B83747" w:rsidRPr="00B83747">
          <w:rPr>
            <w:color w:val="000000"/>
          </w:rPr>
          <w:t>, we chose the 5kb resolution dataset for further analysis to increase the power.</w:t>
        </w:r>
      </w:ins>
    </w:p>
    <w:p w14:paraId="6F79096F" w14:textId="31F251AD" w:rsidR="00735044" w:rsidRPr="00433C8A" w:rsidRDefault="00735044" w:rsidP="009D2BBB">
      <w:pPr>
        <w:spacing w:line="480" w:lineRule="auto"/>
        <w:ind w:left="20"/>
        <w:jc w:val="both"/>
        <w:rPr>
          <w:color w:val="000000"/>
        </w:rPr>
      </w:pPr>
      <w:r w:rsidRPr="00433C8A">
        <w:rPr>
          <w:color w:val="000000"/>
        </w:rPr>
        <w:tab/>
        <w:t xml:space="preserve">In plant and animal genomes, A and B compartments are genomic regions characterized by similar chromosomal features and interaction patterns. A compartments have been shown to contain mainly euchromatin, while B compartments contain mainly heterochromatin </w:t>
      </w:r>
      <w:r w:rsidR="00976D23" w:rsidRPr="00433C8A">
        <w:rPr>
          <w:color w:val="000000"/>
        </w:rPr>
        <w:fldChar w:fldCharType="begin"/>
      </w:r>
      <w:r w:rsidR="005E75C1">
        <w:rPr>
          <w:color w:val="000000"/>
        </w:rPr>
        <w:instrText xml:space="preserve"> ADDIN ZOTERO_ITEM CSL_CITATION {"citationID":"PXnXWRAz","properties":{"formattedCitation":"(42,62)","plainCitation":"(42,62)","noteIndex":0},"citationItems":[{"id":994,"uris":["http://zotero.org/users/14195618/items/QEFVZZV5"],"itemData":{"id":994,"type":"article-journal","abstract":"The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id":4962,"uris":["http://zotero.org/users/14195618/items/R2W3ESRZ"],"itemData":{"id":4962,"type":"article-journal","abstract":"The non-random spatial packing of chromosomes in the nucleus plays a critical role in orchestrating gene expression and genome function. Here, we present a Hi-C analysis of the chromatin interaction patterns in rice (Oryza sativa L.) at hierarchical architectural levels. We confirm that rice chromosomes occupy their own territories with certain preferential inter-chromosomal associations. Moderate compartment delimitation and extensive TADs (Topologically Associated Domains) were determined to be associated with heterogeneous genomic compositions and epigenetic marks in the rice genome. We found subtle features including chromatin loops, gene loops, and off-/near-diagonal intensive interaction regions. Gene chromatin loops associated with H3K27me3 could be positively involved in gene expression. In addition to insulated enhancing effects for neighbor gene expression, the identified rice gene loops could bi-directionally (+/−) affect the expression of looped genes themselves. Finally, web-interleaved off-diagonal IHIs/KEEs (Interactive Heterochromatic Islands or KNOT ENGAGED ELEMENTs) could trap transposable elements (TEs) via the enrichment of silencing epigenetic marks. In parallel, the near-diagonal FIREs (Frequently Interacting Regions) could positively affect the expression of involved genes. Our results suggest that the chromatin packing pattern in rice is generally similar to that in Arabidopsis thaliana but with clear differences at specific structural levels. We conclude that genomic composition, epigenetic modification, and transcriptional activity could act in combination to shape global and local chromatin packing in rice. Our results confirm recent observations in rice and A. thaliana but also provide additional insights into the patterns and features of chromatin organization in higher plants.","container-title":"The Plant Journal","DOI":"10.1111/tpj.13925","ISSN":"09607412","issue":"6","note":"publisher: Blackwell Publishing Ltd","page":"1141-1156","title":"Genome-wide Hi-C analysis reveals extensive hierarchical chromatin interactions in rice","volume":"94","author":[{"family":"Dong","given":"Qianli"},{"family":"Li","given":"Ning"},{"family":"Li","given":"Xiaochong"},{"family":"Yuan","given":"Zan"},{"family":"Xie","given":"Dejian"},{"family":"Wang","given":"Xiaofei"},{"family":"Li","given":"Jianing"},{"family":"Yu","given":"Yanan"},{"family":"Wang","given":"Jinbin"},{"family":"Ding","given":"Baoxu"},{"family":"Zhang","given":"Zhibin"},{"family":"Li","given":"Changping"},{"family":"Bian","given":"Yao"},{"family":"Zhang","given":"Ai"},{"family":"Wu","given":"Ying"},{"family":"Liu","given":"Bao"},{"family":"Gong","given":"Lei"}],"issued":{"date-parts":[["2018",6,1]]}}}],"schema":"https://github.com/citation-style-language/schema/raw/master/csl-citation.json"} </w:instrText>
      </w:r>
      <w:r w:rsidR="00976D23" w:rsidRPr="00433C8A">
        <w:rPr>
          <w:color w:val="000000"/>
        </w:rPr>
        <w:fldChar w:fldCharType="separate"/>
      </w:r>
      <w:r w:rsidR="005E75C1">
        <w:rPr>
          <w:noProof/>
          <w:color w:val="000000"/>
        </w:rPr>
        <w:t>(42,62)</w:t>
      </w:r>
      <w:r w:rsidR="00976D23" w:rsidRPr="00433C8A">
        <w:rPr>
          <w:color w:val="000000"/>
        </w:rPr>
        <w:fldChar w:fldCharType="end"/>
      </w:r>
      <w:r w:rsidR="00976D23" w:rsidRPr="00433C8A">
        <w:rPr>
          <w:color w:val="000000"/>
        </w:rPr>
        <w:t>.</w:t>
      </w:r>
      <w:r w:rsidRPr="00433C8A">
        <w:rPr>
          <w:color w:val="000000"/>
        </w:rPr>
        <w:t xml:space="preserve"> To </w:t>
      </w:r>
      <w:r w:rsidRPr="00433C8A">
        <w:rPr>
          <w:color w:val="000000"/>
        </w:rPr>
        <w:lastRenderedPageBreak/>
        <w:t xml:space="preserve">characterize the distribution of TADs between euchromatic and heterochromatic regions of the genome, we first identified the corresponding regions by calling compartments. </w:t>
      </w:r>
      <w:r w:rsidRPr="00433C8A">
        <w:rPr>
          <w:bCs/>
          <w:color w:val="222222"/>
        </w:rPr>
        <w:t xml:space="preserve">We did that at the 160kb resolution using fanc compartments tool of the FAN-C package </w:t>
      </w:r>
      <w:r w:rsidR="00976D23" w:rsidRPr="00433C8A">
        <w:rPr>
          <w:bCs/>
          <w:color w:val="222222"/>
        </w:rPr>
        <w:fldChar w:fldCharType="begin"/>
      </w:r>
      <w:r w:rsidR="005E75C1">
        <w:rPr>
          <w:bCs/>
          <w:color w:val="222222"/>
        </w:rPr>
        <w:instrText xml:space="preserve"> ADDIN ZOTERO_ITEM CSL_CITATION {"citationID":"dQsBYMAQ","properties":{"formattedCitation":"(63)","plainCitation":"(63)","noteIndex":0},"citationItems":[{"id":5394,"uris":["http://zotero.org/users/14195618/items/GZ73UINR"],"itemData":{"id":5394,"type":"article-journal","abstract":"Chromosome conformation capture data, particularly from high-throughput approaches such as Hi-C, are typically very complex to analyse. Existing analysis tools are often single-purpose, or limited in compatibility to a small number of data formats, frequently making Hi-C analyses tedious and time-consuming. Here, we present FAN-C, an easy-to-use command-line tool and powerful Python API with a broad feature set covering matrix generation, analysis, and visualisation for C-like data (https://github.com/vaquerizaslab/fanc). Due to its compatibility with the most prevalent Hi-C storage formats, FAN-C can be used in combination with a large number of existing analysis tools, thus greatly simplifying Hi-C matrix analysis.","container-title":"Genome Biology","DOI":"10.1186/s13059-020-02215-9","ISSN":"1474760X","issue":"1","note":"PMID: 33334380\npublisher: BioMed Central Ltd","page":"1-19","title":"FAN-C: a feature-rich framework for the analysis and visualisation of chromosome conformation capture data","volume":"21","author":[{"family":"Kruse","given":"Kai"},{"family":"Hug","given":"Clemens B."},{"family":"Vaquerizas","given":"Juan M."}],"issued":{"date-parts":[["2020",12,1]]}}}],"schema":"https://github.com/citation-style-language/schema/raw/master/csl-citation.json"} </w:instrText>
      </w:r>
      <w:r w:rsidR="00976D23" w:rsidRPr="00433C8A">
        <w:rPr>
          <w:bCs/>
          <w:color w:val="222222"/>
        </w:rPr>
        <w:fldChar w:fldCharType="separate"/>
      </w:r>
      <w:r w:rsidR="005E75C1">
        <w:rPr>
          <w:bCs/>
          <w:noProof/>
          <w:color w:val="222222"/>
        </w:rPr>
        <w:t>(63)</w:t>
      </w:r>
      <w:r w:rsidR="00976D23" w:rsidRPr="00433C8A">
        <w:rPr>
          <w:bCs/>
          <w:color w:val="222222"/>
        </w:rPr>
        <w:fldChar w:fldCharType="end"/>
      </w:r>
      <w:r w:rsidRPr="00433C8A">
        <w:rPr>
          <w:bCs/>
          <w:color w:val="222222"/>
        </w:rPr>
        <w:t>. Compartment calling was done based on the GC content, where regions with low GC content correspond</w:t>
      </w:r>
      <w:r w:rsidR="00127EAF" w:rsidRPr="00433C8A">
        <w:rPr>
          <w:bCs/>
          <w:color w:val="222222"/>
        </w:rPr>
        <w:t>ed</w:t>
      </w:r>
      <w:r w:rsidRPr="00433C8A">
        <w:rPr>
          <w:bCs/>
          <w:color w:val="222222"/>
        </w:rPr>
        <w:t xml:space="preserve"> to B compartment, and regions with high GC content – to A compartments. </w:t>
      </w:r>
      <w:r w:rsidR="001D2C48" w:rsidRPr="00433C8A">
        <w:rPr>
          <w:bCs/>
          <w:color w:val="222222"/>
        </w:rPr>
        <w:t xml:space="preserve">We then analyzed the relative distribution of TADs between A and B compartments by using Chi-squared test to compare observed and expected number of TADs in compartments. </w:t>
      </w:r>
      <w:r w:rsidR="00D42052" w:rsidRPr="00433C8A">
        <w:rPr>
          <w:bCs/>
          <w:color w:val="222222"/>
        </w:rPr>
        <w:t>The results suggested no strong compartmentalization bias for TADs in terms of association with euchromatin and heterochromatin.</w:t>
      </w:r>
    </w:p>
    <w:p w14:paraId="1CF6B9A6" w14:textId="7E774E5C" w:rsidR="00854D43" w:rsidRPr="00433C8A" w:rsidRDefault="00B74A68" w:rsidP="009D2BBB">
      <w:pPr>
        <w:spacing w:line="480" w:lineRule="auto"/>
        <w:ind w:left="20"/>
        <w:jc w:val="both"/>
        <w:rPr>
          <w:color w:val="000000" w:themeColor="text1"/>
        </w:rPr>
      </w:pPr>
      <w:r w:rsidRPr="00433C8A">
        <w:rPr>
          <w:noProof/>
          <w:color w:val="000000" w:themeColor="text1"/>
        </w:rPr>
        <w:lastRenderedPageBreak/>
        <w:drawing>
          <wp:inline distT="0" distB="0" distL="0" distR="0" wp14:anchorId="42062206" wp14:editId="6E79AA27">
            <wp:extent cx="5943600" cy="6642100"/>
            <wp:effectExtent l="0" t="0" r="0" b="0"/>
            <wp:docPr id="18684675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7519" name="Picture 1" descr="A screenshot of a computer screen&#10;&#10;Description automatically generated"/>
                    <pic:cNvPicPr/>
                  </pic:nvPicPr>
                  <pic:blipFill>
                    <a:blip r:embed="rId9"/>
                    <a:stretch>
                      <a:fillRect/>
                    </a:stretch>
                  </pic:blipFill>
                  <pic:spPr>
                    <a:xfrm>
                      <a:off x="0" y="0"/>
                      <a:ext cx="5943600" cy="6642100"/>
                    </a:xfrm>
                    <a:prstGeom prst="rect">
                      <a:avLst/>
                    </a:prstGeom>
                  </pic:spPr>
                </pic:pic>
              </a:graphicData>
            </a:graphic>
          </wp:inline>
        </w:drawing>
      </w:r>
    </w:p>
    <w:p w14:paraId="660BD1BA" w14:textId="6342AF71" w:rsidR="00B74A68" w:rsidRPr="00433C8A" w:rsidRDefault="00B74A68" w:rsidP="009D2BBB">
      <w:pPr>
        <w:spacing w:line="480" w:lineRule="auto"/>
        <w:ind w:left="20"/>
        <w:jc w:val="both"/>
        <w:rPr>
          <w:rStyle w:val="eop"/>
          <w:color w:val="000000"/>
        </w:rPr>
      </w:pPr>
      <w:r w:rsidRPr="00433C8A">
        <w:rPr>
          <w:rStyle w:val="normaltextrun"/>
          <w:b/>
          <w:bCs/>
          <w:color w:val="000000"/>
        </w:rPr>
        <w:t>Figure 2. TAD identification from Azucena Micro-C data.</w:t>
      </w:r>
      <w:r w:rsidRPr="00433C8A">
        <w:rPr>
          <w:rStyle w:val="normaltextrun"/>
          <w:color w:val="000000"/>
        </w:rPr>
        <w:t xml:space="preserve"> (A) The approach used to call TADs using the two tools HiCExplorer and HiTAD. A TAD call is arrived at by consensus if the reciprocal overlap between the TADs called by the two methods </w:t>
      </w:r>
      <w:r w:rsidR="00002DC0" w:rsidRPr="00433C8A">
        <w:rPr>
          <w:rStyle w:val="normaltextrun"/>
          <w:color w:val="000000"/>
        </w:rPr>
        <w:t>is</w:t>
      </w:r>
      <w:r w:rsidRPr="00433C8A">
        <w:rPr>
          <w:rStyle w:val="normaltextrun"/>
          <w:color w:val="000000"/>
        </w:rPr>
        <w:t xml:space="preserve"> </w:t>
      </w:r>
      <w:del w:id="28" w:author="Amina Kurbidaeva" w:date="2025-02-14T13:26:00Z" w16du:dateUtc="2025-02-14T18:26:00Z">
        <w:r w:rsidR="00374C08" w:rsidRPr="00433C8A" w:rsidDel="00856C48">
          <w:rPr>
            <w:rStyle w:val="normaltextrun"/>
            <w:color w:val="000000"/>
          </w:rPr>
          <w:delText xml:space="preserve"> </w:delText>
        </w:r>
      </w:del>
      <w:r w:rsidRPr="00433C8A">
        <w:rPr>
          <w:rStyle w:val="normaltextrun"/>
          <w:color w:val="000000"/>
        </w:rPr>
        <w:t>&gt;</w:t>
      </w:r>
      <w:r w:rsidR="00374C08" w:rsidRPr="00433C8A">
        <w:rPr>
          <w:rStyle w:val="normaltextrun"/>
          <w:color w:val="000000"/>
        </w:rPr>
        <w:t xml:space="preserve"> </w:t>
      </w:r>
      <w:r w:rsidRPr="00433C8A">
        <w:rPr>
          <w:rStyle w:val="normaltextrun"/>
          <w:color w:val="000000"/>
        </w:rPr>
        <w:t>80%.</w:t>
      </w:r>
      <w:del w:id="29" w:author="Amina Kurbidaeva" w:date="2025-02-12T11:56:00Z" w16du:dateUtc="2025-02-12T16:56:00Z">
        <w:r w:rsidRPr="00433C8A" w:rsidDel="00D271B4">
          <w:rPr>
            <w:rStyle w:val="normaltextrun"/>
            <w:color w:val="000000"/>
          </w:rPr>
          <w:delText> </w:delText>
        </w:r>
      </w:del>
      <w:r w:rsidRPr="00433C8A">
        <w:rPr>
          <w:rStyle w:val="normaltextrun"/>
          <w:color w:val="000000"/>
        </w:rPr>
        <w:t xml:space="preserve"> </w:t>
      </w:r>
      <w:ins w:id="30" w:author="Amina Kurbidaeva" w:date="2025-02-12T11:56:00Z" w16du:dateUtc="2025-02-12T16:56:00Z">
        <w:r w:rsidR="00D271B4">
          <w:rPr>
            <w:color w:val="000000" w:themeColor="text1"/>
          </w:rPr>
          <w:t xml:space="preserve">The TAD body and boundaries identified by HiCExplorer were retained as the consensus. </w:t>
        </w:r>
      </w:ins>
      <w:r w:rsidRPr="00433C8A">
        <w:rPr>
          <w:rStyle w:val="normaltextrun"/>
          <w:color w:val="000000"/>
        </w:rPr>
        <w:t xml:space="preserve">(B) An example of an ~1 </w:t>
      </w:r>
      <w:r w:rsidRPr="00433C8A">
        <w:rPr>
          <w:rStyle w:val="normaltextrun"/>
          <w:color w:val="000000"/>
        </w:rPr>
        <w:lastRenderedPageBreak/>
        <w:t>Mb region of Azucena chromosome 1 with TADs called by the two tools independently, and with the approach depicted in the previous panel. Position in the region is indicated by the numbers above. The directionality index values, and the insulation scores are indicated. Contact map resolution is 5 kb. (C), (D) Overlap of TADs called with HiCExplorer and HiTAD tools at 2 kb and 5 kb resolutions, respectively. (E), (F) Size distribution of Azucena TADs at 2 kb and 5 kb resolutions, respectively. The median TAD sizes in kb are indicated. (G), (H) Distribution of the number of genes per TAD called at 5 kb and 2 kb resolutions, respectively. The median gene number per TAD is indicated.</w:t>
      </w:r>
      <w:r w:rsidRPr="00433C8A">
        <w:rPr>
          <w:rStyle w:val="eop"/>
          <w:color w:val="000000"/>
        </w:rPr>
        <w:t> </w:t>
      </w:r>
    </w:p>
    <w:p w14:paraId="7E86DAD2" w14:textId="77777777" w:rsidR="00735044" w:rsidRPr="00433C8A" w:rsidRDefault="00735044" w:rsidP="009D2BBB">
      <w:pPr>
        <w:spacing w:line="480" w:lineRule="auto"/>
        <w:ind w:left="20"/>
        <w:jc w:val="both"/>
        <w:rPr>
          <w:color w:val="000000" w:themeColor="text1"/>
        </w:rPr>
      </w:pPr>
    </w:p>
    <w:p w14:paraId="7FB0F76E" w14:textId="6C596376" w:rsidR="0025101B" w:rsidRPr="00433C8A" w:rsidRDefault="002B0105" w:rsidP="00A46B16">
      <w:pPr>
        <w:spacing w:line="480" w:lineRule="auto"/>
        <w:ind w:left="20" w:hanging="20"/>
        <w:jc w:val="both"/>
        <w:rPr>
          <w:color w:val="000000" w:themeColor="text1"/>
        </w:rPr>
      </w:pPr>
      <w:r w:rsidRPr="00433C8A">
        <w:rPr>
          <w:b/>
          <w:bCs/>
          <w:color w:val="000000" w:themeColor="text1"/>
        </w:rPr>
        <w:t>E</w:t>
      </w:r>
      <w:r w:rsidR="00854D43" w:rsidRPr="00433C8A">
        <w:rPr>
          <w:b/>
          <w:bCs/>
          <w:color w:val="000000" w:themeColor="text1"/>
        </w:rPr>
        <w:t xml:space="preserve">pigenetic </w:t>
      </w:r>
      <w:r w:rsidRPr="00433C8A">
        <w:rPr>
          <w:b/>
          <w:bCs/>
          <w:color w:val="000000" w:themeColor="text1"/>
        </w:rPr>
        <w:t xml:space="preserve">and genetic </w:t>
      </w:r>
      <w:r w:rsidR="00854D43" w:rsidRPr="00433C8A">
        <w:rPr>
          <w:b/>
          <w:bCs/>
          <w:color w:val="000000" w:themeColor="text1"/>
        </w:rPr>
        <w:t>properties of TADs and TAD boundaries</w:t>
      </w:r>
      <w:r w:rsidR="0098547C" w:rsidRPr="00433C8A">
        <w:rPr>
          <w:b/>
          <w:bCs/>
          <w:color w:val="000000" w:themeColor="text1"/>
        </w:rPr>
        <w:t>.</w:t>
      </w:r>
      <w:r w:rsidR="0098547C" w:rsidRPr="00433C8A">
        <w:rPr>
          <w:color w:val="000000" w:themeColor="text1"/>
        </w:rPr>
        <w:t xml:space="preserve"> W</w:t>
      </w:r>
      <w:r w:rsidR="00854D43" w:rsidRPr="00433C8A">
        <w:rPr>
          <w:color w:val="000000" w:themeColor="text1"/>
        </w:rPr>
        <w:t xml:space="preserve">e wanted to better characterize </w:t>
      </w:r>
      <w:r w:rsidR="0098547C" w:rsidRPr="00433C8A">
        <w:rPr>
          <w:color w:val="000000" w:themeColor="text1"/>
        </w:rPr>
        <w:t>genomic</w:t>
      </w:r>
      <w:r w:rsidR="00854D43" w:rsidRPr="00433C8A">
        <w:rPr>
          <w:color w:val="000000" w:themeColor="text1"/>
        </w:rPr>
        <w:t xml:space="preserve"> features associated with TADs and TAD boundaries in </w:t>
      </w:r>
      <w:r w:rsidR="00B85CBF" w:rsidRPr="00433C8A">
        <w:rPr>
          <w:color w:val="000000" w:themeColor="text1"/>
        </w:rPr>
        <w:t xml:space="preserve">Azucena </w:t>
      </w:r>
      <w:r w:rsidR="003A553B" w:rsidRPr="00433C8A">
        <w:rPr>
          <w:color w:val="000000" w:themeColor="text1"/>
        </w:rPr>
        <w:t xml:space="preserve">(Fig. 3A) </w:t>
      </w:r>
      <w:r w:rsidR="00B85CBF" w:rsidRPr="00433C8A">
        <w:rPr>
          <w:color w:val="000000" w:themeColor="text1"/>
        </w:rPr>
        <w:t>and</w:t>
      </w:r>
      <w:r w:rsidR="0098547C" w:rsidRPr="00433C8A">
        <w:rPr>
          <w:color w:val="000000" w:themeColor="text1"/>
        </w:rPr>
        <w:t xml:space="preserve"> </w:t>
      </w:r>
      <w:r w:rsidR="00854D43" w:rsidRPr="00433C8A">
        <w:rPr>
          <w:color w:val="000000" w:themeColor="text1"/>
        </w:rPr>
        <w:t xml:space="preserve">created </w:t>
      </w:r>
      <w:r w:rsidR="0098547C" w:rsidRPr="00433C8A">
        <w:rPr>
          <w:color w:val="000000" w:themeColor="text1"/>
        </w:rPr>
        <w:t xml:space="preserve">genome-wide </w:t>
      </w:r>
      <w:r w:rsidR="00854D43" w:rsidRPr="00433C8A">
        <w:rPr>
          <w:color w:val="000000" w:themeColor="text1"/>
        </w:rPr>
        <w:t xml:space="preserve">profile plots for </w:t>
      </w:r>
      <w:r w:rsidR="00610373" w:rsidRPr="00433C8A">
        <w:rPr>
          <w:color w:val="000000" w:themeColor="text1"/>
        </w:rPr>
        <w:t>a set of genetic and epigenetic features</w:t>
      </w:r>
      <w:r w:rsidR="0098547C"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{"citationID":"stAGaOc5","properties":{"formattedCitation":"(54)","plainCitation":"(54)","noteIndex":0},"citationItems":[{"id":4799,"uris":["http://zotero.org/users/14195618/items/AWVWAYCF"],"itemData":{"id":4799,"type":"article-journal","abstract":"The extent to which sequence variation impacts plant fitness is poorly understood. High-resolution maps detailing the constraint acting on the genome, especially in regulatory sites, would be beneficial as functional annotation of noncoding sequences remains sparse. Here, we present a fitness consequence (fitCons) map for rice (Oryza sativa). We inferred fitCons scores (ρ) for 246 inferred genome classes derived from nine functional genomic and epigenomic datasets, including chromatin accessibility, messenger RNA/small RNA transcription, DNA methylation, histone modifications and engaged RNA polymerase activity. These were integrated with genome-wide polymorphism and divergence data from 1,477 rice accessions and 11 reference genome sequences in the Oryzeae. We found ρ to be multimodal, with ~9% of the rice genome falling into classes where more than half of the bases would probably have a fitness consequence if mutated. Around 2% of the rice genome showed evidence of weak negative selection, frequently at candidate regulatory sites, including a novel set of 1,000 potentially active enhancer elements. This fitCons map provides perspective on the evolutionary forces associated with genome diversity, aids in genome annotation and can guide crop breeding programs.","container-title":"Nature Plants","DOI":"10.1038/s41477-019-0589-3","ISSN":"20550278","issue":"2","note":"PMID: 32042156\npublisher: Nature Research","page":"119-130","title":"An inferred fitness consequence map of the rice genome","volume":"6","author":[{"family":"Joly-Lopez","given":"Zoé"},{"family":"Platts","given":"Adrian E."},{"family":"Gulko","given":"Brad"},{"family":"Choi","given":"Jae Young"},{"family":"Groen","given":"Simon C."},{"family":"Zhong","given":"Xuehua"},{"family":"Siepel","given":"Adam"},{"family":"Purugganan","given":"Michael D."}],"issued":{"date-parts":[["2020",2,1]]}}}],"schema":"https://github.com/citation-style-language/schema/raw/master/csl-citation.json"} </w:instrText>
      </w:r>
      <w:r w:rsidRPr="00433C8A">
        <w:rPr>
          <w:color w:val="000000" w:themeColor="text1"/>
        </w:rPr>
        <w:fldChar w:fldCharType="separate"/>
      </w:r>
      <w:r w:rsidR="00976D23" w:rsidRPr="00433C8A">
        <w:rPr>
          <w:color w:val="000000"/>
        </w:rPr>
        <w:t>(54)</w:t>
      </w:r>
      <w:r w:rsidRPr="00433C8A">
        <w:rPr>
          <w:color w:val="000000" w:themeColor="text1"/>
        </w:rPr>
        <w:fldChar w:fldCharType="end"/>
      </w:r>
      <w:r w:rsidR="00854D43" w:rsidRPr="00433C8A">
        <w:rPr>
          <w:color w:val="000000" w:themeColor="text1"/>
        </w:rPr>
        <w:t xml:space="preserve"> </w:t>
      </w:r>
      <w:r w:rsidR="005065C5" w:rsidRPr="00433C8A">
        <w:rPr>
          <w:color w:val="000000" w:themeColor="text1"/>
        </w:rPr>
        <w:t xml:space="preserve">for these </w:t>
      </w:r>
      <w:r w:rsidR="00854D43" w:rsidRPr="00433C8A">
        <w:rPr>
          <w:color w:val="000000" w:themeColor="text1"/>
        </w:rPr>
        <w:t>TAD regions (see Methods)</w:t>
      </w:r>
      <w:r w:rsidR="003A553B" w:rsidRPr="00433C8A">
        <w:rPr>
          <w:color w:val="000000" w:themeColor="text1"/>
        </w:rPr>
        <w:t xml:space="preserve"> (Fig. 3B)</w:t>
      </w:r>
      <w:r w:rsidR="00854D43" w:rsidRPr="00433C8A">
        <w:rPr>
          <w:color w:val="000000" w:themeColor="text1"/>
        </w:rPr>
        <w:t>. We found that boundaries of TADs called at 5</w:t>
      </w:r>
      <w:r w:rsidR="0098547C" w:rsidRPr="00433C8A">
        <w:rPr>
          <w:color w:val="000000" w:themeColor="text1"/>
        </w:rPr>
        <w:t xml:space="preserve"> </w:t>
      </w:r>
      <w:r w:rsidR="00854D43" w:rsidRPr="00433C8A">
        <w:rPr>
          <w:color w:val="000000" w:themeColor="text1"/>
        </w:rPr>
        <w:t xml:space="preserve">kb resolution are enriched in </w:t>
      </w:r>
      <w:r w:rsidR="005065C5" w:rsidRPr="00433C8A">
        <w:rPr>
          <w:color w:val="000000" w:themeColor="text1"/>
        </w:rPr>
        <w:t xml:space="preserve">the </w:t>
      </w:r>
      <w:r w:rsidR="00854D43" w:rsidRPr="00433C8A">
        <w:rPr>
          <w:color w:val="000000" w:themeColor="text1"/>
        </w:rPr>
        <w:t xml:space="preserve">active promoter-associated marks H3K27ac and H3K4me3. These histone marks play similar roles </w:t>
      </w:r>
      <w:r w:rsidR="0098547C" w:rsidRPr="00433C8A">
        <w:rPr>
          <w:color w:val="000000" w:themeColor="text1"/>
        </w:rPr>
        <w:t xml:space="preserve">in </w:t>
      </w:r>
      <w:r w:rsidR="00854D43" w:rsidRPr="00433C8A">
        <w:rPr>
          <w:color w:val="000000" w:themeColor="text1"/>
        </w:rPr>
        <w:t>metazoans and were previously found to be associated with TAD boundaries in different organisms</w:t>
      </w:r>
      <w:r w:rsidR="00CA210F" w:rsidRPr="00433C8A">
        <w:rPr>
          <w:color w:val="000000" w:themeColor="text1"/>
        </w:rPr>
        <w:t xml:space="preserve"> </w:t>
      </w:r>
      <w:r w:rsidRPr="00433C8A">
        <w:rPr>
          <w:color w:val="000000" w:themeColor="text1"/>
        </w:rPr>
        <w:fldChar w:fldCharType="begin"/>
      </w:r>
      <w:r w:rsidR="005E75C1">
        <w:rPr>
          <w:color w:val="000000" w:themeColor="text1"/>
        </w:rPr>
        <w:instrText xml:space="preserve"> ADDIN ZOTERO_ITEM CSL_CITATION {"citationID":"WTyhjY9s","properties":{"formattedCitation":"(38,42,64)","plainCitation":"(38,42,64)","noteIndex":0},"citationItems":[{"id":6773,"uris":["http://zotero.org/users/14195618/items/EPG9C422"],"itemData":{"id":6773,"type":"article-journal","abstract":"The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 of the genome that constrain the spread of heterochromatin. The domains are stable across different cell types and highly conserved across species, indicating that topological domains are an inherent property of mammalian genomes. Finally, we find that the boundaries of topological domains are enriched for the insulator binding protein CTCF, housekeeping genes, transfer RNAs and short interspersed element (SINE) retrotransposons, indicating that these factors may have a role in establishing the topological domain structure of the genome.","container-title":"Nature 2012 485:7398","DOI":"10.1038/nature11082","ISSN":"1476-4687","issue":"7398","note":"PMID: 22495300\npublisher: Nature Publishing Group","page":"376-380","title":"Topological domains in mammalian genomes identified by analysis of chromatin interactions","volume":"485","author":[{"family":"Dixon","given":"Jesse R."},{"family":"Selvaraj","given":"Siddarth"},{"family":"Yue","given":"Feng"},{"family":"Kim","given":"Audrey"},{"family":"Li","given":"Yan"},{"family":"Shen","given":"Yin"},{"family":"Hu","given":"Ming"},{"family":"Liu","given":"Jun S."},{"family":"Ren","given":"Bing"}],"issued":{"date-parts":[["2012",4,11]]}}},{"id":994,"uris":["http://zotero.org/users/14195618/items/QEFVZZV5"],"itemData":{"id":994,"type":"article-journal","abstract":"The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id":5159,"uris":["http://zotero.org/users/14195618/items/PIL653HP"],"itemData":{"id":5159,"type":"article-journal","abstract":"The formation of polyploids significantly increases the complexity of transcriptional regulation, which is expected to be reflected in sophisticated higher-order chromatin structures. However, knowledge of three-dimensional (3D) genome structure and its dynamics during polyploidization remains poor. Here, we characterize 3D genome architectures for diploid and tetraploid cotton, and find the existence of A/B compartments and topologically associated domains (TADs). By comparing each subgenome in tetraploids with its extant diploid progenitor, we find that genome allopolyploidization has contributed to the switching of A/B compartments and the reorganization of TADs in both subgenomes. We also show that the formation of TAD boundaries during polyploidization preferentially occurs in open chromatin, coinciding with the deposition of active chromatin modification. Furthermore, analysis of inter-subgenomic chromatin interactions has revealed the spatial proximity of homoeologous genes, possibly associated with their coordinated expression. This study advances our understanding of chromatin organization in plants and sheds new light on the relationship between 3D genome evolution and transcriptional regulation.","container-title":"Nature Plants","DOI":"10.1038/s41477-017-0096-3","ISSN":"20550278","issue":"2","note":"PMID: 29379149\npublisher: Palgrave Macmillan Ltd.","page":"90-97","title":"Evolutionary dynamics of 3D genome architecture following polyploidization in cotton","volume":"4","author":[{"family":"Wang","given":"Maojun"},{"family":"Wang","given":"Pengcheng"},{"family":"Lin","given":"Min"},{"family":"Ye","given":"Zhengxiu"},{"family":"Li","given":"Guoliang"},{"family":"Tu","given":"Lili"},{"family":"Shen","given":"Chao"},{"family":"Li","given":"Jianying"},{"family":"Yang","given":"Qingyong"},{"family":"Zhang","given":"Xianlong"}],"issued":{"date-parts":[["2018",2,1]]}}}],"schema":"https://github.com/citation-style-language/schema/raw/master/csl-citation.json"} </w:instrText>
      </w:r>
      <w:r w:rsidRPr="00433C8A">
        <w:rPr>
          <w:color w:val="000000" w:themeColor="text1"/>
        </w:rPr>
        <w:fldChar w:fldCharType="separate"/>
      </w:r>
      <w:r w:rsidR="005E75C1">
        <w:rPr>
          <w:color w:val="000000"/>
        </w:rPr>
        <w:t>(38,42,64)</w:t>
      </w:r>
      <w:r w:rsidRPr="00433C8A">
        <w:rPr>
          <w:color w:val="000000" w:themeColor="text1"/>
        </w:rPr>
        <w:fldChar w:fldCharType="end"/>
      </w:r>
      <w:r w:rsidR="00854D43" w:rsidRPr="00433C8A">
        <w:rPr>
          <w:color w:val="000000" w:themeColor="text1"/>
        </w:rPr>
        <w:t xml:space="preserve">. </w:t>
      </w:r>
      <w:r w:rsidR="0098547C" w:rsidRPr="00433C8A">
        <w:rPr>
          <w:color w:val="000000" w:themeColor="text1"/>
        </w:rPr>
        <w:t xml:space="preserve">The repressive </w:t>
      </w:r>
      <w:r w:rsidR="00854D43" w:rsidRPr="00433C8A">
        <w:rPr>
          <w:color w:val="000000" w:themeColor="text1"/>
        </w:rPr>
        <w:t xml:space="preserve">epigenetic mark H3K27me3 was found to be </w:t>
      </w:r>
      <w:r w:rsidR="0045199D" w:rsidRPr="00433C8A">
        <w:rPr>
          <w:color w:val="000000" w:themeColor="text1"/>
        </w:rPr>
        <w:t>neither</w:t>
      </w:r>
      <w:r w:rsidR="00854D43" w:rsidRPr="00433C8A">
        <w:rPr>
          <w:color w:val="000000" w:themeColor="text1"/>
        </w:rPr>
        <w:t xml:space="preserve"> enriched </w:t>
      </w:r>
      <w:r w:rsidR="0045199D" w:rsidRPr="00433C8A">
        <w:rPr>
          <w:color w:val="000000" w:themeColor="text1"/>
        </w:rPr>
        <w:t xml:space="preserve">nor depleted </w:t>
      </w:r>
      <w:r w:rsidR="00854D43" w:rsidRPr="00433C8A">
        <w:rPr>
          <w:color w:val="000000" w:themeColor="text1"/>
        </w:rPr>
        <w:t>at TAD bo</w:t>
      </w:r>
      <w:r w:rsidR="0045199D" w:rsidRPr="00433C8A">
        <w:rPr>
          <w:color w:val="000000" w:themeColor="text1"/>
        </w:rPr>
        <w:t>undaries</w:t>
      </w:r>
      <w:r w:rsidR="00854D43" w:rsidRPr="00433C8A">
        <w:rPr>
          <w:color w:val="000000" w:themeColor="text1"/>
        </w:rPr>
        <w:t xml:space="preserve">, consistent with previous findings in </w:t>
      </w:r>
      <w:r w:rsidR="0045199D" w:rsidRPr="00433C8A">
        <w:rPr>
          <w:color w:val="000000" w:themeColor="text1"/>
        </w:rPr>
        <w:t>pepper</w:t>
      </w:r>
      <w:r w:rsidR="00854D43"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{"citationID":"uEJ8YtWg","properties":{"formattedCitation":"(20)","plainCitation":"(20)","noteIndex":0},"citationItems":[{"id":5940,"uris":["http://zotero.org/users/14195618/items/WRF9YV8M"],"itemData":{"id":5940,"type":"article-journal","abstract":"The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expression.","container-title":"Nature Communications 2022 13:1","DOI":"10.1038/s41467-022-31112-x","ISSN":"2041-1723","issue":"1","note":"publisher: Nature Publishing Group","page":"1-18","title":"The 3D architecture of the pepper genome and its relationship to function and evolution","volume":"13","author":[{"family":"Liao","given":"Yi"},{"family":"Wang","given":"Juntao"},{"family":"Zhu","given":"Zhangsheng"},{"family":"Liu","given":"Yuanlong"},{"family":"Chen","given":"Jinfeng"},{"family":"Zhou","given":"Yongfeng"},{"family":"Liu","given":"Feng"},{"family":"Lei","given":"Jianjun"},{"family":"Gaut","given":"Brandon S."},{"family":"Cao","given":"Bihao"},{"family":"Emerson","given":"J. J."},{"family":"Chen","given":"Changming"}],"issued":{"date-parts":[["2022",6,16]]}}}],"schema":"https://github.com/citation-style-language/schema/raw/master/csl-citation.json"} </w:instrText>
      </w:r>
      <w:r w:rsidRPr="00433C8A">
        <w:rPr>
          <w:color w:val="000000" w:themeColor="text1"/>
        </w:rPr>
        <w:fldChar w:fldCharType="separate"/>
      </w:r>
      <w:r w:rsidR="00976D23" w:rsidRPr="00433C8A">
        <w:rPr>
          <w:color w:val="000000"/>
        </w:rPr>
        <w:t>(20)</w:t>
      </w:r>
      <w:r w:rsidRPr="00433C8A">
        <w:rPr>
          <w:color w:val="000000" w:themeColor="text1"/>
        </w:rPr>
        <w:fldChar w:fldCharType="end"/>
      </w:r>
      <w:r w:rsidR="0045199D" w:rsidRPr="00433C8A">
        <w:rPr>
          <w:color w:val="000000" w:themeColor="text1"/>
        </w:rPr>
        <w:t xml:space="preserve"> </w:t>
      </w:r>
      <w:r w:rsidR="00984233" w:rsidRPr="00433C8A">
        <w:rPr>
          <w:color w:val="000000" w:themeColor="text1"/>
        </w:rPr>
        <w:t>and c</w:t>
      </w:r>
      <w:r w:rsidR="00275663" w:rsidRPr="00433C8A">
        <w:rPr>
          <w:color w:val="000000" w:themeColor="text1"/>
        </w:rPr>
        <w:t xml:space="preserve">otton </w:t>
      </w:r>
      <w:r w:rsidRPr="00433C8A">
        <w:rPr>
          <w:color w:val="000000" w:themeColor="text1"/>
        </w:rPr>
        <w:fldChar w:fldCharType="begin"/>
      </w:r>
      <w:r w:rsidR="005E75C1">
        <w:rPr>
          <w:color w:val="000000" w:themeColor="text1"/>
        </w:rPr>
        <w:instrText xml:space="preserve"> ADDIN ZOTERO_ITEM CSL_CITATION {"citationID":"4OJiXVqE","properties":{"formattedCitation":"(64)","plainCitation":"(64)","noteIndex":0},"citationItems":[{"id":5159,"uris":["http://zotero.org/users/14195618/items/PIL653HP"],"itemData":{"id":5159,"type":"article-journal","abstract":"The formation of polyploids significantly increases the complexity of transcriptional regulation, which is expected to be reflected in sophisticated higher-order chromatin structures. However, knowledge of three-dimensional (3D) genome structure and its dynamics during polyploidization remains poor. Here, we characterize 3D genome architectures for diploid and tetraploid cotton, and find the existence of A/B compartments and topologically associated domains (TADs). By comparing each subgenome in tetraploids with its extant diploid progenitor, we find that genome allopolyploidization has contributed to the switching of A/B compartments and the reorganization of TADs in both subgenomes. We also show that the formation of TAD boundaries during polyploidization preferentially occurs in open chromatin, coinciding with the deposition of active chromatin modification. Furthermore, analysis of inter-subgenomic chromatin interactions has revealed the spatial proximity of homoeologous genes, possibly associated with their coordinated expression. This study advances our understanding of chromatin organization in plants and sheds new light on the relationship between 3D genome evolution and transcriptional regulation.","container-title":"Nature Plants","DOI":"10.1038/s41477-017-0096-3","ISSN":"20550278","issue":"2","note":"PMID: 29379149\npublisher: Palgrave Macmillan Ltd.","page":"90-97","title":"Evolutionary dynamics of 3D genome architecture following polyploidization in cotton","volume":"4","author":[{"family":"Wang","given":"Maojun"},{"family":"Wang","given":"Pengcheng"},{"family":"Lin","given":"Min"},{"family":"Ye","given":"Zhengxiu"},{"family":"Li","given":"Guoliang"},{"family":"Tu","given":"Lili"},{"family":"Shen","given":"Chao"},{"family":"Li","given":"Jianying"},{"family":"Yang","given":"Qingyong"},{"family":"Zhang","given":"Xianlong"}],"issued":{"date-parts":[["2018",2,1]]}}}],"schema":"https://github.com/citation-style-language/schema/raw/master/csl-citation.json"} </w:instrText>
      </w:r>
      <w:r w:rsidRPr="00433C8A">
        <w:rPr>
          <w:color w:val="000000" w:themeColor="text1"/>
        </w:rPr>
        <w:fldChar w:fldCharType="separate"/>
      </w:r>
      <w:r w:rsidR="005E75C1">
        <w:rPr>
          <w:color w:val="000000"/>
        </w:rPr>
        <w:t>(64)</w:t>
      </w:r>
      <w:r w:rsidRPr="00433C8A">
        <w:rPr>
          <w:color w:val="000000" w:themeColor="text1"/>
        </w:rPr>
        <w:fldChar w:fldCharType="end"/>
      </w:r>
      <w:r w:rsidR="00275663" w:rsidRPr="00433C8A">
        <w:rPr>
          <w:color w:val="000000" w:themeColor="text1"/>
        </w:rPr>
        <w:t xml:space="preserve"> </w:t>
      </w:r>
      <w:r w:rsidR="0045199D" w:rsidRPr="00433C8A">
        <w:rPr>
          <w:color w:val="000000" w:themeColor="text1"/>
        </w:rPr>
        <w:t xml:space="preserve">and in contrast </w:t>
      </w:r>
      <w:r w:rsidR="0098547C" w:rsidRPr="00433C8A">
        <w:rPr>
          <w:color w:val="000000" w:themeColor="text1"/>
        </w:rPr>
        <w:t xml:space="preserve">to </w:t>
      </w:r>
      <w:r w:rsidR="0045199D" w:rsidRPr="00433C8A">
        <w:rPr>
          <w:color w:val="000000" w:themeColor="text1"/>
        </w:rPr>
        <w:t>Drosophila boundaries</w:t>
      </w:r>
      <w:r w:rsidR="00145E8A"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{"citationID":"cNriVXXW","properties":{"formattedCitation":"(14)","plainCitation":"(14)","noteIndex":0},"citationItems":[{"id":5138,"uris":["http://zotero.org/users/14195618/items/FXUTJI6R"],"itemData":{"id":5138,"type":"article-journal","abstract":"Topologically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w:instrText>
      </w:r>
      <w:r w:rsidR="00976D23" w:rsidRPr="00433C8A">
        <w:rPr>
          <w:rFonts w:ascii="Cambria Math" w:hAnsi="Cambria Math" w:cs="Cambria Math"/>
          <w:color w:val="000000" w:themeColor="text1"/>
        </w:rPr>
        <w:instrText>∼</w:instrText>
      </w:r>
      <w:r w:rsidR="00976D23" w:rsidRPr="00433C8A">
        <w:rPr>
          <w:color w:val="000000" w:themeColor="text1"/>
        </w:rPr>
        <w:instrText xml:space="preserve">49 million years of divergence, showed that </w:instrText>
      </w:r>
      <w:r w:rsidR="00976D23" w:rsidRPr="00433C8A">
        <w:rPr>
          <w:rFonts w:ascii="Cambria Math" w:hAnsi="Cambria Math" w:cs="Cambria Math"/>
          <w:color w:val="000000" w:themeColor="text1"/>
        </w:rPr>
        <w:instrText>∼</w:instrText>
      </w:r>
      <w:r w:rsidR="00976D23" w:rsidRPr="00433C8A">
        <w:rPr>
          <w:color w:val="000000" w:themeColor="text1"/>
        </w:rPr>
        <w:instrText xml:space="preserve">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organization.","container-title":"Genome Research","DOI":"10.1101/gr.266130.120","ISSN":"1088-9051","note":"publisher: Cold Spring Harbor Laboratory","title":"Topologically associating domains and their role in the evolution of genome structure and function in Drosophila","URL":"https://www.genome.org/cgi/doi/10.1101/gr.266130.120.","author":[{"family":"Liao","given":"Yi"},{"family":"Zhang","given":"Xinwen"},{"family":"Chakraborty","given":"Mahul"},{"family":"Emerson","given":"J.J."}],"accessed":{"date-parts":[["2021",3,18]]},"issued":{"date-parts":[["2021",2,9]]}}}],"schema":"https://github.com/citation-style-language/schema/raw/master/csl-citation.json"} </w:instrText>
      </w:r>
      <w:r w:rsidRPr="00433C8A">
        <w:rPr>
          <w:color w:val="000000" w:themeColor="text1"/>
        </w:rPr>
        <w:fldChar w:fldCharType="separate"/>
      </w:r>
      <w:r w:rsidR="00976D23" w:rsidRPr="00433C8A">
        <w:rPr>
          <w:color w:val="000000"/>
        </w:rPr>
        <w:t>(14)</w:t>
      </w:r>
      <w:r w:rsidRPr="00433C8A">
        <w:rPr>
          <w:color w:val="000000" w:themeColor="text1"/>
        </w:rPr>
        <w:fldChar w:fldCharType="end"/>
      </w:r>
      <w:r w:rsidR="00854D43" w:rsidRPr="00433C8A">
        <w:rPr>
          <w:color w:val="000000" w:themeColor="text1"/>
        </w:rPr>
        <w:t xml:space="preserve">. Despite it being a repressive mark, it is found at the promoters of ‘bivalent’ genes, where </w:t>
      </w:r>
      <w:r w:rsidR="4F9DE5CA" w:rsidRPr="00433C8A">
        <w:rPr>
          <w:color w:val="000000" w:themeColor="text1"/>
        </w:rPr>
        <w:t xml:space="preserve">both H3K27me3 and </w:t>
      </w:r>
      <w:r w:rsidR="00854D43" w:rsidRPr="00433C8A">
        <w:rPr>
          <w:color w:val="000000" w:themeColor="text1"/>
        </w:rPr>
        <w:t xml:space="preserve">H3K4me3 mark the </w:t>
      </w:r>
      <w:r w:rsidR="0098547C" w:rsidRPr="00433C8A">
        <w:rPr>
          <w:color w:val="000000" w:themeColor="text1"/>
        </w:rPr>
        <w:t xml:space="preserve">transcription start </w:t>
      </w:r>
      <w:r w:rsidR="4455BEF7" w:rsidRPr="00433C8A">
        <w:rPr>
          <w:color w:val="000000" w:themeColor="text1"/>
        </w:rPr>
        <w:t>site and is</w:t>
      </w:r>
      <w:r w:rsidR="00C16819" w:rsidRPr="00433C8A">
        <w:rPr>
          <w:color w:val="000000" w:themeColor="text1"/>
        </w:rPr>
        <w:t xml:space="preserve"> also observed </w:t>
      </w:r>
      <w:r w:rsidR="00854D43" w:rsidRPr="00433C8A">
        <w:rPr>
          <w:color w:val="000000" w:themeColor="text1"/>
        </w:rPr>
        <w:t>at the promoter of genes associated with active transcription</w:t>
      </w:r>
      <w:r w:rsidR="00683C6E" w:rsidRPr="00433C8A">
        <w:rPr>
          <w:color w:val="000000" w:themeColor="text1"/>
        </w:rPr>
        <w:t xml:space="preserve"> </w:t>
      </w:r>
      <w:r w:rsidRPr="00433C8A">
        <w:rPr>
          <w:color w:val="000000" w:themeColor="text1"/>
        </w:rPr>
        <w:fldChar w:fldCharType="begin"/>
      </w:r>
      <w:r w:rsidR="005E75C1">
        <w:rPr>
          <w:color w:val="000000" w:themeColor="text1"/>
        </w:rPr>
        <w:instrText xml:space="preserve"> ADDIN ZOTERO_ITEM CSL_CITATION {"citationID":"Y1wrqx73","properties":{"formattedCitation":"(65,66)","plainCitation":"(65,66)","noteIndex":0},"citationItems":[{"id":6728,"uris":["http://zotero.org/users/14195618/items/XP6RZMIQ"],"itemData":{"id":6728,"type":"article-journal","abstract":"Transcriptional control is dependent on a vast network of epigenetic modifications. One epigenetic mark of particular interest is tri-methylation of lysine 27 on histone H3 (H3K27me3), which is catalysed and maintained by Polycomb Repressive Complex 2 (PRC2). Although this histone mark is studied widely, the precise relationship between its local pattern of enrichment and regulation of gene expression is currently unclear. We have used ChIP-seq to generate genome-wide maps of H3K27me3 enrichment, and have identified three enrichment profiles with distinct regulatory consequences. First, a broad domain of H3K27me3 enrichment across the body of genes corresponds to the canonical view of H3K27me3 as inhibitory to transcription. Second, a peak of enrichment around the transcription start site (TSS) is commonly associated with 'bivalent' genes, where H3K4me3 also marks the TSS. Finally and most surprisingly, we identified an enrichment profile with a peak in the promoter of genes that is associated with active transcription. Genes with each of these three profiles were found in different proportions in each of the cell types studied. The data analysis techniques developed here will be useful for the identification of common enrichment profiles for other histone modifications that have important consequences for transcriptional regulation. © 2011 The Author(s).","container-title":"Nucleic Acids Research","DOI":"10.1093/NAR/GKR416","ISSN":"03051048","issue":"17","note":"PMID: 21652639\npublisher: Oxford University Press","page":"7415","title":"ChIP-seq analysis reveals distinct H3K27me3 profiles that correlate with transcriptional activity","volume":"39","author":[{"family":"Young","given":"Matthew D."},{"family":"Willson","given":"Tracy A."},{"family":"Wakefield","given":"Matthew J."},{"family":"Trounson","given":"Evelyn"},{"family":"Hilton","given":"Douglas J."},{"family":"Blewitt","given":"Marnie E."},{"family":"Oshlack","given":"Alicia"},{"family":"Majewski","given":"Ian J."}],"issued":{"date-parts":[["2011",9]]}}},{"id":6732,"uris":["http://zotero.org/users/14195618/items/YQWXC6GC"],"itemData":{"id":6732,"type":"article-journal","abstract":"Epigenomic modifications are instrumental for transcriptional regulation, but comprehensive reference epigenomes remain unexplored in rice. Here, we develop an enhanced chromatin immunoprecipitation (eChIP) approach for plants, and generate genome-wide profiling of five histone modifications and RNA polymerase II occupancy with it. By integrating chromatin accessibility, DNA methylation, and transcriptome datasets, we construct comprehensive epigenome landscapes across various tissues in 20 representative rice varieties. Approximately 81.8% of rice genomes are annotated with different epigenomic properties. Refinement of promoter regions using open chromatin and H3K4me3-marked regions provides insight into transcriptional regulation. We identify extensive enhancer-like promoters with potential enhancer function on transcriptional regulation through chromatin interactions. Active and repressive histone modifications and the predicted enhancers vary largely across tissues, whereas inactive chromatin states are relatively stable. Together, these datasets constitute a valuable resource for functional element annotation in rice and indicate the central role of epigenomic information in understanding transcriptional regulation. Comprehensive epigenomic maps of various rice varieties are still unavailable. Here, the authors report the development of eChIP as a fast and low-input upgrade of regular plant ChIP-seq protocol for epigenome analysis of 20 rice varieties and annotate over 80% of the genome with different epigenome properties for transcriptional regulation.","container-title":"Nature Communications 2020 11:1","DOI":"10.1038/s41467-020-16457-5","ISSN":"2041-1723","issue":"1","note":"PMID: 32461553\npublisher: Nature Publishing Group","page":"1-16","title":"Integrative analysis of reference epigenomes in 20 rice varieties","volume":"11","author":[{"family":"Zhao","given":"Lun"},{"family":"Xie","given":"Liang"},{"family":"Zhang","given":"Qing"},{"family":"Ouyang","given":"Weizhi"},{"family":"Deng","given":"Li"},{"family":"Guan","given":"Pengpeng"},{"family":"Ma","given":"Meng"},{"family":"Li","given":"Yue"},{"family":"Zhang","given":"Ying"},{"family":"Xiao","given":"Qin"},{"family":"Zhang","given":"Jingwen"},{"family":"Li","given":"Hongmeijuan"},{"family":"Wang","given":"Shunyao"},{"family":"Man","given":"Jiangwei"},{"family":"Cao","given":"Zhilin"},{"family":"Zhang","given":"Qinghua"},{"family":"Zhang","given":"Qifa"},{"family":"Li","given":"Guoliang"},{"family":"Li","given":"Xingwang"}],"issued":{"date-parts":[["2020",5,27]]}}}],"schema":"https://github.com/citation-style-language/schema/raw/master/csl-citation.json"} </w:instrText>
      </w:r>
      <w:r w:rsidRPr="00433C8A">
        <w:rPr>
          <w:color w:val="000000" w:themeColor="text1"/>
        </w:rPr>
        <w:fldChar w:fldCharType="separate"/>
      </w:r>
      <w:r w:rsidR="005E75C1">
        <w:rPr>
          <w:color w:val="000000"/>
        </w:rPr>
        <w:t>(65,66)</w:t>
      </w:r>
      <w:r w:rsidRPr="00433C8A">
        <w:rPr>
          <w:color w:val="000000" w:themeColor="text1"/>
        </w:rPr>
        <w:fldChar w:fldCharType="end"/>
      </w:r>
      <w:r w:rsidR="54D8B087" w:rsidRPr="00433C8A">
        <w:rPr>
          <w:color w:val="000000" w:themeColor="text1"/>
        </w:rPr>
        <w:t xml:space="preserve">. This </w:t>
      </w:r>
      <w:r w:rsidR="0045199D" w:rsidRPr="00433C8A">
        <w:rPr>
          <w:color w:val="000000" w:themeColor="text1"/>
        </w:rPr>
        <w:t>suggests a complex relationship between boundaries and H3K27me3 enrichment</w:t>
      </w:r>
      <w:r w:rsidR="00854D43" w:rsidRPr="00433C8A">
        <w:rPr>
          <w:color w:val="000000" w:themeColor="text1"/>
        </w:rPr>
        <w:t xml:space="preserve">. </w:t>
      </w:r>
      <w:r w:rsidR="00BF2BE8" w:rsidRPr="00433C8A">
        <w:rPr>
          <w:color w:val="000000" w:themeColor="text1"/>
        </w:rPr>
        <w:t xml:space="preserve">H3K18ac is a mark associated with enhancers in Drosophila </w:t>
      </w:r>
      <w:r w:rsidR="00BF2BE8" w:rsidRPr="00433C8A">
        <w:rPr>
          <w:color w:val="000000" w:themeColor="text1"/>
        </w:rPr>
        <w:fldChar w:fldCharType="begin"/>
      </w:r>
      <w:r w:rsidR="005E75C1">
        <w:rPr>
          <w:color w:val="000000" w:themeColor="text1"/>
        </w:rPr>
        <w:instrText xml:space="preserve"> ADDIN ZOTERO_ITEM CSL_CITATION {"citationID":"6PF3VoGP","properties":{"formattedCitation":"(67)","plainCitation":"(67)","noteIndex":0},"citationItems":[{"id":3443,"uris":["http://zotero.org/users/14195618/items/9FDRLFWD"],"itemData":{"id":3443,"type":"article-journal","abstract":"Enhancers and insulators are involved in the regulation of gene expression, but the basic underlying mechanisms of action of these elements are unknown. We analyzed the individual effects of the enhancer and the insulator from Drosophila mobile elements copia [enh(copia)] and gypsy using transfected genetic constructs in S2 cells. This system excludes the influence of genomic cis regulatory elements. The enhancer-induced synthesis of 350–1050-nt-long enhancer RNAs (eRNAs) and H3K4me3 and H3K18ac marks, mainly in the region located about 300 bp downstream of the enhancer. Insertion of the insulator between the enhancer and the promoter reduced these effects. We also observed the binding of dCTCF to the enhancer and to gypsy insulator. Our data indicate that a single gypsy insulator interacts with both the enhancer and the promoter, while two copies of the gypsy insulator preferentially interact with each other. Our results suggest the formation of chromatin loops that are shaped by the enhancer and the insulator.","container-title":"Gene","DOI":"10.1016/j.gene.2017.10.033","ISSN":"18790038","page":"151-160","title":"Individual effects of the copia and gypsy enhancer and insulator on chromatin marks, eRNA synthesis, and binding of insulator proteins in transfected genetic constructs","volume":"641","author":[{"family":"Fedoseeva","given":"Daria M."},{"family":"Kretova","given":"Olga V."},{"family":"Gorbacheva","given":"Maria A."},{"family":"Tchurikov","given":"Nickolai A."}],"issued":{"date-parts":[["2018",1]]}}}],"schema":"https://github.com/citation-style-language/schema/raw/master/csl-citation.json"} </w:instrText>
      </w:r>
      <w:r w:rsidR="00BF2BE8" w:rsidRPr="00433C8A">
        <w:rPr>
          <w:color w:val="000000" w:themeColor="text1"/>
        </w:rPr>
        <w:fldChar w:fldCharType="separate"/>
      </w:r>
      <w:r w:rsidR="005E75C1">
        <w:rPr>
          <w:color w:val="000000"/>
        </w:rPr>
        <w:t>(67)</w:t>
      </w:r>
      <w:r w:rsidR="00BF2BE8" w:rsidRPr="00433C8A">
        <w:rPr>
          <w:color w:val="000000" w:themeColor="text1"/>
        </w:rPr>
        <w:fldChar w:fldCharType="end"/>
      </w:r>
      <w:r w:rsidR="00BF2BE8" w:rsidRPr="00433C8A">
        <w:rPr>
          <w:color w:val="000000" w:themeColor="text1"/>
        </w:rPr>
        <w:t xml:space="preserve">. </w:t>
      </w:r>
      <w:r w:rsidR="04E0FAF1" w:rsidRPr="00433C8A">
        <w:rPr>
          <w:color w:val="000000" w:themeColor="text1"/>
        </w:rPr>
        <w:t xml:space="preserve">We found </w:t>
      </w:r>
      <w:r w:rsidR="00854D43" w:rsidRPr="00433C8A">
        <w:rPr>
          <w:color w:val="000000" w:themeColor="text1"/>
        </w:rPr>
        <w:t>H3K18ac to be depleted at boundaries, which seem to be associated with promoters</w:t>
      </w:r>
      <w:r w:rsidR="0098547C" w:rsidRPr="00433C8A">
        <w:rPr>
          <w:color w:val="000000" w:themeColor="text1"/>
        </w:rPr>
        <w:t xml:space="preserve"> and</w:t>
      </w:r>
      <w:r w:rsidR="00854D43" w:rsidRPr="00433C8A">
        <w:rPr>
          <w:color w:val="000000" w:themeColor="text1"/>
        </w:rPr>
        <w:t xml:space="preserve"> not </w:t>
      </w:r>
      <w:r w:rsidR="00854D43" w:rsidRPr="00433C8A">
        <w:rPr>
          <w:color w:val="000000" w:themeColor="text1"/>
        </w:rPr>
        <w:lastRenderedPageBreak/>
        <w:t>enhancers</w:t>
      </w:r>
      <w:r w:rsidR="0098547C" w:rsidRPr="00433C8A">
        <w:rPr>
          <w:color w:val="000000" w:themeColor="text1"/>
        </w:rPr>
        <w:t>; t</w:t>
      </w:r>
      <w:r w:rsidR="00854D43" w:rsidRPr="00433C8A">
        <w:rPr>
          <w:color w:val="000000" w:themeColor="text1"/>
        </w:rPr>
        <w:t xml:space="preserve">his is, to our knowledge, the first report of the H3K18ac pattern around plant TAD boundaries. </w:t>
      </w:r>
      <w:r w:rsidR="00A6111E" w:rsidRPr="00433C8A">
        <w:rPr>
          <w:color w:val="000000" w:themeColor="text1"/>
        </w:rPr>
        <w:t>We also find that</w:t>
      </w:r>
      <w:r w:rsidR="0098547C" w:rsidRPr="00433C8A">
        <w:rPr>
          <w:color w:val="000000" w:themeColor="text1"/>
        </w:rPr>
        <w:t xml:space="preserve"> TAD boundaries </w:t>
      </w:r>
      <w:r w:rsidR="00854D43" w:rsidRPr="00433C8A">
        <w:rPr>
          <w:color w:val="000000" w:themeColor="text1"/>
        </w:rPr>
        <w:t>are enriched with active transcription signal</w:t>
      </w:r>
      <w:r w:rsidR="0098547C" w:rsidRPr="00433C8A">
        <w:rPr>
          <w:color w:val="000000" w:themeColor="text1"/>
        </w:rPr>
        <w:t>s as</w:t>
      </w:r>
      <w:r w:rsidR="00854D43" w:rsidRPr="00433C8A">
        <w:rPr>
          <w:color w:val="000000" w:themeColor="text1"/>
        </w:rPr>
        <w:t xml:space="preserve"> measured by </w:t>
      </w:r>
      <w:r w:rsidR="00A6111E" w:rsidRPr="00433C8A">
        <w:rPr>
          <w:color w:val="000000" w:themeColor="text1"/>
        </w:rPr>
        <w:t>precision nuclear run-on and sequencing (PRO-Seq), which maps transcriptionally engaged polymerase activity at base-pair resolution. Finally, we observe a depletion</w:t>
      </w:r>
      <w:r w:rsidR="0025101B" w:rsidRPr="00433C8A">
        <w:rPr>
          <w:color w:val="000000" w:themeColor="text1"/>
        </w:rPr>
        <w:t xml:space="preserve"> for transposable elements</w:t>
      </w:r>
      <w:r w:rsidR="00A6111E" w:rsidRPr="00433C8A">
        <w:rPr>
          <w:color w:val="000000" w:themeColor="text1"/>
        </w:rPr>
        <w:t xml:space="preserve"> at TAD boundaries</w:t>
      </w:r>
      <w:r w:rsidR="0025101B" w:rsidRPr="00433C8A">
        <w:rPr>
          <w:color w:val="000000" w:themeColor="text1"/>
        </w:rPr>
        <w:t xml:space="preserve"> (Fig. </w:t>
      </w:r>
      <w:r w:rsidR="00D41CFE" w:rsidRPr="00433C8A">
        <w:rPr>
          <w:color w:val="000000" w:themeColor="text1"/>
        </w:rPr>
        <w:t>3</w:t>
      </w:r>
      <w:r w:rsidR="003A553B" w:rsidRPr="00433C8A">
        <w:rPr>
          <w:color w:val="000000" w:themeColor="text1"/>
        </w:rPr>
        <w:t>B</w:t>
      </w:r>
      <w:r w:rsidR="0025101B" w:rsidRPr="00433C8A">
        <w:rPr>
          <w:color w:val="000000" w:themeColor="text1"/>
        </w:rPr>
        <w:t xml:space="preserve">). </w:t>
      </w:r>
    </w:p>
    <w:p w14:paraId="6AFA3646" w14:textId="3309FEA5" w:rsidR="00CD2B28" w:rsidRPr="00433C8A" w:rsidRDefault="0098547C" w:rsidP="00A46B16">
      <w:pPr>
        <w:pStyle w:val="NormalWeb"/>
        <w:spacing w:before="0" w:beforeAutospacing="0" w:after="0" w:afterAutospacing="0" w:line="480" w:lineRule="auto"/>
        <w:jc w:val="both"/>
        <w:rPr>
          <w:color w:val="000000"/>
        </w:rPr>
      </w:pPr>
      <w:r w:rsidRPr="00433C8A">
        <w:rPr>
          <w:color w:val="000000"/>
        </w:rPr>
        <w:tab/>
      </w:r>
      <w:r w:rsidR="00854D43" w:rsidRPr="00433C8A">
        <w:rPr>
          <w:color w:val="000000"/>
        </w:rPr>
        <w:t xml:space="preserve">We found that boundaries are associated with higher gene </w:t>
      </w:r>
      <w:r w:rsidR="00134476" w:rsidRPr="00433C8A">
        <w:rPr>
          <w:color w:val="000000"/>
        </w:rPr>
        <w:t xml:space="preserve">density </w:t>
      </w:r>
      <w:r w:rsidR="00D3484F" w:rsidRPr="00433C8A">
        <w:rPr>
          <w:color w:val="000000"/>
        </w:rPr>
        <w:t xml:space="preserve">and lower DNA methylation </w:t>
      </w:r>
      <w:r w:rsidR="00854D43" w:rsidRPr="00433C8A">
        <w:rPr>
          <w:color w:val="000000"/>
        </w:rPr>
        <w:t xml:space="preserve">(Fig. </w:t>
      </w:r>
      <w:r w:rsidR="00D41CFE" w:rsidRPr="00433C8A">
        <w:rPr>
          <w:color w:val="000000"/>
        </w:rPr>
        <w:t>3</w:t>
      </w:r>
      <w:r w:rsidR="003A553B" w:rsidRPr="00433C8A">
        <w:rPr>
          <w:color w:val="000000"/>
        </w:rPr>
        <w:t>B</w:t>
      </w:r>
      <w:r w:rsidR="00854D43" w:rsidRPr="00433C8A">
        <w:rPr>
          <w:color w:val="000000"/>
        </w:rPr>
        <w:t>)</w:t>
      </w:r>
      <w:r w:rsidR="002649A2" w:rsidRPr="00433C8A">
        <w:rPr>
          <w:color w:val="000000"/>
        </w:rPr>
        <w:t>. To quantify the differences in gene coverage, we first classified the genome into three categories – TAD boundary (5</w:t>
      </w:r>
      <w:r w:rsidR="00134476" w:rsidRPr="00433C8A">
        <w:rPr>
          <w:color w:val="000000"/>
        </w:rPr>
        <w:t xml:space="preserve"> </w:t>
      </w:r>
      <w:r w:rsidR="002649A2" w:rsidRPr="00433C8A">
        <w:rPr>
          <w:color w:val="000000"/>
        </w:rPr>
        <w:t>kb segments as above, abbreviated as TAD</w:t>
      </w:r>
      <w:r w:rsidR="002649A2" w:rsidRPr="00433C8A">
        <w:rPr>
          <w:color w:val="000000"/>
          <w:vertAlign w:val="subscript"/>
        </w:rPr>
        <w:t>b</w:t>
      </w:r>
      <w:r w:rsidR="1BC41498" w:rsidRPr="00433C8A">
        <w:rPr>
          <w:color w:val="000000"/>
          <w:vertAlign w:val="subscript"/>
        </w:rPr>
        <w:t>r</w:t>
      </w:r>
      <w:r w:rsidR="002649A2" w:rsidRPr="00433C8A">
        <w:rPr>
          <w:color w:val="000000"/>
        </w:rPr>
        <w:t>), TAD</w:t>
      </w:r>
      <w:r w:rsidR="00134476" w:rsidRPr="00433C8A">
        <w:rPr>
          <w:color w:val="000000"/>
        </w:rPr>
        <w:t xml:space="preserve"> </w:t>
      </w:r>
      <w:r w:rsidR="002649A2" w:rsidRPr="00433C8A">
        <w:rPr>
          <w:color w:val="000000"/>
        </w:rPr>
        <w:t>b</w:t>
      </w:r>
      <w:r w:rsidR="00134476" w:rsidRPr="00433C8A">
        <w:rPr>
          <w:color w:val="000000"/>
        </w:rPr>
        <w:t>ody</w:t>
      </w:r>
      <w:r w:rsidR="002649A2" w:rsidRPr="00433C8A">
        <w:rPr>
          <w:color w:val="000000"/>
        </w:rPr>
        <w:t xml:space="preserve"> (</w:t>
      </w:r>
      <w:r w:rsidR="00134476" w:rsidRPr="00433C8A">
        <w:rPr>
          <w:color w:val="000000"/>
        </w:rPr>
        <w:t>TAD</w:t>
      </w:r>
      <w:r w:rsidR="00134476" w:rsidRPr="00433C8A">
        <w:rPr>
          <w:color w:val="000000"/>
          <w:vertAlign w:val="subscript"/>
        </w:rPr>
        <w:t>b</w:t>
      </w:r>
      <w:r w:rsidR="533E8461" w:rsidRPr="00433C8A">
        <w:rPr>
          <w:color w:val="000000"/>
          <w:vertAlign w:val="subscript"/>
        </w:rPr>
        <w:t>ody</w:t>
      </w:r>
      <w:r w:rsidR="00134476" w:rsidRPr="00433C8A">
        <w:rPr>
          <w:color w:val="000000"/>
        </w:rPr>
        <w:t xml:space="preserve">, </w:t>
      </w:r>
      <w:r w:rsidR="002649A2" w:rsidRPr="00433C8A">
        <w:rPr>
          <w:color w:val="000000"/>
        </w:rPr>
        <w:t>TAD domains identified above minus the TAD</w:t>
      </w:r>
      <w:r w:rsidR="002649A2" w:rsidRPr="00433C8A">
        <w:rPr>
          <w:color w:val="000000"/>
          <w:vertAlign w:val="subscript"/>
        </w:rPr>
        <w:t>b</w:t>
      </w:r>
      <w:r w:rsidR="62E35579" w:rsidRPr="00433C8A">
        <w:rPr>
          <w:color w:val="000000"/>
          <w:vertAlign w:val="subscript"/>
        </w:rPr>
        <w:t>r</w:t>
      </w:r>
      <w:r w:rsidR="002649A2" w:rsidRPr="00433C8A">
        <w:rPr>
          <w:color w:val="000000"/>
        </w:rPr>
        <w:t xml:space="preserve"> overlap), and non</w:t>
      </w:r>
      <w:r w:rsidR="00134476" w:rsidRPr="00433C8A">
        <w:rPr>
          <w:color w:val="000000"/>
        </w:rPr>
        <w:t>-</w:t>
      </w:r>
      <w:r w:rsidR="002649A2" w:rsidRPr="00433C8A">
        <w:rPr>
          <w:color w:val="000000"/>
        </w:rPr>
        <w:t>TAD</w:t>
      </w:r>
      <w:r w:rsidR="00134476" w:rsidRPr="00433C8A">
        <w:rPr>
          <w:color w:val="000000"/>
        </w:rPr>
        <w:t xml:space="preserve"> </w:t>
      </w:r>
      <w:r w:rsidR="002649A2" w:rsidRPr="00433C8A">
        <w:rPr>
          <w:color w:val="000000"/>
        </w:rPr>
        <w:t>body (</w:t>
      </w:r>
      <w:r w:rsidR="7E82F65E" w:rsidRPr="00433C8A">
        <w:rPr>
          <w:color w:val="000000"/>
        </w:rPr>
        <w:t>non</w:t>
      </w:r>
      <w:r w:rsidR="00134476" w:rsidRPr="00433C8A">
        <w:rPr>
          <w:color w:val="000000"/>
        </w:rPr>
        <w:t>TAD</w:t>
      </w:r>
      <w:r w:rsidR="00134476" w:rsidRPr="00433C8A">
        <w:rPr>
          <w:color w:val="000000"/>
          <w:vertAlign w:val="subscript"/>
        </w:rPr>
        <w:t>b</w:t>
      </w:r>
      <w:r w:rsidR="7DF14372" w:rsidRPr="00433C8A">
        <w:rPr>
          <w:color w:val="000000"/>
          <w:vertAlign w:val="subscript"/>
        </w:rPr>
        <w:t>ody</w:t>
      </w:r>
      <w:r w:rsidR="00134476" w:rsidRPr="00433C8A">
        <w:rPr>
          <w:color w:val="000000"/>
        </w:rPr>
        <w:t xml:space="preserve">, </w:t>
      </w:r>
      <w:r w:rsidR="002649A2" w:rsidRPr="00433C8A">
        <w:rPr>
          <w:color w:val="000000"/>
        </w:rPr>
        <w:t>genomic regions not identified as a TAD</w:t>
      </w:r>
      <w:r w:rsidR="002649A2" w:rsidRPr="00433C8A">
        <w:rPr>
          <w:color w:val="000000"/>
          <w:vertAlign w:val="subscript"/>
        </w:rPr>
        <w:t>b</w:t>
      </w:r>
      <w:r w:rsidR="6228B39D" w:rsidRPr="00433C8A">
        <w:rPr>
          <w:color w:val="000000"/>
          <w:vertAlign w:val="subscript"/>
        </w:rPr>
        <w:t>r</w:t>
      </w:r>
      <w:r w:rsidR="002649A2" w:rsidRPr="00433C8A">
        <w:rPr>
          <w:color w:val="000000"/>
        </w:rPr>
        <w:t xml:space="preserve"> or a TAD</w:t>
      </w:r>
      <w:r w:rsidR="002649A2" w:rsidRPr="00433C8A">
        <w:rPr>
          <w:color w:val="000000"/>
          <w:vertAlign w:val="subscript"/>
        </w:rPr>
        <w:t>b</w:t>
      </w:r>
      <w:r w:rsidR="4C1FB857" w:rsidRPr="00433C8A">
        <w:rPr>
          <w:color w:val="000000"/>
          <w:vertAlign w:val="subscript"/>
        </w:rPr>
        <w:t>ody</w:t>
      </w:r>
      <w:r w:rsidR="002649A2" w:rsidRPr="00433C8A">
        <w:rPr>
          <w:color w:val="000000"/>
        </w:rPr>
        <w:t>)</w:t>
      </w:r>
      <w:r w:rsidR="00826E93" w:rsidRPr="00433C8A">
        <w:rPr>
          <w:color w:val="000000"/>
        </w:rPr>
        <w:t xml:space="preserve"> (Fig. S2A)</w:t>
      </w:r>
      <w:r w:rsidR="002649A2" w:rsidRPr="00433C8A">
        <w:rPr>
          <w:color w:val="000000"/>
        </w:rPr>
        <w:t>.</w:t>
      </w:r>
      <w:r w:rsidR="00AB4E90" w:rsidRPr="00433C8A">
        <w:rPr>
          <w:color w:val="000000"/>
        </w:rPr>
        <w:t xml:space="preserve"> We found that TAD boundaries are enriched for protein-coding genes whereas there was no difference between TAD</w:t>
      </w:r>
      <w:r w:rsidR="00AB4E90" w:rsidRPr="00433C8A">
        <w:rPr>
          <w:color w:val="000000"/>
          <w:vertAlign w:val="subscript"/>
        </w:rPr>
        <w:t>b</w:t>
      </w:r>
      <w:r w:rsidR="18C8A114" w:rsidRPr="00433C8A">
        <w:rPr>
          <w:color w:val="000000"/>
          <w:vertAlign w:val="subscript"/>
        </w:rPr>
        <w:t>ody</w:t>
      </w:r>
      <w:r w:rsidR="00134476" w:rsidRPr="00433C8A">
        <w:rPr>
          <w:color w:val="000000"/>
        </w:rPr>
        <w:t xml:space="preserve"> </w:t>
      </w:r>
      <w:r w:rsidR="00AB4E90" w:rsidRPr="00433C8A">
        <w:rPr>
          <w:color w:val="000000"/>
        </w:rPr>
        <w:t xml:space="preserve">and </w:t>
      </w:r>
      <w:r w:rsidR="5C073199" w:rsidRPr="00433C8A">
        <w:rPr>
          <w:color w:val="000000"/>
        </w:rPr>
        <w:t>non</w:t>
      </w:r>
      <w:r w:rsidR="00AB4E90" w:rsidRPr="00433C8A">
        <w:rPr>
          <w:color w:val="000000"/>
        </w:rPr>
        <w:t>TAD</w:t>
      </w:r>
      <w:r w:rsidR="00134476" w:rsidRPr="00433C8A">
        <w:rPr>
          <w:color w:val="000000"/>
          <w:vertAlign w:val="subscript"/>
        </w:rPr>
        <w:t>b</w:t>
      </w:r>
      <w:r w:rsidR="654D642C" w:rsidRPr="00433C8A">
        <w:rPr>
          <w:color w:val="000000"/>
          <w:vertAlign w:val="subscript"/>
        </w:rPr>
        <w:t>ody</w:t>
      </w:r>
      <w:r w:rsidR="00AB4E90" w:rsidRPr="00433C8A">
        <w:rPr>
          <w:color w:val="000000"/>
        </w:rPr>
        <w:t xml:space="preserve"> (Fig. </w:t>
      </w:r>
      <w:r w:rsidR="00CB1CDB" w:rsidRPr="00433C8A">
        <w:rPr>
          <w:color w:val="000000"/>
        </w:rPr>
        <w:t>3</w:t>
      </w:r>
      <w:r w:rsidR="003A553B" w:rsidRPr="00433C8A">
        <w:rPr>
          <w:color w:val="000000"/>
        </w:rPr>
        <w:t>C</w:t>
      </w:r>
      <w:r w:rsidR="00AB4E90" w:rsidRPr="00433C8A">
        <w:rPr>
          <w:color w:val="000000"/>
        </w:rPr>
        <w:t xml:space="preserve">). This is consistent with previous findings in rice which found TAD boundaries </w:t>
      </w:r>
      <w:r w:rsidR="007D4D01" w:rsidRPr="00433C8A">
        <w:rPr>
          <w:color w:val="000000" w:themeColor="text1"/>
        </w:rPr>
        <w:t>have higher</w:t>
      </w:r>
      <w:r w:rsidR="00AB4E90" w:rsidRPr="00433C8A">
        <w:rPr>
          <w:color w:val="000000"/>
        </w:rPr>
        <w:t xml:space="preserve"> gene density, but contrasts with the claim that TADs are depleted for protein-coding genes</w:t>
      </w:r>
      <w:r w:rsidR="00955F74" w:rsidRPr="00433C8A">
        <w:rPr>
          <w:color w:val="000000" w:themeColor="text1"/>
        </w:rPr>
        <w:t xml:space="preserve"> </w:t>
      </w:r>
      <w:r w:rsidR="00955F74" w:rsidRPr="00433C8A">
        <w:rPr>
          <w:color w:val="000000"/>
        </w:rPr>
        <w:fldChar w:fldCharType="begin"/>
      </w:r>
      <w:r w:rsidR="00976D23" w:rsidRPr="00433C8A">
        <w:rPr>
          <w:color w:val="000000"/>
        </w:rPr>
        <w:instrText xml:space="preserve"> ADDIN ZOTERO_ITEM CSL_CITATION {"citationID":"F1dXMbUV","properties":{"formattedCitation":"(23)","plainCitation":"(23)","noteIndex":0},"citationItems":[{"id":4227,"uris":["http://zotero.org/users/14195618/items/YYQYS52B"],"itemData":{"id":4227,"type":"article-journal","abstract":"The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schema":"https://github.com/citation-style-language/schema/raw/master/csl-citation.json"} </w:instrText>
      </w:r>
      <w:r w:rsidR="00955F74" w:rsidRPr="00433C8A">
        <w:rPr>
          <w:color w:val="000000"/>
        </w:rPr>
        <w:fldChar w:fldCharType="separate"/>
      </w:r>
      <w:r w:rsidR="00976D23" w:rsidRPr="00433C8A">
        <w:rPr>
          <w:color w:val="000000"/>
        </w:rPr>
        <w:t>(23)</w:t>
      </w:r>
      <w:r w:rsidR="00955F74" w:rsidRPr="00433C8A">
        <w:rPr>
          <w:color w:val="000000"/>
        </w:rPr>
        <w:fldChar w:fldCharType="end"/>
      </w:r>
      <w:r w:rsidR="00AB4E90" w:rsidRPr="00433C8A">
        <w:rPr>
          <w:color w:val="000000"/>
        </w:rPr>
        <w:t>. This disparity could be due to their measure of gene density</w:t>
      </w:r>
      <w:r w:rsidR="00134476" w:rsidRPr="00433C8A">
        <w:rPr>
          <w:color w:val="000000"/>
        </w:rPr>
        <w:t>,</w:t>
      </w:r>
      <w:r w:rsidR="00AB4E90" w:rsidRPr="00433C8A">
        <w:rPr>
          <w:color w:val="000000"/>
        </w:rPr>
        <w:t xml:space="preserve"> which was defined as the fraction of chromatin annotated as protein-coding genes</w:t>
      </w:r>
      <w:r w:rsidR="00134476" w:rsidRPr="00433C8A">
        <w:rPr>
          <w:color w:val="000000"/>
        </w:rPr>
        <w:t xml:space="preserve">, which </w:t>
      </w:r>
      <w:r w:rsidR="00AB4E90" w:rsidRPr="00433C8A">
        <w:rPr>
          <w:color w:val="000000"/>
        </w:rPr>
        <w:t>can be c</w:t>
      </w:r>
      <w:r w:rsidR="00134476" w:rsidRPr="00433C8A">
        <w:rPr>
          <w:color w:val="000000"/>
        </w:rPr>
        <w:t>onfounded</w:t>
      </w:r>
      <w:r w:rsidR="00AB4E90" w:rsidRPr="00433C8A">
        <w:rPr>
          <w:color w:val="000000"/>
        </w:rPr>
        <w:t xml:space="preserve"> by the length of genes or transcript. </w:t>
      </w:r>
      <w:r w:rsidR="001F27C7" w:rsidRPr="00433C8A">
        <w:rPr>
          <w:color w:val="000000"/>
        </w:rPr>
        <w:t>Indeed,</w:t>
      </w:r>
      <w:r w:rsidR="00AB4E90" w:rsidRPr="00433C8A">
        <w:rPr>
          <w:color w:val="000000"/>
        </w:rPr>
        <w:t xml:space="preserve"> we found a significant </w:t>
      </w:r>
      <w:r w:rsidR="00105C32" w:rsidRPr="00433C8A">
        <w:rPr>
          <w:color w:val="000000"/>
        </w:rPr>
        <w:t>number of shorter</w:t>
      </w:r>
      <w:r w:rsidR="00AB4E90" w:rsidRPr="00433C8A">
        <w:rPr>
          <w:color w:val="000000"/>
        </w:rPr>
        <w:t xml:space="preserve"> </w:t>
      </w:r>
      <w:r w:rsidR="00134476" w:rsidRPr="00433C8A">
        <w:rPr>
          <w:color w:val="000000"/>
        </w:rPr>
        <w:t>gene</w:t>
      </w:r>
      <w:r w:rsidR="00105C32" w:rsidRPr="00433C8A">
        <w:rPr>
          <w:color w:val="000000"/>
        </w:rPr>
        <w:t xml:space="preserve"> transcripts</w:t>
      </w:r>
      <w:r w:rsidR="00134476" w:rsidRPr="00433C8A">
        <w:rPr>
          <w:color w:val="000000"/>
        </w:rPr>
        <w:t xml:space="preserve"> </w:t>
      </w:r>
      <w:r w:rsidR="00105C32" w:rsidRPr="00433C8A">
        <w:rPr>
          <w:color w:val="000000"/>
        </w:rPr>
        <w:t>in TAD boundaries</w:t>
      </w:r>
      <w:r w:rsidR="00AB4E90" w:rsidRPr="00433C8A">
        <w:rPr>
          <w:color w:val="000000"/>
        </w:rPr>
        <w:t xml:space="preserve"> (Fig. </w:t>
      </w:r>
      <w:r w:rsidR="00CB1CDB" w:rsidRPr="00433C8A">
        <w:rPr>
          <w:color w:val="000000"/>
        </w:rPr>
        <w:t>3</w:t>
      </w:r>
      <w:r w:rsidR="003A553B" w:rsidRPr="00433C8A">
        <w:rPr>
          <w:color w:val="000000"/>
        </w:rPr>
        <w:t>D</w:t>
      </w:r>
      <w:r w:rsidR="00AB4E90" w:rsidRPr="00433C8A">
        <w:rPr>
          <w:color w:val="000000"/>
        </w:rPr>
        <w:t>). </w:t>
      </w:r>
      <w:r w:rsidR="00CD2B28" w:rsidRPr="00433C8A">
        <w:rPr>
          <w:color w:val="000000"/>
        </w:rPr>
        <w:tab/>
      </w:r>
    </w:p>
    <w:p w14:paraId="533F5538" w14:textId="338510D4" w:rsidR="00854D43" w:rsidRPr="00433C8A" w:rsidRDefault="00CD2B28" w:rsidP="00A46B16">
      <w:pPr>
        <w:pStyle w:val="NormalWeb"/>
        <w:spacing w:before="0" w:beforeAutospacing="0" w:after="0" w:afterAutospacing="0" w:line="480" w:lineRule="auto"/>
        <w:jc w:val="both"/>
      </w:pPr>
      <w:r w:rsidRPr="00433C8A">
        <w:rPr>
          <w:color w:val="000000"/>
        </w:rPr>
        <w:tab/>
      </w:r>
      <w:r w:rsidR="00134476" w:rsidRPr="00433C8A">
        <w:rPr>
          <w:color w:val="000000"/>
        </w:rPr>
        <w:t xml:space="preserve">Gene and genomic </w:t>
      </w:r>
      <w:r w:rsidR="00FF192D" w:rsidRPr="00433C8A">
        <w:rPr>
          <w:color w:val="000000"/>
        </w:rPr>
        <w:t>GC content was significantly higher within TAD boundaries</w:t>
      </w:r>
      <w:r w:rsidR="004F0767" w:rsidRPr="00433C8A">
        <w:rPr>
          <w:color w:val="000000"/>
        </w:rPr>
        <w:t xml:space="preserve"> (Fig. </w:t>
      </w:r>
      <w:r w:rsidR="00CB1CDB" w:rsidRPr="00433C8A">
        <w:rPr>
          <w:color w:val="000000"/>
        </w:rPr>
        <w:t>3</w:t>
      </w:r>
      <w:r w:rsidR="003A553B" w:rsidRPr="00433C8A">
        <w:rPr>
          <w:color w:val="000000"/>
        </w:rPr>
        <w:t>E</w:t>
      </w:r>
      <w:r w:rsidR="00134476" w:rsidRPr="00433C8A">
        <w:rPr>
          <w:color w:val="000000"/>
        </w:rPr>
        <w:t xml:space="preserve">, </w:t>
      </w:r>
      <w:r w:rsidR="00FF192D" w:rsidRPr="00433C8A">
        <w:rPr>
          <w:color w:val="000000"/>
        </w:rPr>
        <w:t>Fig. S2</w:t>
      </w:r>
      <w:r w:rsidR="00826E93" w:rsidRPr="00433C8A">
        <w:rPr>
          <w:color w:val="000000"/>
        </w:rPr>
        <w:t>B</w:t>
      </w:r>
      <w:r w:rsidR="00FF192D" w:rsidRPr="00433C8A">
        <w:rPr>
          <w:color w:val="000000"/>
        </w:rPr>
        <w:t>)</w:t>
      </w:r>
      <w:r w:rsidR="00134476" w:rsidRPr="00433C8A">
        <w:rPr>
          <w:color w:val="000000"/>
        </w:rPr>
        <w:t>; this is not surprising g</w:t>
      </w:r>
      <w:r w:rsidR="00FF192D" w:rsidRPr="00433C8A">
        <w:rPr>
          <w:color w:val="000000"/>
        </w:rPr>
        <w:t xml:space="preserve">iven </w:t>
      </w:r>
      <w:r w:rsidR="00134476" w:rsidRPr="00433C8A">
        <w:rPr>
          <w:color w:val="000000"/>
        </w:rPr>
        <w:t>the</w:t>
      </w:r>
      <w:r w:rsidR="00FF192D" w:rsidRPr="00433C8A">
        <w:rPr>
          <w:color w:val="000000"/>
        </w:rPr>
        <w:t xml:space="preserve"> high gene density in TAD boundaries and that genes have high GC content compared to intergenic regions</w:t>
      </w:r>
      <w:r w:rsidR="00687E9D" w:rsidRPr="00433C8A">
        <w:rPr>
          <w:color w:val="000000" w:themeColor="text1"/>
        </w:rPr>
        <w:t xml:space="preserve"> </w:t>
      </w:r>
      <w:r w:rsidR="00687E9D" w:rsidRPr="00433C8A">
        <w:rPr>
          <w:color w:val="000000"/>
        </w:rPr>
        <w:fldChar w:fldCharType="begin"/>
      </w:r>
      <w:r w:rsidR="005E75C1">
        <w:rPr>
          <w:color w:val="000000"/>
        </w:rPr>
        <w:instrText xml:space="preserve"> ADDIN ZOTERO_ITEM CSL_CITATION {"citationID":"rTa35AZm","properties":{"formattedCitation":"(68)","plainCitation":"(68)","noteIndex":0},"citationItems":[{"id":6819,"uris":["http://zotero.org/users/14195618/items/D77AYRN6"],"itemData":{"id":6819,"type":"article-journal","abstract":"Pack-MULE transposable elements selectively duplicate bona fide genes., The process of gene duplication followed by sequence and functional divergence is important for the generation of new genes. Pack-s, nonautonomous Mutator-like elements (s) that carry genic sequence(s), are potentially involved in generating new open reading frames and regulating parental gene expression. These elements are identified in many plant genomes and are most abundant in rice (Oryza sativa). Despite the abundance of Pack-s, the mechanism by which parental genes are captured by Pack-s remains largely unknown. In this study, we identified all s in rice and examined factors likely important for sequence acquisition. Terminal inverted repeat s are the predominant  type and account for the majority of the Pack-s. In addition to genic sequences, rice s capture guanine-cytosine (GC)-rich intergenic sequences, albeit at a much lower frequency. s carrying nontransposon sequences have longer terminal inverted repeats and higher GC content in terminal and subterminal regions. An overrepresentation of genes with known functions and genes with orthologs among parental genes of Pack-s is observed in rice, maize (Zea mays), and Arabidopsis (Arabidopsis thaliana), suggesting preferential acquisition for bona fide genes by these elements. Pack-s selectively acquire/retain parental sequences through a combined effect of GC content and breadth of expression, with GC content playing a stronger role. Increased GC content and number of tissues with detectable expression result in higher chances of a gene being acquired by Pack-s. Such selective acquisition/retention provides these elements greater chances of carrying functional sequences that may provide new genetic resources for the evolution of new genes or the modification of existing genes.","container-title":"Plant Physiology","DOI":"10.1104/pp.113.223271","ISSN":"0032-0889","issue":"3","journalAbbreviation":"Plant Physiol","note":"PMID: 24028844\nPMCID: PMC3813661","page":"1419-1432","source":"PubMed Central","title":"Selective Acquisition and Retention of Genomic Sequences by Pack-Mutator-Like Elements Based on Guanine-Cytosine Content and the Breadth of Expression1[W][OPEN]","volume":"163","author":[{"family":"Ferguson","given":"Ann A."},{"family":"Zhao","given":"Dongyan"},{"family":"Jiang","given":"Ning"}],"issued":{"date-parts":[["2013",11]]}}}],"schema":"https://github.com/citation-style-language/schema/raw/master/csl-citation.json"} </w:instrText>
      </w:r>
      <w:r w:rsidR="00687E9D" w:rsidRPr="00433C8A">
        <w:rPr>
          <w:color w:val="000000"/>
        </w:rPr>
        <w:fldChar w:fldCharType="separate"/>
      </w:r>
      <w:r w:rsidR="005E75C1">
        <w:rPr>
          <w:noProof/>
          <w:color w:val="000000"/>
        </w:rPr>
        <w:t>(68)</w:t>
      </w:r>
      <w:r w:rsidR="00687E9D" w:rsidRPr="00433C8A">
        <w:rPr>
          <w:color w:val="000000"/>
        </w:rPr>
        <w:fldChar w:fldCharType="end"/>
      </w:r>
      <w:r w:rsidR="00FF192D" w:rsidRPr="00433C8A">
        <w:rPr>
          <w:color w:val="000000"/>
        </w:rPr>
        <w:t xml:space="preserve">. </w:t>
      </w:r>
      <w:r w:rsidR="00134476" w:rsidRPr="00433C8A">
        <w:rPr>
          <w:color w:val="000000"/>
        </w:rPr>
        <w:t>W</w:t>
      </w:r>
      <w:r w:rsidR="00FF192D" w:rsidRPr="00433C8A">
        <w:rPr>
          <w:color w:val="000000"/>
        </w:rPr>
        <w:t xml:space="preserve">e </w:t>
      </w:r>
      <w:r w:rsidR="00134476" w:rsidRPr="00433C8A">
        <w:rPr>
          <w:color w:val="000000"/>
        </w:rPr>
        <w:t xml:space="preserve">also </w:t>
      </w:r>
      <w:r w:rsidR="00FF192D" w:rsidRPr="00433C8A">
        <w:rPr>
          <w:color w:val="000000"/>
        </w:rPr>
        <w:t xml:space="preserve">found that TAD boundaries </w:t>
      </w:r>
      <w:r w:rsidR="00134476" w:rsidRPr="00433C8A">
        <w:rPr>
          <w:color w:val="000000"/>
        </w:rPr>
        <w:t>have lower methylation levels compared</w:t>
      </w:r>
      <w:r w:rsidR="00FF192D" w:rsidRPr="00433C8A">
        <w:rPr>
          <w:color w:val="000000"/>
        </w:rPr>
        <w:t xml:space="preserve"> </w:t>
      </w:r>
      <w:r w:rsidR="00134476" w:rsidRPr="00433C8A">
        <w:rPr>
          <w:color w:val="000000"/>
        </w:rPr>
        <w:t>to</w:t>
      </w:r>
      <w:r w:rsidR="00FF192D" w:rsidRPr="00433C8A">
        <w:rPr>
          <w:color w:val="000000"/>
        </w:rPr>
        <w:t xml:space="preserve"> TAD</w:t>
      </w:r>
      <w:r w:rsidR="00134476" w:rsidRPr="00433C8A">
        <w:rPr>
          <w:color w:val="000000"/>
        </w:rPr>
        <w:t xml:space="preserve"> </w:t>
      </w:r>
      <w:r w:rsidR="00FF192D" w:rsidRPr="00433C8A">
        <w:rPr>
          <w:color w:val="000000"/>
        </w:rPr>
        <w:t>bod</w:t>
      </w:r>
      <w:r w:rsidR="00134476" w:rsidRPr="00433C8A">
        <w:rPr>
          <w:color w:val="000000"/>
        </w:rPr>
        <w:t>ies</w:t>
      </w:r>
      <w:r w:rsidR="00FF192D" w:rsidRPr="00433C8A">
        <w:rPr>
          <w:color w:val="000000"/>
        </w:rPr>
        <w:t xml:space="preserve"> and non</w:t>
      </w:r>
      <w:r w:rsidR="00134476" w:rsidRPr="00433C8A">
        <w:rPr>
          <w:color w:val="000000"/>
        </w:rPr>
        <w:t>-</w:t>
      </w:r>
      <w:r w:rsidR="00FF192D" w:rsidRPr="00433C8A">
        <w:rPr>
          <w:color w:val="000000"/>
        </w:rPr>
        <w:t>TAD</w:t>
      </w:r>
      <w:r w:rsidR="00134476" w:rsidRPr="00433C8A">
        <w:rPr>
          <w:color w:val="000000"/>
        </w:rPr>
        <w:t xml:space="preserve"> </w:t>
      </w:r>
      <w:r w:rsidR="00FF192D" w:rsidRPr="00433C8A">
        <w:rPr>
          <w:color w:val="000000"/>
        </w:rPr>
        <w:t>bod</w:t>
      </w:r>
      <w:r w:rsidR="00134476" w:rsidRPr="00433C8A">
        <w:rPr>
          <w:color w:val="000000"/>
        </w:rPr>
        <w:t>ies</w:t>
      </w:r>
      <w:r w:rsidR="00494FB9" w:rsidRPr="00433C8A">
        <w:rPr>
          <w:color w:val="000000"/>
        </w:rPr>
        <w:t xml:space="preserve"> (Fig. </w:t>
      </w:r>
      <w:r w:rsidR="00CB1CDB" w:rsidRPr="00433C8A">
        <w:rPr>
          <w:color w:val="000000"/>
        </w:rPr>
        <w:t>3</w:t>
      </w:r>
      <w:r w:rsidR="003A553B" w:rsidRPr="00433C8A">
        <w:rPr>
          <w:color w:val="000000"/>
        </w:rPr>
        <w:t>F</w:t>
      </w:r>
      <w:r w:rsidR="00FF192D" w:rsidRPr="00433C8A">
        <w:rPr>
          <w:color w:val="000000"/>
        </w:rPr>
        <w:t>). All of this taken together indicates that TAD formation in rice may be linked to high density of short genes with high GC content and low DNA methylation levels</w:t>
      </w:r>
      <w:r w:rsidR="00D30F2E" w:rsidRPr="00433C8A">
        <w:rPr>
          <w:color w:val="000000" w:themeColor="text1"/>
        </w:rPr>
        <w:t>.</w:t>
      </w:r>
      <w:r w:rsidR="004958A1" w:rsidRPr="00433C8A">
        <w:rPr>
          <w:color w:val="000000"/>
        </w:rPr>
        <w:t xml:space="preserve"> </w:t>
      </w:r>
    </w:p>
    <w:p w14:paraId="75C3B7E9" w14:textId="229DAE0E" w:rsidR="00D012B6" w:rsidRPr="00433C8A" w:rsidRDefault="002B0105" w:rsidP="00A46B16">
      <w:pPr>
        <w:pStyle w:val="NormalWeb"/>
        <w:spacing w:before="0" w:beforeAutospacing="0" w:after="0" w:afterAutospacing="0" w:line="480" w:lineRule="auto"/>
        <w:jc w:val="both"/>
      </w:pPr>
      <w:r w:rsidRPr="00433C8A">
        <w:rPr>
          <w:color w:val="000000" w:themeColor="text1"/>
        </w:rPr>
        <w:lastRenderedPageBreak/>
        <w:tab/>
        <w:t>Lastly, in Drosophila the majority of TAD boundaries identified at high resolution (77%), co-localize with promoters, and those boundaries tend to be flanked by divergently oriented gene promoters</w:t>
      </w:r>
      <w:r w:rsidR="00687E9D" w:rsidRPr="00433C8A">
        <w:rPr>
          <w:color w:val="000000" w:themeColor="text1"/>
        </w:rPr>
        <w:t xml:space="preserve"> </w:t>
      </w:r>
      <w:r w:rsidR="00687E9D" w:rsidRPr="00433C8A">
        <w:rPr>
          <w:color w:val="000000" w:themeColor="text1"/>
        </w:rPr>
        <w:fldChar w:fldCharType="begin"/>
      </w:r>
      <w:r w:rsidR="00976D23" w:rsidRPr="00433C8A">
        <w:rPr>
          <w:color w:val="000000" w:themeColor="text1"/>
        </w:rPr>
        <w:instrText xml:space="preserve"> ADDIN ZOTERO_ITEM CSL_CITATION {"citationID":"ZD1zph21","properties":{"formattedCitation":"(6)","plainCitation":"(6)","noteIndex":0},"citationItems":[{"id":1440,"uris":["http://zotero.org/users/14195618/items/RXL2688N"],"itemData":{"id":1440,"type":"article-journal","abstract":"Despite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schema":"https://github.com/citation-style-language/schema/raw/master/csl-citation.json"} </w:instrText>
      </w:r>
      <w:r w:rsidR="00687E9D" w:rsidRPr="00433C8A">
        <w:rPr>
          <w:color w:val="000000" w:themeColor="text1"/>
        </w:rPr>
        <w:fldChar w:fldCharType="separate"/>
      </w:r>
      <w:r w:rsidR="00976D23" w:rsidRPr="00433C8A">
        <w:rPr>
          <w:color w:val="000000"/>
        </w:rPr>
        <w:t>(6)</w:t>
      </w:r>
      <w:r w:rsidR="00687E9D" w:rsidRPr="00433C8A">
        <w:rPr>
          <w:color w:val="000000" w:themeColor="text1"/>
        </w:rPr>
        <w:fldChar w:fldCharType="end"/>
      </w:r>
      <w:r w:rsidRPr="00433C8A">
        <w:rPr>
          <w:color w:val="000000" w:themeColor="text1"/>
        </w:rPr>
        <w:t>. We wanted to see if a similar phenomenon exists in the rice genome. We observed that in our set of boundaries identified at 5 kb resolution, 54.5% overlap with promoters, which is more than would be expected by chance (</w:t>
      </w:r>
      <w:r w:rsidRPr="00433C8A">
        <w:rPr>
          <w:i/>
          <w:iCs/>
          <w:color w:val="000000" w:themeColor="text1"/>
        </w:rPr>
        <w:t>P</w:t>
      </w:r>
      <w:r w:rsidRPr="00433C8A">
        <w:rPr>
          <w:color w:val="000000" w:themeColor="text1"/>
        </w:rPr>
        <w:t xml:space="preserve"> &lt; 2.74 x 10</w:t>
      </w:r>
      <w:r w:rsidRPr="00433C8A">
        <w:rPr>
          <w:color w:val="000000" w:themeColor="text1"/>
          <w:vertAlign w:val="superscript"/>
        </w:rPr>
        <w:t>-121</w:t>
      </w:r>
      <w:r w:rsidRPr="00433C8A">
        <w:rPr>
          <w:color w:val="000000" w:themeColor="text1"/>
        </w:rPr>
        <w:t xml:space="preserve">, binomial test). However, we did not observe an orientation preference for gene promoters flanking rice boundaries, </w:t>
      </w:r>
      <w:r w:rsidR="00BF113E" w:rsidRPr="00433C8A">
        <w:rPr>
          <w:color w:val="000000" w:themeColor="text1"/>
        </w:rPr>
        <w:t>as</w:t>
      </w:r>
      <w:r w:rsidRPr="00433C8A">
        <w:rPr>
          <w:color w:val="000000" w:themeColor="text1"/>
        </w:rPr>
        <w:t xml:space="preserve"> observed in Drosophila. We </w:t>
      </w:r>
      <w:r w:rsidR="0022691B" w:rsidRPr="00433C8A">
        <w:rPr>
          <w:color w:val="000000" w:themeColor="text1"/>
        </w:rPr>
        <w:t>also found through GO term analysis that</w:t>
      </w:r>
      <w:r w:rsidRPr="00433C8A">
        <w:rPr>
          <w:color w:val="000000" w:themeColor="text1"/>
        </w:rPr>
        <w:t xml:space="preserve"> genes overlapping TAD boundaries</w:t>
      </w:r>
      <w:r w:rsidR="0022691B" w:rsidRPr="00433C8A">
        <w:rPr>
          <w:color w:val="000000" w:themeColor="text1"/>
        </w:rPr>
        <w:t xml:space="preserve"> are </w:t>
      </w:r>
      <w:r w:rsidRPr="00433C8A">
        <w:rPr>
          <w:color w:val="000000" w:themeColor="text1"/>
        </w:rPr>
        <w:t>significan</w:t>
      </w:r>
      <w:r w:rsidR="00BF113E" w:rsidRPr="00433C8A">
        <w:rPr>
          <w:color w:val="000000" w:themeColor="text1"/>
        </w:rPr>
        <w:t>t</w:t>
      </w:r>
      <w:r w:rsidRPr="00433C8A">
        <w:rPr>
          <w:color w:val="000000" w:themeColor="text1"/>
        </w:rPr>
        <w:t xml:space="preserve">ly </w:t>
      </w:r>
      <w:r w:rsidR="00BF113E" w:rsidRPr="00433C8A">
        <w:rPr>
          <w:color w:val="000000" w:themeColor="text1"/>
        </w:rPr>
        <w:t>enriched</w:t>
      </w:r>
      <w:r w:rsidRPr="00433C8A">
        <w:rPr>
          <w:color w:val="000000" w:themeColor="text1"/>
        </w:rPr>
        <w:t xml:space="preserve"> </w:t>
      </w:r>
      <w:r w:rsidR="0022691B" w:rsidRPr="00433C8A">
        <w:rPr>
          <w:color w:val="000000" w:themeColor="text1"/>
        </w:rPr>
        <w:t>for</w:t>
      </w:r>
      <w:r w:rsidRPr="00433C8A">
        <w:rPr>
          <w:color w:val="000000" w:themeColor="text1"/>
        </w:rPr>
        <w:t xml:space="preserve"> </w:t>
      </w:r>
      <w:r w:rsidR="00A54432" w:rsidRPr="00433C8A">
        <w:rPr>
          <w:color w:val="000000" w:themeColor="text1"/>
        </w:rPr>
        <w:t xml:space="preserve">genes linked to </w:t>
      </w:r>
      <w:r w:rsidRPr="00433C8A">
        <w:rPr>
          <w:color w:val="000000" w:themeColor="text1"/>
        </w:rPr>
        <w:t>translation</w:t>
      </w:r>
      <w:r w:rsidR="00BF113E" w:rsidRPr="00433C8A">
        <w:rPr>
          <w:color w:val="000000" w:themeColor="text1"/>
        </w:rPr>
        <w:t>,</w:t>
      </w:r>
      <w:r w:rsidRPr="00433C8A">
        <w:rPr>
          <w:color w:val="000000" w:themeColor="text1"/>
        </w:rPr>
        <w:t xml:space="preserve"> and molecular functions such as RNA binding and ribosome-associated categories (Fig. S</w:t>
      </w:r>
      <w:r w:rsidR="39C6248D" w:rsidRPr="00433C8A">
        <w:rPr>
          <w:color w:val="000000" w:themeColor="text1"/>
        </w:rPr>
        <w:t>3</w:t>
      </w:r>
      <w:r w:rsidRPr="00433C8A">
        <w:rPr>
          <w:color w:val="000000" w:themeColor="text1"/>
        </w:rPr>
        <w:t xml:space="preserve">). </w:t>
      </w:r>
      <w:r w:rsidR="0022691B" w:rsidRPr="00433C8A">
        <w:rPr>
          <w:color w:val="000000" w:themeColor="text1"/>
        </w:rPr>
        <w:t>These</w:t>
      </w:r>
      <w:r w:rsidRPr="00433C8A">
        <w:rPr>
          <w:color w:val="000000" w:themeColor="text1"/>
        </w:rPr>
        <w:t xml:space="preserve"> are typically highly expressed</w:t>
      </w:r>
      <w:r w:rsidR="0022691B" w:rsidRPr="00433C8A">
        <w:rPr>
          <w:color w:val="000000" w:themeColor="text1"/>
        </w:rPr>
        <w:t xml:space="preserve"> </w:t>
      </w:r>
      <w:r w:rsidR="00904920" w:rsidRPr="00433C8A">
        <w:rPr>
          <w:color w:val="000000" w:themeColor="text1"/>
        </w:rPr>
        <w:t xml:space="preserve">housekeeping </w:t>
      </w:r>
      <w:r w:rsidR="0022691B" w:rsidRPr="00433C8A">
        <w:rPr>
          <w:color w:val="000000" w:themeColor="text1"/>
        </w:rPr>
        <w:t>genes</w:t>
      </w:r>
      <w:r w:rsidRPr="00433C8A">
        <w:rPr>
          <w:color w:val="000000" w:themeColor="text1"/>
        </w:rPr>
        <w:t>, which correlates with the fact that boundaries are enriched with active transcription signatures</w:t>
      </w:r>
      <w:r w:rsidR="00B5446D" w:rsidRPr="00433C8A">
        <w:rPr>
          <w:color w:val="000000" w:themeColor="text1"/>
        </w:rPr>
        <w:t xml:space="preserve"> and have low methylation levels</w:t>
      </w:r>
      <w:r w:rsidR="00D30F2E" w:rsidRPr="00433C8A">
        <w:rPr>
          <w:color w:val="000000" w:themeColor="text1"/>
        </w:rPr>
        <w:t xml:space="preserve">, which is consistent with previous work </w:t>
      </w:r>
      <w:r w:rsidR="00D30F2E" w:rsidRPr="00433C8A">
        <w:t xml:space="preserve">in rice </w:t>
      </w:r>
      <w:r w:rsidR="00EE08D5" w:rsidRPr="00433C8A">
        <w:fldChar w:fldCharType="begin"/>
      </w:r>
      <w:r w:rsidR="00976D23" w:rsidRPr="00433C8A">
        <w:instrText xml:space="preserve"> ADDIN ZOTERO_ITEM CSL_CITATION {"citationID":"LYHQcne3","properties":{"formattedCitation":"(23)","plainCitation":"(23)","noteIndex":0},"citationItems":[{"id":4227,"uris":["http://zotero.org/users/14195618/items/YYQYS52B"],"itemData":{"id":4227,"type":"article-journal","abstract":"The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schema":"https://github.com/citation-style-language/schema/raw/master/csl-citation.json"} </w:instrText>
      </w:r>
      <w:r w:rsidR="00EE08D5" w:rsidRPr="00433C8A">
        <w:fldChar w:fldCharType="separate"/>
      </w:r>
      <w:r w:rsidR="00976D23" w:rsidRPr="00433C8A">
        <w:t>(23)</w:t>
      </w:r>
      <w:r w:rsidR="00EE08D5" w:rsidRPr="00433C8A">
        <w:fldChar w:fldCharType="end"/>
      </w:r>
      <w:r w:rsidR="00D30F2E" w:rsidRPr="00433C8A">
        <w:t xml:space="preserve"> and other plant species</w:t>
      </w:r>
      <w:r w:rsidR="00EE08D5" w:rsidRPr="00433C8A">
        <w:t xml:space="preserve"> </w:t>
      </w:r>
      <w:r w:rsidR="00EE08D5" w:rsidRPr="00433C8A">
        <w:fldChar w:fldCharType="begin"/>
      </w:r>
      <w:r w:rsidR="005E75C1">
        <w:instrText xml:space="preserve"> ADDIN ZOTERO_ITEM CSL_CITATION {"citationID":"IC1H8b8G","properties":{"formattedCitation":"(20,21,44,69\\uc0\\u8211{}74)","plainCitation":"(20,21,44,69–74)","noteIndex":0},"citationItems":[{"id":5940,"uris":["http://zotero.org/users/14195618/items/WRF9YV8M"],"itemData":{"id":5940,"type":"article-journal","abstrac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expression.","container-title":"Nature Communications 2022 13:1","DOI":"10.1038/s41467-022-31112-x","ISSN":"2041-1723","issue":"1","note":"publisher: Nature Publishing Group","page":"1-18","title":"The 3D architecture of the pepper genome and its relationship to function and evolution","volume":"13","author":[{"family":"Liao","given":"Yi"},{"family":"Wang","given":"Juntao"},{"family":"Zhu","given":"Zhangsheng"},{"family":"Liu","given":"Yuanlong"},{"family":"Chen","given":"Jinfeng"},{"family":"Zhou","given":"Yongfeng"},{"family":"Liu","given":"Feng"},{"family":"Lei","given":"Jianjun"},{"family":"Gaut","given":"Brandon S."},{"family":"Cao","given":"Bihao"},{"family":"Emerson","given":"J. J."},{"family":"Chen","given":"Changming"}],"issued":{"date-parts":[["2022",6,16]]}}},{"id":6698,"uris":["http://zotero.org/users/14195618/items/JLMPDRGU"],"itemData":{"id":6698,"type":"article-journal","abstract":"Eukaryotic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mungo.","container-title":"Life science alliance","DOI":"10.26508/LSA.202302074","ISSN":"2575-1077","issue":"1","note":"PMID: 37923361\npublisher: Life Sci Alliance","title":"Evolutionary insights into 3D genome organization and epigenetic landscape of Vigna mungo","URL":"https://pubmed.ncbi.nlm.nih.gov/37923361/","volume":"7","author":[{"family":"Junaid","given":"Alim"},{"family":"Singh","given":"Baljinder"},{"family":"Bhatia","given":"Sabhyata"}],"accessed":{"date-parts":[["2023",12,19]]},"issued":{"date-parts":[["2023",1,1]]}}},{"id":5651,"uris":["http://zotero.org/users/14195618/items/NFMIJFJT"],"itemData":{"id":5651,"type":"article-journal","abstract":"The nonrandom three-dimensional organization of chromatin plays an important role in the regulation of gene expression. However, it remains unclear whether this organization is conserved and whether it is involved in regulating gene expression during speciation after whole-genome duplication (WGD) in plants. In this study, high-resolution interaction maps were generated using high-throughput chromatin conformation capture (Hi-C) techniques for two poplar species, Populus euphratica and Populus alba var. pyramidalis, which diverged ~14 Mya after a common WGD. We examined the similarities and differences in the hierarchical chromatin organization between the two species, including A/B compartment regions and topologically associating domains (TADs), as well as in their DNA methylation and gene expression patterns. We found that chromatin status was strongly associated with epigenetic modifications and gene transcriptional activity, yet the conservation of hierarchical chromatin organization across the two species was low. The divergence of gene expression between WGD-derived paralogs was associated with the strength of chromatin interactions, and colocalized paralogs exhibited strong similarities in epigenetic modifications and expression levels. Thus, the spatial localization of duplicated genes is highly correlated with biased expression during the diploidization process. This study provides new insights into the evolution of chromatin organization and transcriptional regulation during the speciation process of poplars after WGD.","container-title":"Horticulture Research 2021 8:1","DOI":"10.1038/s41438-021-00494-2","ISSN":"2052-7276","issue":"1","note":"publisher: Nature Publishing Group","page":"1-12","title":"Bioinformatic analysis of chromatin organization and biased expression of duplicated genes between two poplars with a common whole-genome duplication","volume":"8","author":[{"family":"Zhang","given":"Le"},{"family":"Zhao","given":"Jingtian"},{"family":"Bi","given":"Hao"},{"family":"Yang","given":"Xiangyu"},{"family":"Zhang","given":"Zhiyang"},{"family":"Su","given":"Yutao"},{"family":"Li","given":"Zhenghao"},{"family":"Zhang","given":"Lei"},{"family":"Sanderson","given":"Brian J."},{"family":"Liu","given":"Jianquan"},{"family":"Ma","given":"Tao"}],"issued":{"date-parts":[["2021",3,10]]}}},{"id":6799,"uris":["http://zotero.org/users/14195618/items/KTM884TW"],"itemData":{"id":6799,"type":"article-journal","abstract":"Background: Polyploidization and introgression are major events driving plant genome evolution and influencing crop breeding. However, the mechanisms underlying the higher-order chromatin organization of subgenomes and alien chromosomes are largely unknown. Results: We probe the three-dimensional chromatin architecture of Aikang 58 (AK58), a widely cultivated allohexaploid wheat variety in China carrying the 1RS/1BL translocation chromosome. The regions involved in inter-chromosomal interactions, both within and between subgenomes, have highly similar sequences. Subgenome-specific territories tend to be connected by subgenome-dominant homologous transposable elements (TEs). The alien 1RS chromosomal arm, which was introgressed from rye and differs from its wheat counterpart, has relatively few inter-chromosome interactions with wheat chromosomes. An analysis of local chromatin structures reveals topologically associating domain (TAD)-like regions covering 52% of the AK58 genome, the boundaries of which are enriched with active genes, zinc-finger factor-binding motifs, CHH methylation, and 24-nt small RNAs. The chromatin loops are mostly localized around TAD boundaries, and the number of gene loops is positively associated with gene activity. Conclusions: The present study reveals the impact of the genetic sequence context on the higher-order chromatin structure and subgenome stability in hexaploid wheat. Specifically, we characterized the sequence homology-mediated inter-chromosome interactions and the non-canonical role of subgenome-biased TEs. Our findings may have profound implications for future investigations of the interplay between genetic sequences and higher-order structures and their consequences on polyploid genome evolution and introgression-based breeding of crop plants.","container-title":"Genome Biology","DOI":"10.1186/S13059-020-02225-7/FIGURES/6","ISSN":"1474760X","issue":"1","note":"PMID: 33419466\npublisher: BioMed Central Ltd","page":"1-21","title":"Homology-mediated inter-chromosomal interactions in hexaploid wheat lead to specific subgenome territories following polyploidization and introgression","volume":"22","author":[{"family":"Jia","given":"Jizeng"},{"family":"Xie","given":"Yilin"},{"family":"Cheng","given":"Jingfei"},{"family":"Kong","given":"Chuizheng"},{"family":"Wang","given":"Meiyue"},{"family":"Gao","given":"Lifeng"},{"family":"Zhao","given":"Fei"},{"family":"Guo","given":"Jingyu"},{"family":"Wang","given":"Kai"},{"family":"Li","given":"Guangwei"},{"family":"Cui","given":"Dangqun"},{"family":"Hu","given":"Tiezhu"},{"family":"Zhao","given":"Guangyao"},{"family":"Wang","given":"Daowen"},{"family":"Ru","given":"Zhengang"},{"family":"Zhang","given":"Yijing"}],"issued":{"date-parts":[["2021",12,1]]}}},{"id":6452,"uris":["http://zotero.org/users/14195618/items/PTBZ2U3H"],"itemData":{"id":6452,"type":"article-journal","abstract":"Background: Despite remarkable advances in our knowledge of epigenetically mediated transcriptional programming of cell differentiation in plants, little is known about chromatin topology and its functional implications in this process. Results: To interrogate its significance, we establish the dynamic three-dimensional (3D) genome architecture of the allotetraploid cotton fiber, representing a typical single cell undergoing staged development in plants. We show that the subgenome-relayed switching of the chromatin compartment from active to inactive is coupled with the silencing of developmentally repressed genes, pinpointing subgenome-coordinated contribution to fiber development. We identify 10,571 topologically associating domain-like (TAD-like) structures, of which 25.6% are specifically organized in different stages and 75.23% are subject to partition or fusion between two subgenomes. Notably, dissolution of intricate TAD-like structure cliques showing long-range interactions represents a prominent characteristic at the later developmental stage. Dynamic chromatin loops are found to mediate the rewiring of gene regulatory networks that exhibit a significant difference between the two subgenomes, implicating expression bias of homologous genes. Conclusions: This study sheds light on the spatial-temporal asymmetric chromatin structures of two subgenomes in the cotton fiber and offers a new insight into the regulatory orchestration of cell differentiation in plants.","container-title":"Genome Biology","DOI":"10.1186/S13059-022-02616-Y","ISSN":"1474760X","issue":"1","note":"PMID: 35115029\npublisher: BioMed Central","title":"Dynamic 3D genome architecture of cotton fiber reveals subgenome-coordinated chromatin topology for 4-staged single-cell differentiation","URL":"/pmc/articles/PMC8812185/","volume":"23","author":[{"family":"Pei","given":"Liuling"},{"family":"Huang","given":"Xianhui"},{"family":"Liu","given":"Zhenping"},{"family":"Tian","given":"Xuehan"},{"family":"You","given":"Jiaqi"},{"family":"Li","given":"Jianying"},{"family":"Fang","given":"David D."},{"family":"Lindsey","given":"Keith"},{"family":"Zhu","given":"Longfu"},{"family":"Zhang","given":"Xianlong"},{"family":"Wang","given":"Maojun"}],"accessed":{"date-parts":[["2023",3,21]]},"issued":{"date-parts":[["2022",12,1]]}}},{"id":5730,"uris":["http://zotero.org/users/14195618/items/VD2L692A"],"itemData":{"id":5730,"type":"article-journal","abstract":"Transposable element (TE) amplification has been recognized as a driving force mediating genome size expansion and evolution, but the consequences for shaping 3D genomic architecture remains largely unknown in plants. Here, we report reference-grade genome assemblies for three species of cotton ranging 3-fold in genome size, namely Gossypium rotundifolium (K2), G. arboreum (A2), and G. raimondii (D5), using Oxford Nanopore Technologies. Comparative genome analyses document the details of lineage-specific TE amplification contributing to the large genome size differences (K2, 2.44 Gb; A2, 1.62 Gb; D5, 750.19 Mb) and indicate relatively conserved gene content and synteny relationships among genomes. We found that approximately 17% of syntenic genes exhibit chromatin status change between active (\"A\") and inactive (\"B\") compartments, and TE amplification was associated with the increase of the proportion of A compartment in gene regions (</w:instrText>
      </w:r>
      <w:r w:rsidR="005E75C1">
        <w:rPr>
          <w:rFonts w:ascii="Cambria Math" w:hAnsi="Cambria Math" w:cs="Cambria Math"/>
        </w:rPr>
        <w:instrText>∼</w:instrText>
      </w:r>
      <w:r w:rsidR="005E75C1">
        <w:instrText xml:space="preserve">7,000 genes) in K2 and A2 relative to D5. Only 42% of topologically associating domain (TAD) boundaries were conserved among the three genomes. Our data implicate recent amplification of TEs following the formation of lineage-specific TAD boundaries. This study sheds light on the role of transposon-mediated genome expansion in the evolution of higher-order chromatin structure in plants.","container-title":"Molecular biology and evolution","DOI":"10.1093/MOLBEV/MSAB128","ISSN":"1537-1719","issue":"9","note":"PMID: 33973633\npublisher: Mol Biol Evol","page":"3621-3636","title":"Comparative Genome Analyses Highlight Transposon-Mediated Genome Expansion and the Evolutionary Architecture of 3D Genomic Folding in Cotton","volume":"38","author":[{"family":"Wang","given":"Maojun"},{"family":"Li","given":"Jianying"},{"family":"Wang","given":"Pengcheng"},{"family":"Liu","given":"Fang"},{"family":"Liu","given":"Zhenping"},{"family":"Zhao","given":"Guannan"},{"family":"Xu","given":"Zhongping"},{"family":"Pei","given":"Liuling"},{"family":"Grover","given":"Corrinne E."},{"family":"Wendel","given":"Jonathan F."},{"family":"Wang","given":"Kunbo"},{"family":"Zhang","given":"Xianlong"}],"issued":{"date-parts":[["2021",9,1]]}}},{"id":5701,"uris":["http://zotero.org/users/14195618/items/QNZY5BZU"],"itemData":{"id":5701,"type":"article-journal","abstract":"Three-dimensional (3D) chromatin organization provides a critical foundation to investigate gene expression regulation and cellular homeostasis. Here, we present the first 3D genome architecture maps in wild type and mutant allotetraploid peanut lines, which illustrate A/B compartments, topologically associated domains (TADs), and widespread chromatin interactions. Most peanut chromosomal arms (52.3%) have active regions (A compartments) with relatively high gene density and high transcriptional levels. About 2.0% of chromosomal regions switch from inactive to active (B-to-A) in the mutant line, harboring 58 differentially expressed genes enriched in flavonoid biosynthesis and circadian rhythm functions. The mutant peanut line shows a higher number of genome-wide cis-interactions than its wild-type. The present study reveals a new TAD in the mutant line that generates different chromatin loops and harbors a specific upstream AP2EREBP-binding motif which might upregulate the expression of the GA2ox gene and decrease active gibberellin (GA) content, presumably making the mutant plant dwarf. Our findings will shed new light on the relationship between 3D chromatin architecture and transcriptional regulation in plants.","container-title":"Genome Biology 2021 22:1","DOI":"10.1186/S13059-021-02520-X","ISSN":"1474-760X","issue":"1","note":"publisher: BioMed Central","page":"1-21","title":"Chromatin spatial organization of wild type and mutant peanuts reveals high-resolution genomic architecture and interaction alterations","volume":"22","author":[{"family":"Zhang","given":"Xingguo"},{"family":"Pandey","given":"Manish K."},{"family":"Wang","given":"Jianping"},{"family":"Zhao","given":"Kunkun"},{"family":"Ma","given":"Xingli"},{"family":"Li","given":"Zhongfeng"},{"family":"Zhao","given":"Kai"},{"family":"Gong","given":"Fangping"},{"family":"Guo","given":"Baozhu"},{"family":"Varshney","given":"Rajeev K."},{"family":"Yin","given":"Dongmei"}],"issued":{"date-parts":[["2021",11,16]]}}},{"id":5488,"uris":["http://zotero.org/users/14195618/items/ZPWFK5WK"],"itemData":{"id":5488,"type":"article-journal","abstract":"Maize is a model plant species often used for genetics and genomics research because of its genetic diversity. There are prominent morphological, genetic, and epigenetic variations between tropical and temperate maize lines. However, the genome-wide chromatin conformations of these two maize types remain unexplored. We applied a Hi-C approach to compare the genome-wide chromatin interactions between temperate inbred line D132 and tropical line CML288. A reconstructed maize three-dimensional genome model revealed the spatial segregation of the global A and B compartments. The A compartments contain enriched genes and active epigenome marks, whereas the B compartments are gene-poor, transcriptionally silent chromatin regions. Whole-genome analyses indicated that the global A compartment content of CML288 was 3.12% lower than that of D132. Additionally, global and A/B sub-compartments were associated with differential gene expression and epigenetic changes between two inbred lines. About 25.3% of topologically associating domains (TADs) were determined to be associated with complex domain-level modifications that induced transcriptional changes, indicative of a large-scale reorganization of chromatin structures between the inbred maize lines. Furthermore, differences in chromatin interactions between the two lines correlated with epigenetic changes. These findings provide a solid foundation for the wider plant community to further investigate the genome-wide chromatin structures in other plant species.","container-title":"Journal of Experimental Botany","DOI":"10.1093/jxb/erab087","ISSN":"0022-0957","issue":"10","note":"publisher: Oxford Academic","page":"3582-3596","title":"Large-scale reconstruction of chromatin structures of maize temperate and tropical inbred lines","volume":"72","author":[{"family":"Tian","given":"Lei"},{"family":"Ku","given":"Lixia"},{"family":"Yuan","given":"Zan"},{"family":"Wang","given":"Cuiling"},{"family":"Su","given":"Huihui"},{"family":"Wang","given":"Shunxi"},{"family":"Song","given":"Xiaoheng"},{"family":"Dou","given":"Dandan"},{"family":"Ren","given":"Zhenzhen"},{"family":"Lai","given":"Jinsheng"},{"family":"Liu","given":"Tao"},{"family":"Du","given":"Chunguang"},{"family":"Chen","given":"Yanhui"}],"issued":{"date-parts":[["2021",5,4]]}}},{"id":6779,"uris":["http://zotero.org/users/14195618/items/XKA2IV27"],"itemData":{"id":6779,"type":"article-journal","abstract":"Three-dimensional (3D) chromatin structure is linked to transcriptional regulation in multicellular eukaryotes including plants. Taking advantage of high-resolution Hi-C (high-throughput chromatin conformation capture), we detected a small structural unit with 3D chromatin architecture in the Arabidopsis genome, which lacks topologically associating domains, and also in the genomes of tomato, maize, and Marchantia polymorpha. The 3D folding domain unit was usually established around an individual gene and was dependent on chromatin accessibility at the transcription start site (TSS) and transcription end site (TES). We also observed larger contact domains containing two or more neighboring genes, which were dependent on accessible border regions. Binding of transcription factors to accessible TSS/TES regions formed these gene domains. We successfully simulated these Hi-C contact maps via computational modeling using chromatin accessibility as input. Our results demonstrate that gene domains establish basic 3D chromatin architecture units that likely contribute to higher-order 3D genome folding in plants.","container-title":"Nucleic Acids Research","DOI":"10.1093/NAR/GKAD710","ISSN":"0305-1048","issue":"19","note":"PMID: 37884483\npublisher: Oxford Academic","page":"10261-10277","title":"Accessible gene borders establish a core structural unit for chromatin architecture in Arabidopsis","volume":"51","author":[{"family":"Lee","given":"Hongwoo"},{"family":"Seo","given":"Pil Joon"}],"issued":{"date-parts":[["2023",10,27]]}}}],"schema":"https://github.com/citation-style-language/schema/raw/master/csl-citation.json"} </w:instrText>
      </w:r>
      <w:r w:rsidR="00EE08D5" w:rsidRPr="00433C8A">
        <w:fldChar w:fldCharType="separate"/>
      </w:r>
      <w:r w:rsidR="005E75C1" w:rsidRPr="005E75C1">
        <w:t>(20,21,44,69–74)</w:t>
      </w:r>
      <w:r w:rsidR="00EE08D5" w:rsidRPr="00433C8A">
        <w:fldChar w:fldCharType="end"/>
      </w:r>
      <w:r w:rsidR="00D30F2E" w:rsidRPr="00433C8A">
        <w:t xml:space="preserve">, as well as fungi </w:t>
      </w:r>
      <w:r w:rsidR="00A118B6" w:rsidRPr="00433C8A">
        <w:fldChar w:fldCharType="begin"/>
      </w:r>
      <w:r w:rsidR="005E75C1">
        <w:instrText xml:space="preserve"> ADDIN ZOTERO_ITEM CSL_CITATION {"citationID":"w4xvw3NQ","properties":{"formattedCitation":"(75)","plainCitation":"(75)","noteIndex":0},"citationItems":[{"id":6716,"uris":["http://zotero.org/users/14195618/items/NLDIDQY9"],"itemData":{"id":6716,"type":"article-journal","abstract":"&lt;p&gt; The spatial organization of eukaryotic genomes is linked to their biological functions, although it is not clear how this impacts the overall evolution of a genome. Here, we uncover the three-dimensional (3D) genome organization of the phytopathogen &lt;italic&gt;Verticillium dahliae&lt;/italic&gt; , known to possess distinct genomic regions, designated adaptive genomic regions (AGRs), enriched in transposable elements and genes that mediate host infection. Short-range DNA interactions form clear topologically associating domains (TADs) with gene-rich boundaries that show reduced levels of gene expression and reduced genomic variation. Intriguingly, TADs are less clearly insulated in AGRs than in the core genome. At a global scale, the genome contains bipartite long-range interactions, particularly enriched for AGRs and more generally containing segmental duplications. Notably, the patterns observed for &lt;italic&gt;V. dahliae&lt;/italic&gt; are also present in other &lt;italic&gt;Verticillium&lt;/italic&gt; species. Thus, our analysis links 3D genome organization to evolutionary features conserved throughout the &lt;italic&gt;Verticillium&lt;/italic&gt; genus. &lt;/p&gt;","container-title":"Nature communications","DOI":"10.1038/S41467-024-45884-X","ISSN":"2041-1723","issue":"1","note":"PMID: 38402218\npublisher: Nat Commun","page":"1701","title":"Implications of the three-dimensional chromatin organization for genome evolution in a fungal plant pathogen","volume":"15","author":[{"family":"Torres","given":"David E."},{"family":"Kramer","given":"H. Martin"},{"family":"Tracanna","given":"Vittorio"},{"family":"Fiorin","given":"Gabriel L."},{"family":"Cook","given":"David E."},{"family":"Seidl","given":"Michael F."},{"family":"Thomma","given":"Bart P. H. J."}],"issued":{"date-parts":[["2024",2,24]]}}}],"schema":"https://github.com/citation-style-language/schema/raw/master/csl-citation.json"} </w:instrText>
      </w:r>
      <w:r w:rsidR="00A118B6" w:rsidRPr="00433C8A">
        <w:fldChar w:fldCharType="separate"/>
      </w:r>
      <w:r w:rsidR="005E75C1">
        <w:t>(75)</w:t>
      </w:r>
      <w:r w:rsidR="00A118B6" w:rsidRPr="00433C8A">
        <w:fldChar w:fldCharType="end"/>
      </w:r>
      <w:r w:rsidR="00D30F2E" w:rsidRPr="00433C8A">
        <w:t xml:space="preserve">, insects </w:t>
      </w:r>
      <w:r w:rsidR="00F55C0E" w:rsidRPr="00433C8A">
        <w:fldChar w:fldCharType="begin"/>
      </w:r>
      <w:r w:rsidR="00976D23" w:rsidRPr="00433C8A">
        <w:instrText xml:space="preserve"> ADDIN ZOTERO_ITEM CSL_CITATION {"citationID":"bJ0o2t6R","properties":{"formattedCitation":"(6)","plainCitation":"(6)","noteIndex":0},"citationItems":[{"id":1440,"uris":["http://zotero.org/users/14195618/items/RXL2688N"],"itemData":{"id":1440,"type":"article-journal","abstract":"Despite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schema":"https://github.com/citation-style-language/schema/raw/master/csl-citation.json"} </w:instrText>
      </w:r>
      <w:r w:rsidR="00F55C0E" w:rsidRPr="00433C8A">
        <w:fldChar w:fldCharType="separate"/>
      </w:r>
      <w:r w:rsidR="00976D23" w:rsidRPr="00433C8A">
        <w:t>(6)</w:t>
      </w:r>
      <w:r w:rsidR="00F55C0E" w:rsidRPr="00433C8A">
        <w:fldChar w:fldCharType="end"/>
      </w:r>
      <w:r w:rsidR="00D30F2E" w:rsidRPr="00433C8A">
        <w:t xml:space="preserve">, and vertebrates </w:t>
      </w:r>
      <w:r w:rsidR="00F55C0E" w:rsidRPr="00433C8A">
        <w:fldChar w:fldCharType="begin"/>
      </w:r>
      <w:r w:rsidR="005E75C1">
        <w:instrText xml:space="preserve"> ADDIN ZOTERO_ITEM CSL_CITATION {"citationID":"vTnMSugQ","properties":{"formattedCitation":"(76)","plainCitation":"(76)","noteIndex":0},"citationItems":[{"id":5856,"uris":["http://zotero.org/users/14195618/items/CNJGISZM"],"itemData":{"id":5856,"type":"article-journal","container-title":"BMC biology","DOI":"10.1186/S12915-022-01301-7","ISSN":"1741-7007","issue":"1","note":"PMID: 35524220\npublisher: BMC Biol","page":"99","title":"Comparative 3D genome architecture in vertebrates","volume":"20","author":[{"family":"Li","given":"Diyan"},{"family":"He","given":"Mengnan"},{"family":"Tang","given":"Qianzi"},{"family":"Tian","given":"Shilin"},{"family":"Zhang","given":"Jiaman"},{"family":"Li","given":"Yan"},{"family":"Wang","given":"Danyang"},{"family":"Jin","given":"Long"},{"family":"Ning","given":"Chunyou"},{"family":"Zhu","given":"Wei"},{"family":"Hu","given":"Silu"},{"family":"Long","given":"Keren"},{"family":"Ma","given":"Jideng"},{"family":"Liu","given":"Jing"},{"family":"Zhang","given":"Zhihua"},{"family":"Li","given":"Mingzhou"}],"issued":{"date-parts":[["2022",12,6]]}}}],"schema":"https://github.com/citation-style-language/schema/raw/master/csl-citation.json"} </w:instrText>
      </w:r>
      <w:r w:rsidR="00F55C0E" w:rsidRPr="00433C8A">
        <w:fldChar w:fldCharType="separate"/>
      </w:r>
      <w:r w:rsidR="005E75C1">
        <w:t>(76)</w:t>
      </w:r>
      <w:r w:rsidR="00F55C0E" w:rsidRPr="00433C8A">
        <w:fldChar w:fldCharType="end"/>
      </w:r>
      <w:r w:rsidR="00D30F2E" w:rsidRPr="00433C8A">
        <w:t xml:space="preserve">; this suggests common principles governing 3D genome conformation across both plants and animals. </w:t>
      </w:r>
    </w:p>
    <w:p w14:paraId="3FB53716" w14:textId="2F06DBF0" w:rsidR="00854D43" w:rsidRPr="00433C8A" w:rsidRDefault="001000E9" w:rsidP="00A46B16">
      <w:pPr>
        <w:spacing w:line="480" w:lineRule="auto"/>
        <w:jc w:val="both"/>
        <w:rPr>
          <w:color w:val="000000"/>
        </w:rPr>
      </w:pPr>
      <w:r w:rsidRPr="00433C8A">
        <w:rPr>
          <w:b/>
          <w:bCs/>
          <w:color w:val="000000"/>
        </w:rPr>
        <w:tab/>
      </w:r>
      <w:r w:rsidR="00854D43" w:rsidRPr="00433C8A">
        <w:rPr>
          <w:color w:val="000000"/>
        </w:rPr>
        <w:t xml:space="preserve">Given the structural and functional role of TADs, it is plausible that their boundaries could be </w:t>
      </w:r>
      <w:r w:rsidR="002B0105" w:rsidRPr="00433C8A">
        <w:rPr>
          <w:color w:val="000000"/>
        </w:rPr>
        <w:t xml:space="preserve">evolutionarily </w:t>
      </w:r>
      <w:r w:rsidR="00854D43" w:rsidRPr="00433C8A">
        <w:rPr>
          <w:color w:val="000000"/>
        </w:rPr>
        <w:t>conserved</w:t>
      </w:r>
      <w:r w:rsidR="00A54432" w:rsidRPr="00433C8A">
        <w:rPr>
          <w:color w:val="000000"/>
        </w:rPr>
        <w:t xml:space="preserve"> at the sequence level</w:t>
      </w:r>
      <w:r w:rsidR="00854D43" w:rsidRPr="00433C8A">
        <w:rPr>
          <w:color w:val="000000"/>
        </w:rPr>
        <w:t xml:space="preserve">. Indeed, studies show that TAD boundaries are depleted </w:t>
      </w:r>
      <w:r w:rsidR="008E734C" w:rsidRPr="00433C8A">
        <w:rPr>
          <w:color w:val="000000"/>
        </w:rPr>
        <w:t>for</w:t>
      </w:r>
      <w:r w:rsidR="00854D43" w:rsidRPr="00433C8A">
        <w:rPr>
          <w:color w:val="000000"/>
        </w:rPr>
        <w:t xml:space="preserve"> SNPs in mammals </w:t>
      </w:r>
      <w:r w:rsidR="00FD2D4B" w:rsidRPr="00433C8A">
        <w:rPr>
          <w:color w:val="000000"/>
        </w:rPr>
        <w:fldChar w:fldCharType="begin"/>
      </w:r>
      <w:r w:rsidR="00976D23" w:rsidRPr="00433C8A">
        <w:rPr>
          <w:color w:val="000000"/>
        </w:rPr>
        <w:instrText xml:space="preserve"> ADDIN ZOTERO_ITEM CSL_CITATION {"citationID":"qd74Lzt6","properties":{"formattedCitation":"(31)","plainCitation":"(31)","noteIndex":0},"citationItems":[{"id":6744,"uris":["http://zotero.org/users/14195618/items/JG4WCPWI"],"itemData":{"id":6744,"type":"article-journal","abstract":"The potential impact of structural variants includes not only the duplication or deletion of coding sequences, but also the perturbation of noncoding DNA regulatory elements and structural chromatin features, including topological domains (TADs). Structural variants disrupting TAD boundaries have been implicated both in cancer and developmental disease; this likely occurs via “enhancer hijacking,” whereby removal of the TAD boundary exposes enhancers to new target transcription start sites (TSSs). With this functional role, we hypothesized that boundaries would display evidence for negative selection. Here we demonstrate that the chromatin landscape constrains structural variation both within healthy humans and across primate evolution. In contrast, in patients with developmental delay, variants occur remarkably uniformly across genomic features, suggesting a potentially broad role for enhancer hijacking in human disease.","container-title":"Proceedings of the National Academy of Sciences of the United States of America","DOI":"10.1073/PNAS.1808631116/SUPPL_FILE/PNAS.1808631116.SD03.XLSX","ISSN":"10916490","issue":"6","note":"PMID: 30659153\npublisher: National Academy of Sciences","page":"2175-2180","title":"Chromatin features constrain structural variation across evolutionary timescales","volume":"116","author":[{"family":"Fudenberg","given":"Geoff"},{"family":"Pollard","given":"Katherine S."}],"issued":{"date-parts":[["2019",2,5]]}}}],"schema":"https://github.com/citation-style-language/schema/raw/master/csl-citation.json"} </w:instrText>
      </w:r>
      <w:r w:rsidR="00FD2D4B" w:rsidRPr="00433C8A">
        <w:rPr>
          <w:color w:val="000000"/>
        </w:rPr>
        <w:fldChar w:fldCharType="separate"/>
      </w:r>
      <w:r w:rsidR="00976D23" w:rsidRPr="00433C8A">
        <w:rPr>
          <w:noProof/>
          <w:color w:val="000000"/>
        </w:rPr>
        <w:t>(31)</w:t>
      </w:r>
      <w:r w:rsidR="00FD2D4B" w:rsidRPr="00433C8A">
        <w:rPr>
          <w:color w:val="000000"/>
        </w:rPr>
        <w:fldChar w:fldCharType="end"/>
      </w:r>
      <w:r w:rsidR="00854D43" w:rsidRPr="00433C8A">
        <w:rPr>
          <w:color w:val="000000"/>
        </w:rPr>
        <w:t xml:space="preserve"> and in plants</w:t>
      </w:r>
      <w:r w:rsidR="00FD2D4B" w:rsidRPr="00433C8A">
        <w:rPr>
          <w:color w:val="000000" w:themeColor="text1"/>
        </w:rPr>
        <w:t xml:space="preserve"> </w:t>
      </w:r>
      <w:r w:rsidR="00FD2D4B" w:rsidRPr="00433C8A">
        <w:rPr>
          <w:color w:val="000000"/>
        </w:rPr>
        <w:fldChar w:fldCharType="begin"/>
      </w:r>
      <w:r w:rsidR="00976D23" w:rsidRPr="00433C8A">
        <w:rPr>
          <w:color w:val="000000"/>
        </w:rPr>
        <w:instrText xml:space="preserve"> ADDIN ZOTERO_ITEM CSL_CITATION {"citationID":"sSScblwF","properties":{"formattedCitation":"(20)","plainCitation":"(20)","noteIndex":0},"citationItems":[{"id":5940,"uris":["http://zotero.org/users/14195618/items/WRF9YV8M"],"itemData":{"id":5940,"type":"article-journal","abstract":"The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expression.","container-title":"Nature Communications 2022 13:1","DOI":"10.1038/s41467-022-31112-x","ISSN":"2041-1723","issue":"1","note":"publisher: Nature Publishing Group","page":"1-18","title":"The 3D architecture of the pepper genome and its relationship to function and evolution","volume":"13","author":[{"family":"Liao","given":"Yi"},{"family":"Wang","given":"Juntao"},{"family":"Zhu","given":"Zhangsheng"},{"family":"Liu","given":"Yuanlong"},{"family":"Chen","given":"Jinfeng"},{"family":"Zhou","given":"Yongfeng"},{"family":"Liu","given":"Feng"},{"family":"Lei","given":"Jianjun"},{"family":"Gaut","given":"Brandon S."},{"family":"Cao","given":"Bihao"},{"family":"Emerson","given":"J. J."},{"family":"Chen","given":"Changming"}],"issued":{"date-parts":[["2022",6,16]]}}}],"schema":"https://github.com/citation-style-language/schema/raw/master/csl-citation.json"} </w:instrText>
      </w:r>
      <w:r w:rsidR="00FD2D4B" w:rsidRPr="00433C8A">
        <w:rPr>
          <w:color w:val="000000"/>
        </w:rPr>
        <w:fldChar w:fldCharType="separate"/>
      </w:r>
      <w:r w:rsidR="00976D23" w:rsidRPr="00433C8A">
        <w:rPr>
          <w:color w:val="000000"/>
        </w:rPr>
        <w:t>(20)</w:t>
      </w:r>
      <w:r w:rsidR="00FD2D4B" w:rsidRPr="00433C8A">
        <w:rPr>
          <w:color w:val="000000"/>
        </w:rPr>
        <w:fldChar w:fldCharType="end"/>
      </w:r>
      <w:r w:rsidR="00743102" w:rsidRPr="00433C8A">
        <w:rPr>
          <w:color w:val="000000"/>
        </w:rPr>
        <w:t xml:space="preserve">. </w:t>
      </w:r>
      <w:r w:rsidR="00854D43" w:rsidRPr="00433C8A">
        <w:rPr>
          <w:color w:val="000000"/>
        </w:rPr>
        <w:t xml:space="preserve">However, a previous study in rice did not find </w:t>
      </w:r>
      <w:r w:rsidR="0022691B" w:rsidRPr="00433C8A">
        <w:rPr>
          <w:color w:val="000000"/>
        </w:rPr>
        <w:t xml:space="preserve">a </w:t>
      </w:r>
      <w:r w:rsidR="00854D43" w:rsidRPr="00433C8A">
        <w:rPr>
          <w:color w:val="000000"/>
        </w:rPr>
        <w:t xml:space="preserve">decrease in </w:t>
      </w:r>
      <w:r w:rsidR="002B0105" w:rsidRPr="00433C8A">
        <w:rPr>
          <w:color w:val="000000"/>
        </w:rPr>
        <w:t>sequence variation</w:t>
      </w:r>
      <w:r w:rsidR="00854D43" w:rsidRPr="00433C8A">
        <w:rPr>
          <w:color w:val="000000"/>
        </w:rPr>
        <w:t xml:space="preserve"> at TAD boundaries, but a dip ~5</w:t>
      </w:r>
      <w:r w:rsidR="002B0105" w:rsidRPr="00433C8A">
        <w:rPr>
          <w:color w:val="000000"/>
        </w:rPr>
        <w:t xml:space="preserve"> </w:t>
      </w:r>
      <w:r w:rsidR="00854D43" w:rsidRPr="00433C8A">
        <w:rPr>
          <w:color w:val="000000"/>
        </w:rPr>
        <w:t>kb before boundaries was observed</w:t>
      </w:r>
      <w:r w:rsidR="006870E2" w:rsidRPr="00433C8A">
        <w:rPr>
          <w:color w:val="000000" w:themeColor="text1"/>
        </w:rPr>
        <w:t xml:space="preserve"> </w:t>
      </w:r>
      <w:r w:rsidR="006870E2" w:rsidRPr="00433C8A">
        <w:rPr>
          <w:color w:val="000000"/>
        </w:rPr>
        <w:fldChar w:fldCharType="begin"/>
      </w:r>
      <w:r w:rsidR="005E75C1">
        <w:rPr>
          <w:color w:val="000000"/>
        </w:rPr>
        <w:instrText xml:space="preserve"> ADDIN ZOTERO_ITEM CSL_CITATION {"citationID":"9oX0nYq6","properties":{"formattedCitation":"(77)","plainCitation":"(77)","noteIndex":0},"citationItems":[{"id":4396,"uris":["http://zotero.org/users/14195618/items/JPYM25SG"],"itemData":{"id":4396,"type":"article-journal","abstract":"Genomes of many eukaryotic species have a defined three-dimensional architecture critical for cellular processes. They are partitioned into topologically associated domains (TADs), defined as regions of high chromatin inter-connectivity. While TADs are not a prominent feature of A. thaliana genome organization, they have been reported for other plants including rice, maize, tomato and cotton and for which TAD formation appears to be linked to transcription and chromatin epigenetic status. Here we show that in the rice genome, sequence variation and meiotic recombination rate correlate with the 3D genome structure. TADs display increased SNP and SV density and higher recombination rate compared to inter-TAD regions. We associate the observed differences with the TAD epigenetic landscape, TE composition and an increased incidence of meiotic crossovers.","container-title":"Communications Biology","DOI":"10.1038/s42003-020-0932-2","ISSN":"23993642","issue":"1","note":"publisher: Nature Research","page":"1-9","title":"Rice 3D chromatin structure correlates with sequence variation and meiotic recombination rate","volume":"3","author":[{"family":"Golicz","given":"Agnieszka A."},{"family":"Bhalla","given":"Prem L."},{"family":"Edwards","given":"David"},{"family":"Singh","given":"Mohan B."}],"issued":{"date-parts":[["2020",12,1]]}}}],"schema":"https://github.com/citation-style-language/schema/raw/master/csl-citation.json"} </w:instrText>
      </w:r>
      <w:r w:rsidR="006870E2" w:rsidRPr="00433C8A">
        <w:rPr>
          <w:color w:val="000000"/>
        </w:rPr>
        <w:fldChar w:fldCharType="separate"/>
      </w:r>
      <w:r w:rsidR="005E75C1">
        <w:rPr>
          <w:color w:val="000000"/>
        </w:rPr>
        <w:t>(77)</w:t>
      </w:r>
      <w:r w:rsidR="006870E2" w:rsidRPr="00433C8A">
        <w:rPr>
          <w:color w:val="000000"/>
        </w:rPr>
        <w:fldChar w:fldCharType="end"/>
      </w:r>
      <w:r w:rsidR="00854D43" w:rsidRPr="00433C8A">
        <w:rPr>
          <w:color w:val="000000"/>
        </w:rPr>
        <w:t>. We asked whether SNP</w:t>
      </w:r>
      <w:r w:rsidR="009E0771" w:rsidRPr="00433C8A">
        <w:rPr>
          <w:color w:val="000000"/>
        </w:rPr>
        <w:t xml:space="preserve"> density</w:t>
      </w:r>
      <w:r w:rsidR="00854D43" w:rsidRPr="00433C8A">
        <w:rPr>
          <w:color w:val="000000"/>
        </w:rPr>
        <w:t xml:space="preserve"> is lower at boundaries in our </w:t>
      </w:r>
      <w:r w:rsidR="00E47718" w:rsidRPr="00433C8A">
        <w:rPr>
          <w:color w:val="000000" w:themeColor="text1"/>
        </w:rPr>
        <w:t>dataset</w:t>
      </w:r>
      <w:r w:rsidR="00E47718" w:rsidRPr="00433C8A">
        <w:t xml:space="preserve"> and</w:t>
      </w:r>
      <w:r w:rsidR="009E0771" w:rsidRPr="00433C8A">
        <w:t xml:space="preserve"> </w:t>
      </w:r>
      <w:r w:rsidR="00A11BDC" w:rsidRPr="00433C8A">
        <w:t xml:space="preserve">used publicly available data from the Rice SNP-Seek Database </w:t>
      </w:r>
      <w:r w:rsidR="00564394" w:rsidRPr="00433C8A">
        <w:fldChar w:fldCharType="begin"/>
      </w:r>
      <w:r w:rsidR="005E75C1">
        <w:instrText xml:space="preserve"> ADDIN ZOTERO_ITEM CSL_CITATION {"citationID":"bI8sejtb","properties":{"formattedCitation":"(78)","plainCitation":"(78)","noteIndex":0},"citationItems":[{"id":6740,"uris":["http://zotero.org/users/14195618/items/6GII74G7"],"itemData":{"id":6740,"type":"article-journal","abstract":"We describe updates to the Rice SNP-Seek Database since its first release. We ran a new SNP-calling pipeline followed by filtering that resulted in complete, base, filtered and core SNP datasets. Besides the Nipponbare reference genome, the pipeline was run on genome assemblies of IR 64, 93-11, DJ 123 and Kasalath. New genotype query and display features are added for reference assemblies, SNP datasets and indels. JBrowse now displays BAM, VCF and other annotation tracks, the additional genome assemblies and an embedded VISTA genome comparison viewer. Middleware is redesigned for improved performance by using a hybrid of HDF5 and RDMS for genotype storage. Query modules for genotypes, varieties and genes are improved to handle various constraints. An integrated list manager allows the user to pass query parameters for further analysis. The SNP Annotator adds traits, ontology terms, effects and interactions to markers in a list. Webservice calls were implemented to access most data. These features enable seamless querying of SNPSeek across various biological entities, a step toward semi-automated gene-trait association discovery. URL: http://snp-seek.irri.org.","container-title":"Nucleic Acids Research","DOI":"10.1093/NAR/GKW1135","ISSN":"13624962","issue":"Database issue","note":"PMID: 27899667\npublisher: Oxford University Press","page":"D1075","title":"Rice SNP-seek database update: new SNPs, indels, and queries","volume":"45","author":[{"family":"Mansueto","given":"Locedie"},{"family":"Fuentes","given":"Roven Rommel"},{"family":"Borja","given":"Frances Nikki"},{"family":"Detras","given":"Jeffery"},{"family":"Abrio-Santos","given":"Juan Miguel"},{"family":"Chebotarov","given":"Dmytro"},{"family":"Sanciangco","given":"Millicent"},{"family":"Palis","given":"Kevin"},{"family":"Copetti","given":"Dario"},{"family":"Poliakov","given":"Alexandre"},{"family":"Dubchak","given":"Inna"},{"family":"Solovyev","given":"Victor"},{"family":"Wing","given":"Rod A."},{"family":"Hamilton","given":"Ruaraidh Sackville"},{"family":"Mauleon","given":"Ramil"},{"family":"McNally","given":"Kenneth L."},{"family":"Alexandrov","given":"Nickolai"}],"issued":{"date-parts":[["2017",1,1]]}}}],"schema":"https://github.com/citation-style-language/schema/raw/master/csl-citation.json"} </w:instrText>
      </w:r>
      <w:r w:rsidR="00564394" w:rsidRPr="00433C8A">
        <w:fldChar w:fldCharType="separate"/>
      </w:r>
      <w:r w:rsidR="005E75C1">
        <w:t>(78)</w:t>
      </w:r>
      <w:r w:rsidR="00564394" w:rsidRPr="00433C8A">
        <w:fldChar w:fldCharType="end"/>
      </w:r>
      <w:r w:rsidR="00564394" w:rsidRPr="00433C8A">
        <w:t xml:space="preserve"> </w:t>
      </w:r>
      <w:r w:rsidR="00A54432" w:rsidRPr="00433C8A">
        <w:rPr>
          <w:color w:val="000000"/>
        </w:rPr>
        <w:t>which combines variant data from a large panel of rice varieties</w:t>
      </w:r>
      <w:r w:rsidR="00A11BDC" w:rsidRPr="00433C8A">
        <w:t xml:space="preserve">. </w:t>
      </w:r>
      <w:r w:rsidR="009E0771" w:rsidRPr="00433C8A">
        <w:rPr>
          <w:color w:val="000000"/>
        </w:rPr>
        <w:t>W</w:t>
      </w:r>
      <w:r w:rsidR="002B0105" w:rsidRPr="00433C8A">
        <w:rPr>
          <w:color w:val="000000"/>
        </w:rPr>
        <w:t>e observe a</w:t>
      </w:r>
      <w:r w:rsidR="00854D43" w:rsidRPr="00433C8A">
        <w:rPr>
          <w:color w:val="000000"/>
        </w:rPr>
        <w:t xml:space="preserve"> clear reduction of SNP density at boundaries called at 5</w:t>
      </w:r>
      <w:r w:rsidR="002B0105" w:rsidRPr="00433C8A">
        <w:rPr>
          <w:color w:val="000000"/>
        </w:rPr>
        <w:t xml:space="preserve"> </w:t>
      </w:r>
      <w:r w:rsidR="00854D43" w:rsidRPr="00433C8A">
        <w:rPr>
          <w:color w:val="000000"/>
        </w:rPr>
        <w:t>kb</w:t>
      </w:r>
      <w:r w:rsidR="002B0105" w:rsidRPr="00433C8A">
        <w:rPr>
          <w:color w:val="000000"/>
        </w:rPr>
        <w:t xml:space="preserve"> resolution</w:t>
      </w:r>
      <w:r w:rsidR="00854D43" w:rsidRPr="00433C8A">
        <w:rPr>
          <w:color w:val="000000"/>
        </w:rPr>
        <w:t xml:space="preserve"> (Fig. </w:t>
      </w:r>
      <w:r w:rsidR="00CB1CDB" w:rsidRPr="00433C8A">
        <w:rPr>
          <w:color w:val="000000"/>
        </w:rPr>
        <w:t>3</w:t>
      </w:r>
      <w:r w:rsidR="003A553B" w:rsidRPr="00433C8A">
        <w:rPr>
          <w:color w:val="000000"/>
        </w:rPr>
        <w:t>B</w:t>
      </w:r>
      <w:r w:rsidR="00854D43" w:rsidRPr="00433C8A">
        <w:rPr>
          <w:color w:val="000000"/>
        </w:rPr>
        <w:t>)</w:t>
      </w:r>
      <w:r w:rsidR="00D47CC0" w:rsidRPr="00433C8A">
        <w:rPr>
          <w:color w:val="000000"/>
        </w:rPr>
        <w:t xml:space="preserve">, </w:t>
      </w:r>
      <w:r w:rsidR="002B0105" w:rsidRPr="00433C8A">
        <w:rPr>
          <w:color w:val="000000"/>
        </w:rPr>
        <w:t xml:space="preserve">suggesting that </w:t>
      </w:r>
      <w:r w:rsidR="00D555EF" w:rsidRPr="00433C8A">
        <w:rPr>
          <w:color w:val="000000"/>
        </w:rPr>
        <w:t xml:space="preserve">rice </w:t>
      </w:r>
      <w:r w:rsidR="002B0105" w:rsidRPr="00433C8A">
        <w:rPr>
          <w:color w:val="000000"/>
        </w:rPr>
        <w:t xml:space="preserve">TAD </w:t>
      </w:r>
      <w:r w:rsidR="00D47CC0" w:rsidRPr="00433C8A">
        <w:rPr>
          <w:color w:val="000000"/>
        </w:rPr>
        <w:t xml:space="preserve">boundaries are depleted for genomic variation. </w:t>
      </w:r>
      <w:r w:rsidR="00854D43" w:rsidRPr="00433C8A">
        <w:rPr>
          <w:color w:val="000000"/>
        </w:rPr>
        <w:t xml:space="preserve">The differences observed between our and previously published data could be due to different </w:t>
      </w:r>
      <w:r w:rsidR="00854D43" w:rsidRPr="00433C8A">
        <w:rPr>
          <w:color w:val="000000"/>
        </w:rPr>
        <w:lastRenderedPageBreak/>
        <w:t>TAD annotation</w:t>
      </w:r>
      <w:r w:rsidR="009E0771" w:rsidRPr="00433C8A">
        <w:rPr>
          <w:color w:val="000000"/>
        </w:rPr>
        <w:t xml:space="preserve"> methods</w:t>
      </w:r>
      <w:r w:rsidR="00854D43" w:rsidRPr="00433C8A">
        <w:rPr>
          <w:color w:val="000000"/>
        </w:rPr>
        <w:t xml:space="preserve"> used </w:t>
      </w:r>
      <w:r w:rsidR="00A54432" w:rsidRPr="00433C8A">
        <w:rPr>
          <w:color w:val="000000"/>
        </w:rPr>
        <w:t>[</w:t>
      </w:r>
      <w:r w:rsidR="00854D43" w:rsidRPr="00433C8A">
        <w:rPr>
          <w:color w:val="000000"/>
        </w:rPr>
        <w:t>Armatus in previous study</w:t>
      </w:r>
      <w:r w:rsidR="00A54432" w:rsidRPr="00433C8A">
        <w:rPr>
          <w:color w:val="000000"/>
        </w:rPr>
        <w:t xml:space="preserve"> </w:t>
      </w:r>
      <w:r w:rsidR="00564394" w:rsidRPr="00433C8A">
        <w:rPr>
          <w:color w:val="000000"/>
        </w:rPr>
        <w:fldChar w:fldCharType="begin"/>
      </w:r>
      <w:r w:rsidR="005E75C1">
        <w:rPr>
          <w:color w:val="000000"/>
        </w:rPr>
        <w:instrText xml:space="preserve"> ADDIN ZOTERO_ITEM CSL_CITATION {"citationID":"PibPoehv","properties":{"formattedCitation":"(77)","plainCitation":"(77)","noteIndex":0},"citationItems":[{"id":4396,"uris":["http://zotero.org/users/14195618/items/JPYM25SG"],"itemData":{"id":4396,"type":"article-journal","abstract":"Genomes of many eukaryotic species have a defined three-dimensional architecture critical for cellular processes. They are partitioned into topologically associated domains (TADs), defined as regions of high chromatin inter-connectivity. While TADs are not a prominent feature of A. thaliana genome organization, they have been reported for other plants including rice, maize, tomato and cotton and for which TAD formation appears to be linked to transcription and chromatin epigenetic status. Here we show that in the rice genome, sequence variation and meiotic recombination rate correlate with the 3D genome structure. TADs display increased SNP and SV density and higher recombination rate compared to inter-TAD regions. We associate the observed differences with the TAD epigenetic landscape, TE composition and an increased incidence of meiotic crossovers.","container-title":"Communications Biology","DOI":"10.1038/s42003-020-0932-2","ISSN":"23993642","issue":"1","note":"publisher: Nature Research","page":"1-9","title":"Rice 3D chromatin structure correlates with sequence variation and meiotic recombination rate","volume":"3","author":[{"family":"Golicz","given":"Agnieszka A."},{"family":"Bhalla","given":"Prem L."},{"family":"Edwards","given":"David"},{"family":"Singh","given":"Mohan B."}],"issued":{"date-parts":[["2020",12,1]]}}}],"schema":"https://github.com/citation-style-language/schema/raw/master/csl-citation.json"} </w:instrText>
      </w:r>
      <w:r w:rsidR="00564394" w:rsidRPr="00433C8A">
        <w:rPr>
          <w:color w:val="000000"/>
        </w:rPr>
        <w:fldChar w:fldCharType="separate"/>
      </w:r>
      <w:r w:rsidR="005E75C1">
        <w:rPr>
          <w:color w:val="000000"/>
        </w:rPr>
        <w:t>(77)</w:t>
      </w:r>
      <w:r w:rsidR="00564394" w:rsidRPr="00433C8A">
        <w:rPr>
          <w:color w:val="000000"/>
        </w:rPr>
        <w:fldChar w:fldCharType="end"/>
      </w:r>
      <w:r w:rsidR="00C9788C" w:rsidRPr="00433C8A">
        <w:rPr>
          <w:color w:val="000000" w:themeColor="text1"/>
        </w:rPr>
        <w:t xml:space="preserve"> </w:t>
      </w:r>
      <w:r w:rsidR="00854D43" w:rsidRPr="00433C8A">
        <w:rPr>
          <w:color w:val="000000"/>
        </w:rPr>
        <w:t>and HiTAD/HiCExplorer in our study</w:t>
      </w:r>
      <w:r w:rsidR="00A54432" w:rsidRPr="00433C8A">
        <w:rPr>
          <w:color w:val="000000"/>
        </w:rPr>
        <w:t>]</w:t>
      </w:r>
      <w:r w:rsidR="00854D43" w:rsidRPr="00433C8A">
        <w:rPr>
          <w:color w:val="000000"/>
        </w:rPr>
        <w:t>.</w:t>
      </w:r>
    </w:p>
    <w:p w14:paraId="2BDEAEE6" w14:textId="15F03987" w:rsidR="00854D43" w:rsidRPr="00433C8A" w:rsidRDefault="00CD2B28" w:rsidP="00A46B16">
      <w:pPr>
        <w:spacing w:line="480" w:lineRule="auto"/>
        <w:jc w:val="both"/>
        <w:rPr>
          <w:color w:val="000000"/>
        </w:rPr>
      </w:pPr>
      <w:r w:rsidRPr="00433C8A">
        <w:rPr>
          <w:color w:val="000000"/>
        </w:rPr>
        <w:tab/>
      </w:r>
      <w:r w:rsidR="00854D43" w:rsidRPr="00433C8A">
        <w:rPr>
          <w:color w:val="000000"/>
        </w:rPr>
        <w:t>A number of studies provide evidence for selection against structural variations (SVs) at TAD boundaries in different species</w:t>
      </w:r>
      <w:r w:rsidR="001000E9" w:rsidRPr="00433C8A">
        <w:rPr>
          <w:color w:val="000000"/>
        </w:rPr>
        <w:t xml:space="preserve">, including </w:t>
      </w:r>
      <w:r w:rsidR="00854D43" w:rsidRPr="00433C8A">
        <w:rPr>
          <w:color w:val="000000"/>
        </w:rPr>
        <w:t>human</w:t>
      </w:r>
      <w:r w:rsidR="00C9788C" w:rsidRPr="00433C8A">
        <w:rPr>
          <w:color w:val="000000" w:themeColor="text1"/>
        </w:rPr>
        <w:t xml:space="preserve"> </w:t>
      </w:r>
      <w:r w:rsidR="00C9788C" w:rsidRPr="00433C8A">
        <w:rPr>
          <w:color w:val="000000"/>
        </w:rPr>
        <w:fldChar w:fldCharType="begin"/>
      </w:r>
      <w:r w:rsidR="00976D23" w:rsidRPr="00433C8A">
        <w:rPr>
          <w:color w:val="000000"/>
        </w:rPr>
        <w:instrText xml:space="preserve"> ADDIN ZOTERO_ITEM CSL_CITATION {"citationID":"Tl5AZRiy","properties":{"formattedCitation":"(31)","plainCitation":"(31)","noteIndex":0},"citationItems":[{"id":6744,"uris":["http://zotero.org/users/14195618/items/JG4WCPWI"],"itemData":{"id":6744,"type":"article-journal","abstract":"The potential impact of structural variants includes not only the duplication or deletion of coding sequences, but also the perturbation of noncoding DNA regulatory elements and structural chromatin features, including topological domains (TADs). Structural variants disrupting TAD boundaries have been implicated both in cancer and developmental disease; this likely occurs via “enhancer hijacking,” whereby removal of the TAD boundary exposes enhancers to new target transcription start sites (TSSs). With this functional role, we hypothesized that boundaries would display evidence for negative selection. Here we demonstrate that the chromatin landscape constrains structural variation both within healthy humans and across primate evolution. In contrast, in patients with developmental delay, variants occur remarkably uniformly across genomic features, suggesting a potentially broad role for enhancer hijacking in human disease.","container-title":"Proceedings of the National Academy of Sciences of the United States of America","DOI":"10.1073/PNAS.1808631116/SUPPL_FILE/PNAS.1808631116.SD03.XLSX","ISSN":"10916490","issue":"6","note":"PMID: 30659153\npublisher: National Academy of Sciences","page":"2175-2180","title":"Chromatin features constrain structural variation across evolutionary timescales","volume":"116","author":[{"family":"Fudenberg","given":"Geoff"},{"family":"Pollard","given":"Katherine S."}],"issued":{"date-parts":[["2019",2,5]]}}}],"schema":"https://github.com/citation-style-language/schema/raw/master/csl-citation.json"} </w:instrText>
      </w:r>
      <w:r w:rsidR="00C9788C" w:rsidRPr="00433C8A">
        <w:rPr>
          <w:color w:val="000000"/>
        </w:rPr>
        <w:fldChar w:fldCharType="separate"/>
      </w:r>
      <w:r w:rsidR="00976D23" w:rsidRPr="00433C8A">
        <w:rPr>
          <w:noProof/>
          <w:color w:val="000000"/>
        </w:rPr>
        <w:t>(31)</w:t>
      </w:r>
      <w:r w:rsidR="00C9788C" w:rsidRPr="00433C8A">
        <w:rPr>
          <w:color w:val="000000"/>
        </w:rPr>
        <w:fldChar w:fldCharType="end"/>
      </w:r>
      <w:r w:rsidR="00854D43" w:rsidRPr="00433C8A">
        <w:rPr>
          <w:color w:val="000000"/>
        </w:rPr>
        <w:t>, pepper</w:t>
      </w:r>
      <w:r w:rsidR="00FB22A3" w:rsidRPr="00433C8A">
        <w:rPr>
          <w:color w:val="000000"/>
        </w:rPr>
        <w:t>, tomato</w:t>
      </w:r>
      <w:r w:rsidR="0048778D" w:rsidRPr="00433C8A">
        <w:rPr>
          <w:color w:val="000000"/>
        </w:rPr>
        <w:t xml:space="preserve"> </w:t>
      </w:r>
      <w:r w:rsidR="0048778D" w:rsidRPr="00433C8A">
        <w:rPr>
          <w:color w:val="000000"/>
        </w:rPr>
        <w:fldChar w:fldCharType="begin"/>
      </w:r>
      <w:r w:rsidR="00976D23" w:rsidRPr="00433C8A">
        <w:rPr>
          <w:color w:val="000000"/>
        </w:rPr>
        <w:instrText xml:space="preserve"> ADDIN ZOTERO_ITEM CSL_CITATION {"citationID":"A65bYiez","properties":{"formattedCitation":"(20)","plainCitation":"(20)","noteIndex":0},"citationItems":[{"id":5940,"uris":["http://zotero.org/users/14195618/items/WRF9YV8M"],"itemData":{"id":5940,"type":"article-journal","abstract":"The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expression.","container-title":"Nature Communications 2022 13:1","DOI":"10.1038/s41467-022-31112-x","ISSN":"2041-1723","issue":"1","note":"publisher: Nature Publishing Group","page":"1-18","title":"The 3D architecture of the pepper genome and its relationship to function and evolution","volume":"13","author":[{"family":"Liao","given":"Yi"},{"family":"Wang","given":"Juntao"},{"family":"Zhu","given":"Zhangsheng"},{"family":"Liu","given":"Yuanlong"},{"family":"Chen","given":"Jinfeng"},{"family":"Zhou","given":"Yongfeng"},{"family":"Liu","given":"Feng"},{"family":"Lei","given":"Jianjun"},{"family":"Gaut","given":"Brandon S."},{"family":"Cao","given":"Bihao"},{"family":"Emerson","given":"J. J."},{"family":"Chen","given":"Changming"}],"issued":{"date-parts":[["2022",6,16]]}}}],"schema":"https://github.com/citation-style-language/schema/raw/master/csl-citation.json"} </w:instrText>
      </w:r>
      <w:r w:rsidR="0048778D" w:rsidRPr="00433C8A">
        <w:rPr>
          <w:color w:val="000000"/>
        </w:rPr>
        <w:fldChar w:fldCharType="separate"/>
      </w:r>
      <w:r w:rsidR="00976D23" w:rsidRPr="00433C8A">
        <w:rPr>
          <w:color w:val="000000"/>
        </w:rPr>
        <w:t>(20)</w:t>
      </w:r>
      <w:r w:rsidR="0048778D" w:rsidRPr="00433C8A">
        <w:rPr>
          <w:color w:val="000000"/>
        </w:rPr>
        <w:fldChar w:fldCharType="end"/>
      </w:r>
      <w:r w:rsidR="00527804" w:rsidRPr="00433C8A">
        <w:rPr>
          <w:color w:val="000000"/>
        </w:rPr>
        <w:t xml:space="preserve">, </w:t>
      </w:r>
      <w:r w:rsidR="00CB3AF4" w:rsidRPr="00433C8A">
        <w:rPr>
          <w:color w:val="000000"/>
        </w:rPr>
        <w:t>soybean</w:t>
      </w:r>
      <w:r w:rsidR="00FB22A3" w:rsidRPr="00433C8A">
        <w:rPr>
          <w:color w:val="000000"/>
        </w:rPr>
        <w:t xml:space="preserve"> </w:t>
      </w:r>
      <w:r w:rsidR="00CB1438" w:rsidRPr="00433C8A">
        <w:rPr>
          <w:color w:val="000000"/>
        </w:rPr>
        <w:fldChar w:fldCharType="begin"/>
      </w:r>
      <w:r w:rsidR="005E75C1">
        <w:rPr>
          <w:color w:val="000000"/>
        </w:rPr>
        <w:instrText xml:space="preserve"> ADDIN ZOTERO_ITEM CSL_CITATION {"citationID":"HRgdE3w1","properties":{"formattedCitation":"(79)","plainCitation":"(79)","noteIndex":0},"citationItems":[{"id":6413,"uris":["http://zotero.org/users/14195618/items/LFTDL2B8"],"itemData":{"id":6413,"type":"article-journal","container-title":"Genome biology","DOI":"10.1186/S13059-023-02854-8","ISSN":"1474-760X","issue":"1","note":"PMID: 36658660\npublisher: Genome Biol","page":"12","title":"Pan-3D genome analysis reveals structural and functional differentiation of soybean genomes","volume":"24","author":[{"family":"Ni","given":"Lingbin"},{"family":"Liu","given":"Yucheng"},{"family":"Ma","given":"Xin"},{"family":"Liu","given":"Tengfei"},{"family":"Yang","given":"Xiaoyue"},{"family":"Wang","given":"Zhao"},{"family":"Liang","given":"Qianjin"},{"family":"Liu","given":"Shulin"},{"family":"Zhang","given":"Min"},{"family":"Wang","given":"Zheng"},{"family":"Shen","given":"Yanting"},{"family":"Tian","given":"Zhixi"}],"issued":{"date-parts":[["2023",1,19]]}}}],"schema":"https://github.com/citation-style-language/schema/raw/master/csl-citation.json"} </w:instrText>
      </w:r>
      <w:r w:rsidR="00CB1438" w:rsidRPr="00433C8A">
        <w:rPr>
          <w:color w:val="000000"/>
        </w:rPr>
        <w:fldChar w:fldCharType="separate"/>
      </w:r>
      <w:r w:rsidR="005E75C1">
        <w:rPr>
          <w:color w:val="000000"/>
        </w:rPr>
        <w:t>(79)</w:t>
      </w:r>
      <w:r w:rsidR="00CB1438" w:rsidRPr="00433C8A">
        <w:rPr>
          <w:color w:val="000000"/>
        </w:rPr>
        <w:fldChar w:fldCharType="end"/>
      </w:r>
      <w:r w:rsidR="00CB3AF4" w:rsidRPr="00433C8A">
        <w:rPr>
          <w:color w:val="000000"/>
        </w:rPr>
        <w:t>,</w:t>
      </w:r>
      <w:r w:rsidR="00034656" w:rsidRPr="00433C8A">
        <w:rPr>
          <w:color w:val="000000"/>
        </w:rPr>
        <w:t xml:space="preserve"> </w:t>
      </w:r>
      <w:r w:rsidR="00854D43" w:rsidRPr="00433C8A">
        <w:rPr>
          <w:color w:val="000000"/>
        </w:rPr>
        <w:t xml:space="preserve">and cotton </w:t>
      </w:r>
      <w:r w:rsidR="00CB1438" w:rsidRPr="00433C8A">
        <w:rPr>
          <w:color w:val="000000"/>
        </w:rPr>
        <w:fldChar w:fldCharType="begin"/>
      </w:r>
      <w:r w:rsidR="005E75C1">
        <w:rPr>
          <w:color w:val="000000"/>
        </w:rPr>
        <w:instrText xml:space="preserve"> ADDIN ZOTERO_ITEM CSL_CITATION {"citationID":"icLArMov","properties":{"formattedCitation":"(80)","plainCitation":"(80)","noteIndex":0},"citationItems":[{"id":5632,"uris":["http://zotero.org/users/14195618/items/X5S4FDPT"],"itemData":{"id":5632,"type":"article-journal","abstract":"Structural variations (SVs) are recognized to have an important role in transcriptional regulation, especially in the light of resolved 3D genome structure using high-throughput chromosome conformation capture (Hi-C) technology in mammals. However, the effect of SVs on 3D genome organization in plants remains rarely understood. In this study, we identified 295,496 SVs and 5251 topologically associating domains (TADs) in two diploid and two tetraploid cottons. We observed that approximately 16% of SVs occurred in TAD boundary regions that were called boundary affecting-structural variations (BA-SVs), and had a large effect on disrupting TAD organization. Nevertheless, SVs preferred occurring in TAD interior instead of TAD boundary, probably associated with the relaxed evolutionary selection pressure. We noticed the biased evolution of the At and Dt subgenomes of tetraploid cottons, in terms of SV-mediated disruption of 3D genome structure relative to diploids. In addition, we provide evidence showing that both SVs and TAD disruption could lead to expression difference of orthologous genes. This study advances our understanding of the effect of SVs on 3D genome organization and gene expression regulation in plants.","container-title":"Genomics","DOI":"10.1016/J.YGENO.2021.07.023","ISSN":"0888-7543","issue":"5","note":"publisher: Academic Press","page":"3405-3414","title":"Disruption of topologically associating domains by structural variations in tetraploid cottons","volume":"113","author":[{"family":"Long","given":"Yuexuan"},{"family":"Liu","given":"Zhenping"},{"family":"Wang","given":"Pengcheng"},{"family":"Yang","given":"Hang"},{"family":"Wang","given":"Yuejin"},{"family":"Zhang","given":"Sainan"},{"family":"Zhang","given":"Xianlong"},{"family":"Wang","given":"Maojun"}],"issued":{"date-parts":[["2021",9,1]]}}}],"schema":"https://github.com/citation-style-language/schema/raw/master/csl-citation.json"} </w:instrText>
      </w:r>
      <w:r w:rsidR="00CB1438" w:rsidRPr="00433C8A">
        <w:rPr>
          <w:color w:val="000000"/>
        </w:rPr>
        <w:fldChar w:fldCharType="separate"/>
      </w:r>
      <w:r w:rsidR="005E75C1">
        <w:rPr>
          <w:color w:val="000000"/>
        </w:rPr>
        <w:t>(80)</w:t>
      </w:r>
      <w:r w:rsidR="00CB1438" w:rsidRPr="00433C8A">
        <w:rPr>
          <w:color w:val="000000"/>
        </w:rPr>
        <w:fldChar w:fldCharType="end"/>
      </w:r>
      <w:r w:rsidR="00854D43" w:rsidRPr="00433C8A">
        <w:rPr>
          <w:color w:val="000000"/>
        </w:rPr>
        <w:t xml:space="preserve"> genomes</w:t>
      </w:r>
      <w:r w:rsidR="00034656" w:rsidRPr="00433C8A">
        <w:rPr>
          <w:color w:val="000000"/>
        </w:rPr>
        <w:t xml:space="preserve">. </w:t>
      </w:r>
      <w:r w:rsidR="00854D43" w:rsidRPr="00433C8A">
        <w:rPr>
          <w:color w:val="000000"/>
        </w:rPr>
        <w:t xml:space="preserve">We used the data from Rice SNP-Seek Database </w:t>
      </w:r>
      <w:r w:rsidR="00FD16CE" w:rsidRPr="00433C8A">
        <w:rPr>
          <w:color w:val="000000"/>
        </w:rPr>
        <w:fldChar w:fldCharType="begin"/>
      </w:r>
      <w:r w:rsidR="005E75C1">
        <w:rPr>
          <w:color w:val="000000"/>
        </w:rPr>
        <w:instrText xml:space="preserve"> ADDIN ZOTERO_ITEM CSL_CITATION {"citationID":"zugUY8dD","properties":{"formattedCitation":"(78)","plainCitation":"(78)","noteIndex":0},"citationItems":[{"id":6740,"uris":["http://zotero.org/users/14195618/items/6GII74G7"],"itemData":{"id":6740,"type":"article-journal","abstract":"We describe updates to the Rice SNP-Seek Database since its first release. We ran a new SNP-calling pipeline followed by filtering that resulted in complete, base, filtered and core SNP datasets. Besides the Nipponbare reference genome, the pipeline was run on genome assemblies of IR 64, 93-11, DJ 123 and Kasalath. New genotype query and display features are added for reference assemblies, SNP datasets and indels. JBrowse now displays BAM, VCF and other annotation tracks, the additional genome assemblies and an embedded VISTA genome comparison viewer. Middleware is redesigned for improved performance by using a hybrid of HDF5 and RDMS for genotype storage. Query modules for genotypes, varieties and genes are improved to handle various constraints. An integrated list manager allows the user to pass query parameters for further analysis. The SNP Annotator adds traits, ontology terms, effects and interactions to markers in a list. Webservice calls were implemented to access most data. These features enable seamless querying of SNPSeek across various biological entities, a step toward semi-automated gene-trait association discovery. URL: http://snp-seek.irri.org.","container-title":"Nucleic Acids Research","DOI":"10.1093/NAR/GKW1135","ISSN":"13624962","issue":"Database issue","note":"PMID: 27899667\npublisher: Oxford University Press","page":"D1075","title":"Rice SNP-seek database update: new SNPs, indels, and queries","volume":"45","author":[{"family":"Mansueto","given":"Locedie"},{"family":"Fuentes","given":"Roven Rommel"},{"family":"Borja","given":"Frances Nikki"},{"family":"Detras","given":"Jeffery"},{"family":"Abrio-Santos","given":"Juan Miguel"},{"family":"Chebotarov","given":"Dmytro"},{"family":"Sanciangco","given":"Millicent"},{"family":"Palis","given":"Kevin"},{"family":"Copetti","given":"Dario"},{"family":"Poliakov","given":"Alexandre"},{"family":"Dubchak","given":"Inna"},{"family":"Solovyev","given":"Victor"},{"family":"Wing","given":"Rod A."},{"family":"Hamilton","given":"Ruaraidh Sackville"},{"family":"Mauleon","given":"Ramil"},{"family":"McNally","given":"Kenneth L."},{"family":"Alexandrov","given":"Nickolai"}],"issued":{"date-parts":[["2017",1,1]]}}}],"schema":"https://github.com/citation-style-language/schema/raw/master/csl-citation.json"} </w:instrText>
      </w:r>
      <w:r w:rsidR="00FD16CE" w:rsidRPr="00433C8A">
        <w:rPr>
          <w:color w:val="000000"/>
        </w:rPr>
        <w:fldChar w:fldCharType="separate"/>
      </w:r>
      <w:r w:rsidR="005E75C1">
        <w:rPr>
          <w:color w:val="000000"/>
        </w:rPr>
        <w:t>(78)</w:t>
      </w:r>
      <w:r w:rsidR="00FD16CE" w:rsidRPr="00433C8A">
        <w:rPr>
          <w:color w:val="000000"/>
        </w:rPr>
        <w:fldChar w:fldCharType="end"/>
      </w:r>
      <w:r w:rsidR="00A54432" w:rsidRPr="00433C8A">
        <w:rPr>
          <w:color w:val="000000"/>
        </w:rPr>
        <w:t xml:space="preserve"> </w:t>
      </w:r>
      <w:r w:rsidR="00854D43" w:rsidRPr="00433C8A">
        <w:rPr>
          <w:color w:val="000000"/>
        </w:rPr>
        <w:t xml:space="preserve">to look at </w:t>
      </w:r>
      <w:r w:rsidR="00A54432" w:rsidRPr="00433C8A">
        <w:rPr>
          <w:color w:val="000000"/>
        </w:rPr>
        <w:t>possible</w:t>
      </w:r>
      <w:r w:rsidR="00854D43" w:rsidRPr="00433C8A">
        <w:rPr>
          <w:color w:val="000000"/>
        </w:rPr>
        <w:t xml:space="preserve"> SV breakpoint enrichment at TAD boundaries. However, we did not observe differences in </w:t>
      </w:r>
      <w:r w:rsidR="001000E9" w:rsidRPr="00433C8A">
        <w:rPr>
          <w:color w:val="000000"/>
        </w:rPr>
        <w:t xml:space="preserve">the enrichment of </w:t>
      </w:r>
      <w:r w:rsidR="00854D43" w:rsidRPr="00433C8A">
        <w:rPr>
          <w:color w:val="000000"/>
        </w:rPr>
        <w:t xml:space="preserve">structural variant breakpoints around TADs and </w:t>
      </w:r>
      <w:r w:rsidR="001000E9" w:rsidRPr="00433C8A">
        <w:rPr>
          <w:color w:val="000000"/>
        </w:rPr>
        <w:t xml:space="preserve">their </w:t>
      </w:r>
      <w:r w:rsidR="00854D43" w:rsidRPr="00433C8A">
        <w:rPr>
          <w:color w:val="000000"/>
        </w:rPr>
        <w:t xml:space="preserve">boundaries (Fig. </w:t>
      </w:r>
      <w:r w:rsidR="00CB1CDB" w:rsidRPr="00433C8A">
        <w:rPr>
          <w:color w:val="000000"/>
        </w:rPr>
        <w:t>3</w:t>
      </w:r>
      <w:r w:rsidR="003A553B" w:rsidRPr="00433C8A">
        <w:rPr>
          <w:color w:val="000000"/>
        </w:rPr>
        <w:t>B</w:t>
      </w:r>
      <w:r w:rsidR="00854D43" w:rsidRPr="00433C8A">
        <w:rPr>
          <w:color w:val="000000"/>
        </w:rPr>
        <w:t>).</w:t>
      </w:r>
    </w:p>
    <w:p w14:paraId="07FC23C1" w14:textId="21FC51E6" w:rsidR="00854D43" w:rsidRPr="00433C8A" w:rsidRDefault="0063520C" w:rsidP="00A46B16">
      <w:pPr>
        <w:spacing w:line="480" w:lineRule="auto"/>
        <w:jc w:val="both"/>
        <w:rPr>
          <w:color w:val="000000" w:themeColor="text1"/>
        </w:rPr>
      </w:pPr>
      <w:r w:rsidRPr="00433C8A">
        <w:rPr>
          <w:noProof/>
          <w:color w:val="000000" w:themeColor="text1"/>
        </w:rPr>
        <w:lastRenderedPageBreak/>
        <w:drawing>
          <wp:inline distT="0" distB="0" distL="0" distR="0" wp14:anchorId="67DEB1CE" wp14:editId="24EE7C3A">
            <wp:extent cx="5943600" cy="6524625"/>
            <wp:effectExtent l="0" t="0" r="0" b="3175"/>
            <wp:docPr id="15200078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7895" name="Picture 1" descr="A screenshot of a graph&#10;&#10;Description automatically generated"/>
                    <pic:cNvPicPr/>
                  </pic:nvPicPr>
                  <pic:blipFill>
                    <a:blip r:embed="rId10"/>
                    <a:stretch>
                      <a:fillRect/>
                    </a:stretch>
                  </pic:blipFill>
                  <pic:spPr>
                    <a:xfrm>
                      <a:off x="0" y="0"/>
                      <a:ext cx="5943600" cy="6524625"/>
                    </a:xfrm>
                    <a:prstGeom prst="rect">
                      <a:avLst/>
                    </a:prstGeom>
                  </pic:spPr>
                </pic:pic>
              </a:graphicData>
            </a:graphic>
          </wp:inline>
        </w:drawing>
      </w:r>
    </w:p>
    <w:p w14:paraId="661DCA11" w14:textId="0BDF9FCA" w:rsidR="003A553B" w:rsidRPr="00433C8A" w:rsidRDefault="003A553B" w:rsidP="00A46B16">
      <w:pPr>
        <w:spacing w:line="480" w:lineRule="auto"/>
        <w:jc w:val="both"/>
        <w:rPr>
          <w:color w:val="000000" w:themeColor="text1"/>
        </w:rPr>
      </w:pPr>
      <w:r w:rsidRPr="00433C8A">
        <w:rPr>
          <w:rStyle w:val="normaltextrun"/>
          <w:b/>
          <w:bCs/>
          <w:color w:val="000000"/>
        </w:rPr>
        <w:t>Figure 3. Genetic and epigenetic properties of TADs and TAD boundaries in Azucena.</w:t>
      </w:r>
      <w:r w:rsidRPr="00433C8A">
        <w:rPr>
          <w:rStyle w:val="normaltextrun"/>
          <w:color w:val="000000"/>
        </w:rPr>
        <w:t xml:space="preserve"> (A) A representative example of TADs in a 200 kb region on chromosome 1 in Azucena. The panels below show genomic and epigenomic feature distribution. TAD boundaries are highlighted. Genes, promoters and TEs are indicated by thick arrows on top. (B) Distribution of genomic and </w:t>
      </w:r>
      <w:r w:rsidRPr="00433C8A">
        <w:rPr>
          <w:rStyle w:val="normaltextrun"/>
          <w:color w:val="000000"/>
        </w:rPr>
        <w:lastRenderedPageBreak/>
        <w:t>epigenomic features across TADs called at 5 kb resolution. TADs were linearly transformed to align the panel’s borders. TAD boundaries are marked as ‘0’, and the plots span 20 kb proximal and distal to the boundaries.</w:t>
      </w:r>
      <w:ins w:id="31" w:author="Amina Kurbidaeva" w:date="2025-02-12T18:23:00Z" w16du:dateUtc="2025-02-12T23:23:00Z">
        <w:r w:rsidR="002E67B7">
          <w:rPr>
            <w:rStyle w:val="normaltextrun"/>
            <w:color w:val="000000"/>
          </w:rPr>
          <w:t xml:space="preserve"> </w:t>
        </w:r>
      </w:ins>
      <w:del w:id="32" w:author="Amina Kurbidaeva" w:date="2025-02-12T18:23:00Z" w16du:dateUtc="2025-02-12T23:23:00Z">
        <w:r w:rsidRPr="00433C8A" w:rsidDel="002E67B7">
          <w:rPr>
            <w:rStyle w:val="normaltextrun"/>
            <w:color w:val="000000"/>
          </w:rPr>
          <w:delText> </w:delText>
        </w:r>
      </w:del>
      <w:r w:rsidRPr="00433C8A">
        <w:rPr>
          <w:rStyle w:val="normaltextrun"/>
          <w:color w:val="000000"/>
        </w:rPr>
        <w:t xml:space="preserve">(C) Gene density, defined as the number of genes within a feature normalized by the length of the feature, (D) transcript length in kilobases (kb), (E) gene GC content, (F) Methylation score normalized by the length of the feature, among three classes of genomic regions: TAD </w:t>
      </w:r>
      <w:r w:rsidR="00A46B16" w:rsidRPr="00433C8A">
        <w:rPr>
          <w:rStyle w:val="normaltextrun"/>
          <w:color w:val="000000"/>
        </w:rPr>
        <w:t>body, 5</w:t>
      </w:r>
      <w:r w:rsidRPr="00433C8A">
        <w:rPr>
          <w:rStyle w:val="normaltextrun"/>
          <w:color w:val="000000"/>
        </w:rPr>
        <w:t xml:space="preserve"> kb TAD boundary, and non TAD body (segments of genome not recognized as TAD or boundary). Significance of two-tailed t-test depicted as ns (non-significant), *(P &lt; 0.05), **(P &lt; 0.01), ***(P &lt; 0.001), and ****(P &lt; 0.0001). (G) Sequence motifs enriched at rice TAD boundaries, as detected by HOMER and STREME. </w:t>
      </w:r>
      <w:r w:rsidRPr="00433C8A">
        <w:rPr>
          <w:rStyle w:val="eop"/>
          <w:color w:val="000000"/>
        </w:rPr>
        <w:t> </w:t>
      </w:r>
    </w:p>
    <w:p w14:paraId="742E86C0" w14:textId="77777777" w:rsidR="003A553B" w:rsidRDefault="003A553B" w:rsidP="009D2BBB">
      <w:pPr>
        <w:spacing w:line="480" w:lineRule="auto"/>
        <w:rPr>
          <w:ins w:id="33" w:author="Amina Kurbidaeva" w:date="2025-02-12T17:31:00Z" w16du:dateUtc="2025-02-12T22:31:00Z"/>
          <w:color w:val="000000"/>
        </w:rPr>
      </w:pPr>
    </w:p>
    <w:p w14:paraId="1DC86D17" w14:textId="3C8BCD67" w:rsidR="000F4257" w:rsidRPr="00433C8A" w:rsidRDefault="000F4257" w:rsidP="000F4257">
      <w:pPr>
        <w:spacing w:line="480" w:lineRule="auto"/>
        <w:jc w:val="both"/>
        <w:rPr>
          <w:moveTo w:id="34" w:author="Amina Kurbidaeva" w:date="2025-02-12T17:31:00Z" w16du:dateUtc="2025-02-12T22:31:00Z"/>
          <w:color w:val="000000"/>
        </w:rPr>
      </w:pPr>
      <w:moveToRangeStart w:id="35" w:author="Amina Kurbidaeva" w:date="2025-02-12T17:31:00Z" w:name="move190273928"/>
      <w:moveTo w:id="36" w:author="Amina Kurbidaeva" w:date="2025-02-12T17:31:00Z" w16du:dateUtc="2025-02-12T22:31:00Z">
        <w:r w:rsidRPr="00433C8A">
          <w:rPr>
            <w:b/>
            <w:bCs/>
            <w:color w:val="000000"/>
          </w:rPr>
          <w:t>TAD boundaries are enriched for specific DNA motifs</w:t>
        </w:r>
        <w:r w:rsidRPr="00433C8A">
          <w:rPr>
            <w:color w:val="000000" w:themeColor="text1"/>
          </w:rPr>
          <w:t xml:space="preserve">. Studies in rice and Arabidopsis has identified that TAD boundaries are enriched in motifs recognized by TCP and bZIP transcription factors </w:t>
        </w:r>
        <w:r w:rsidRPr="00433C8A">
          <w:rPr>
            <w:color w:val="000000" w:themeColor="text1"/>
          </w:rPr>
          <w:fldChar w:fldCharType="begin"/>
        </w:r>
        <w:r w:rsidRPr="00433C8A">
          <w:rPr>
            <w:color w:val="000000" w:themeColor="text1"/>
          </w:rPr>
          <w:instrText xml:space="preserve"> ADDIN ZOTERO_ITEM CSL_CITATION {"citationID":"XCQtCcZy","properties":{"formattedCitation":"(3,23,26)","plainCitation":"(3,23,26)","noteIndex":0},"citationItems":[{"id":4994,"uris":["http://zotero.org/users/14195618/items/QM4F4DPU"],"itemData":{"id":4994,"type":"article-journal","DOI":"10.1038/s41477-018-0199-5","title":"Three-dimensional chromatin packing and positioning of plant genomes","URL":"https://doi.org/10.1038/s41477-018-0199-5","author":[{"family":"Doğan","given":"Ezgi Süheyla"},{"family":"Liu","given":"Chang"}],"accessed":{"date-parts":[["2021",3,1]]}}},{"id":4227,"uris":["http://zotero.org/users/14195618/items/YYQYS52B"],"itemData":{"id":4227,"type":"article-journal","abstract":"The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id":6625,"uris":["http://zotero.org/users/14195618/items/HWGCIPDK"],"itemData":{"id":6625,"type":"article-journal","abstract":"Three-dimensional (3D) chromatin organization is highly dynamic during development and seems to play a crucial role in regulating gene expression. Self-interacting domains, commonly called topologically associating domains (TADs) or compartment domains (CDs), have been proposed as the basic structural units of chromatin organization. Surprisingly, although these units have been found in several plant species, they escaped detection in Arabidopsis (Arabidopsis thaliana). Here, we show that the Arabidopsis genome is partitioned into contiguous CDs with different epigenetic features, which are required to maintain appropriate intra-CD and long-range interactions. Consistent with this notion, the histone-modifying Polycomb group machinery is involved in 3D chromatin organization. Yet, while it is clear that Polycomb repressive complex 2 (PRC2)-mediated trimethylation of histone H3 on lysine 27 (H3K27me3) helps establish local and long-range chromatin interactions in plants, the implications of PRC1-mediated histone H2A monoubiquitination on lysine 121 (H2AK121ub) are unclear. We found that PRC1, together with PRC2, maintains intra-CD interactions, but it also hinders the formation of H3K4me3-enriched local chromatin loops when acting independently of PRC2. Moreover, the loss of PRC1 or PRC2 activity differentially affects long-range chromatin interactions, and these 3D changes differentially affect gene expression. Our results suggest that H2AK121ub helps prevent the formation of transposable element/H3K27me1-rich long loops and serves as a docking point for H3K27me3 incorporation.","container-title":"The Plant Cell","DOI":"10.1093/PLCELL/KOAD112","ISSN":"1040-4651","issue":"7","note":"publisher: Oxford Academic","page":"2484-2503","title":"Binding by the Polycomb complex component BMI1 and H2A monoubiquitination shape local and long-range interactions in the Arabidopsis genome","volume":"35","author":[{"family":"Yin","given":"Xiaochang"},{"family":"Romero-Campero","given":"Francisco J"},{"family":"Yang","given":"Minqi"},{"family":"Baile","given":"Fernando"},{"family":"Cao","given":"Yuxin"},{"family":"Shu","given":"Jiayue"},{"family":"Luo","given":"Lingxiao"},{"family":"Wang","given":"Dingyue"},{"family":"Sun","given":"Shang"},{"family":"Yan","given":"Peng"},{"family":"Gong","given":"Zhiyun"},{"family":"Mo","given":"Xiaorong"},{"family":"Qin","given":"Genji"},{"family":"Calonje","given":"Myriam"},{"family":"Zhou","given":"Yue"}],"issued":{"date-parts":[["2023",6,26]]}}}],"schema":"https://github.com/citation-style-language/schema/raw/master/csl-citation.json"} </w:instrText>
        </w:r>
        <w:r w:rsidRPr="00433C8A">
          <w:rPr>
            <w:color w:val="000000" w:themeColor="text1"/>
          </w:rPr>
          <w:fldChar w:fldCharType="separate"/>
        </w:r>
        <w:r w:rsidRPr="00433C8A">
          <w:rPr>
            <w:color w:val="000000"/>
          </w:rPr>
          <w:t>(3,23,26)</w:t>
        </w:r>
        <w:r w:rsidRPr="00433C8A">
          <w:rPr>
            <w:color w:val="000000" w:themeColor="text1"/>
          </w:rPr>
          <w:fldChar w:fldCharType="end"/>
        </w:r>
        <w:r w:rsidRPr="00433C8A">
          <w:rPr>
            <w:color w:val="000000" w:themeColor="text1"/>
          </w:rPr>
          <w:t>. Similarly, in maize, motifs</w:t>
        </w:r>
        <w:r w:rsidRPr="00433C8A">
          <w:rPr>
            <w:i/>
            <w:iCs/>
            <w:color w:val="000000" w:themeColor="text1"/>
          </w:rPr>
          <w:t xml:space="preserve"> </w:t>
        </w:r>
        <w:r w:rsidRPr="00433C8A">
          <w:rPr>
            <w:color w:val="000000" w:themeColor="text1"/>
          </w:rPr>
          <w:t>for</w:t>
        </w:r>
        <w:r w:rsidRPr="00433C8A">
          <w:rPr>
            <w:i/>
            <w:iCs/>
            <w:color w:val="000000" w:themeColor="text1"/>
          </w:rPr>
          <w:t xml:space="preserve"> </w:t>
        </w:r>
        <w:r w:rsidRPr="00433C8A">
          <w:rPr>
            <w:color w:val="000000" w:themeColor="text1"/>
          </w:rPr>
          <w:t xml:space="preserve">TCP, AP2-EREBP and LBD transcription factor binding were proposed to be involved in TAD boundary formation </w:t>
        </w:r>
        <w:r w:rsidRPr="00433C8A">
          <w:rPr>
            <w:color w:val="000000" w:themeColor="text1"/>
          </w:rPr>
          <w:fldChar w:fldCharType="begin"/>
        </w:r>
        <w:r w:rsidRPr="00433C8A">
          <w:rPr>
            <w:color w:val="000000" w:themeColor="text1"/>
          </w:rPr>
          <w:instrText xml:space="preserve"> ADDIN ZOTERO_ITEM CSL_CITATION {"citationID":"5RA9jcVQ","properties":{"formattedCitation":"(25)","plainCitation":"(25)","noteIndex":0},"citationItems":[{"id":6665,"uris":["http://zotero.org/users/14195618/items/5XX3AEFD"],"itemData":{"id":6665,"type":"article-journal","abstract":"Research on the three-dimensional (3D) structure of the genome and its distribution within the nuclear space has made a big leap in the last two decades. Work in the animal field has led to significant advances in our general understanding on eukaryotic genome organization. This did not only bring along insights into how the 3D genome interacts with the epigenetic landscape and the transcriptional machinery but also how 3D genome architecture is relevant for fundamental developmental processes, such as cell differentiation. In parallel, the 3D organization of plant genomes have been extensively studied, which resulted in both congruent and novel findings, contributing to a more complete view on how eukaryotic genomes are organized in multiple dimensions. Plant genomes are remarkably diverse in size, composition, and ploidy. Furthermore, as intrinsically sessile organisms without the possibility to relocate to more favorable environments, plants have evolved an elaborate epigenetic repertoire to rapidly respond to environmental challenges. The diversity in genome organization and the complex epigenetic programs make plants ideal study subjects to acquire a better understanding on universal features and inherent constraints of genome organization. Furthermore, considering a wide range of species allows us to study the evolutionary crosstalk between the various levels of genome architecture. In this article, we aim at summarizing important findings on 3D genome architecture obtained in various plant species. These findings cover many aspects of 3D genome organization on a wide range of levels, from gene loops to topologically associated domains and to global 3D chromosome configurations. We present an overview on plant 3D genome organizational features that resemble those in animals and highlight facets that have only been observed in plants to date.","container-title":"European Journal of Cell Biology","DOI":"10.1016/J.EJCB.2023.151344","ISSN":"0171-9335","issue":"4","note":"publisher: Urban &amp; Fischer","page":"151344","title":"Three-dimensional chromatin architecture in plants – General features and novelties","volume":"102","author":[{"family":"Tourdot","given":"Edouard"},{"family":"Grob","given":"Stefan"}],"issued":{"date-parts":[["2023",12,1]]}}}],"schema":"https://github.com/citation-style-language/schema/raw/master/csl-citation.json"} </w:instrText>
        </w:r>
        <w:r w:rsidRPr="00433C8A">
          <w:rPr>
            <w:color w:val="000000" w:themeColor="text1"/>
          </w:rPr>
          <w:fldChar w:fldCharType="separate"/>
        </w:r>
        <w:r w:rsidRPr="00433C8A">
          <w:rPr>
            <w:noProof/>
            <w:color w:val="000000" w:themeColor="text1"/>
          </w:rPr>
          <w:t>(25)</w:t>
        </w:r>
        <w:r w:rsidRPr="00433C8A">
          <w:rPr>
            <w:color w:val="000000" w:themeColor="text1"/>
          </w:rPr>
          <w:fldChar w:fldCharType="end"/>
        </w:r>
        <w:r w:rsidRPr="00433C8A">
          <w:rPr>
            <w:color w:val="000000" w:themeColor="text1"/>
          </w:rPr>
          <w:t xml:space="preserve">. Whether these are associated with actual protein binding is debatable, however, since it has been shown that TCP proteins are not required for TAD boundary formation in </w:t>
        </w:r>
        <w:r w:rsidRPr="00433C8A">
          <w:rPr>
            <w:i/>
            <w:iCs/>
            <w:color w:val="000000" w:themeColor="text1"/>
          </w:rPr>
          <w:t>Marchantia polymorpha</w:t>
        </w:r>
        <w:r w:rsidRPr="00433C8A">
          <w:rPr>
            <w:color w:val="000000" w:themeColor="text1"/>
          </w:rPr>
          <w:t xml:space="preserve"> despite these boundaries being enriched in TCP binding sites </w:t>
        </w:r>
        <w:r w:rsidRPr="00433C8A">
          <w:rPr>
            <w:color w:val="000000" w:themeColor="text1"/>
          </w:rPr>
          <w:fldChar w:fldCharType="begin"/>
        </w:r>
      </w:moveTo>
      <w:r w:rsidR="00134C9E">
        <w:rPr>
          <w:color w:val="000000" w:themeColor="text1"/>
        </w:rPr>
        <w:instrText xml:space="preserve"> ADDIN ZOTERO_ITEM CSL_CITATION {"citationID":"oDK2Zgsq","properties":{"formattedCitation":"(81)","plainCitation":"(81)","noteIndex":0},"citationItems":[{"id":5502,"uris":["http://zotero.org/users/14195618/items/YDKUCK2J"],"itemData":{"id":5502,"type":"article-journal","abstract":"Information in the genome is not only encoded within sequence or epigenetic modifications, but is also found in how it folds in three-dimensional space. The formation of self-interacting genomic regions, named topologically associated domains (TADs), is known as a key feature of genome organization beyond the nucleosomal level. However, our understanding of the formation and function of TADs in plants is extremely limited. Here we show that the genome of Marchantia polymorpha, a member of a basal land plant lineage, exhibits TADs with epigenetic features similar to those of higher plants. By analysing various epigenetic marks across Marchantia TADs, we find that these regions generally represent interstitial heterochromatin and their borders are enriched with Marchantia transcription factor TCP1. We also identify a type of TAD that we name ‘TCP1-rich TAD’, in which genomic regions are highly accessible and are densely bound by TCP1 proteins. Transcription of TCP1 target genes differs on the basis gene location, and those in TCP1-rich TADs clearly show a lower expression level. In tcp1 mutant lines, neither TCP1-bound TAD borders nor TCP1-rich TADs display drastically altered chromatin organization patterns, suggesting that, in Marchantia, TCP1 is dispensable for TAD formation. However, we find that in tcp1 mutants, genes residing in TCP1-rich TADs have a greater extent of expression fold change as opposed to genes that do not belong to these TADs. Our results suggest that, besides standing as spatial chromatin-packing modules, plant TADs function as nuclear microcompartments associated with transcription factor activities. Analyses of the topologically associated domains (TADs) in Marchantia polymorpha revealed a type of TCP1-rich TAD that regulates the activities of TCP1 transcription factors in modulating target gene expression.","container-title":"Nature Plants 2020 6:10","DOI":"10.1038/s41477-020-00766-0","ISSN":"2055-0278","issue":"10","note":"publisher: Nature Publishing Group","page":"1250-1261","title":"Marchantia TCP transcription factor activity correlates with three-dimensional chromatin structure","volume":"6","author":[{"family":"Karaaslan","given":"Ezgi Süheyla"},{"family":"Wang","given":"Nan"},{"family":"Faiß","given":"Natalie"},{"family":"Liang","given":"Yuyu"},{"family":"Montgomery","given":"Sean A."},{"family":"Laubinger","given":"Sascha"},{"family":"Berendzen","given":"Kenneth Wayne"},{"family":"Berger","given":"Frédéric"},{"family":"Breuninger","given":"Holger"},{"family":"Liu","given":"Chang"}],"issued":{"date-parts":[["2020",9,7]]}}}],"schema":"https://github.com/citation-style-language/schema/raw/master/csl-citation.json"} </w:instrText>
      </w:r>
      <w:moveTo w:id="37" w:author="Amina Kurbidaeva" w:date="2025-02-12T17:31:00Z" w16du:dateUtc="2025-02-12T22:31:00Z">
        <w:r w:rsidRPr="00433C8A">
          <w:rPr>
            <w:color w:val="000000" w:themeColor="text1"/>
          </w:rPr>
          <w:fldChar w:fldCharType="separate"/>
        </w:r>
      </w:moveTo>
      <w:r w:rsidR="00134C9E">
        <w:rPr>
          <w:color w:val="000000"/>
        </w:rPr>
        <w:t>(81)</w:t>
      </w:r>
      <w:moveTo w:id="38" w:author="Amina Kurbidaeva" w:date="2025-02-12T17:31:00Z" w16du:dateUtc="2025-02-12T22:31:00Z">
        <w:r w:rsidRPr="00433C8A">
          <w:rPr>
            <w:color w:val="000000" w:themeColor="text1"/>
          </w:rPr>
          <w:fldChar w:fldCharType="end"/>
        </w:r>
        <w:r w:rsidRPr="00433C8A">
          <w:rPr>
            <w:color w:val="000000" w:themeColor="text1"/>
          </w:rPr>
          <w:t xml:space="preserve">. </w:t>
        </w:r>
      </w:moveTo>
    </w:p>
    <w:p w14:paraId="2D0DD2C3" w14:textId="78261DDF" w:rsidR="000F4257" w:rsidRPr="00433C8A" w:rsidRDefault="000F4257" w:rsidP="000F4257">
      <w:pPr>
        <w:spacing w:line="480" w:lineRule="auto"/>
        <w:jc w:val="both"/>
        <w:rPr>
          <w:moveTo w:id="39" w:author="Amina Kurbidaeva" w:date="2025-02-12T17:31:00Z" w16du:dateUtc="2025-02-12T22:31:00Z"/>
          <w:color w:val="000000"/>
        </w:rPr>
      </w:pPr>
      <w:moveTo w:id="40" w:author="Amina Kurbidaeva" w:date="2025-02-12T17:31:00Z" w16du:dateUtc="2025-02-12T22:31:00Z">
        <w:r w:rsidRPr="00433C8A">
          <w:rPr>
            <w:color w:val="000000" w:themeColor="text1"/>
          </w:rPr>
          <w:tab/>
          <w:t xml:space="preserve">Nevertheless, we searched for boundary protein candidates in our high-resolution rice TAD dataset by performing motif enrichment analysis in TAD boundaries identified at 5 kb and at 2 kb resolution, using randomly chosen non-boundary sequences as background. Using HOMER </w:t>
        </w:r>
        <w:r w:rsidRPr="00433C8A">
          <w:rPr>
            <w:color w:val="000000" w:themeColor="text1"/>
          </w:rPr>
          <w:fldChar w:fldCharType="begin"/>
        </w:r>
      </w:moveTo>
      <w:r w:rsidR="00134C9E">
        <w:rPr>
          <w:color w:val="000000" w:themeColor="text1"/>
        </w:rPr>
        <w:instrText xml:space="preserve"> ADDIN ZOTERO_ITEM CSL_CITATION {"citationID":"mNfbIpah","properties":{"formattedCitation":"(82)","plainCitation":"(82)","noteIndex":0},"citationItems":[{"id":6857,"uris":["http://zotero.org/users/14195618/items/DSII547X"],"itemData":{"id":6857,"type":"article-journal","abstract":"Genome-scale studies have revealed extensive, cell type-specific colocalization of transcription factors, but the mechanisms underlying this phenomenon remain poorly understood. Here, we demonstrate in macrophages and B cells that collaborative interactions of the common factor PU.1 with small sets of macrophage- or B cell lineage-determining transcription factors establish cell-specific binding sites that are associated with the majority of promoter-distal H3K4me1-marked genomic regions. PU.1 binding initiates nucleosome remodeling, followed by H3K4 monomethylation at large numbers of genomic regions associated with both broadly and specifically expressed genes. These locations serve as beacons for additional factors, exemplified by liver X receptors, which drive both cell-specific gene expression and signal-dependent responses. Together with analyses of transcription factor binding and H3K4me1 patterns in other cell types, these studies suggest that simple combinations of lineage-determining transcription factors can specify the genomic sites ultimately responsible for both cell identity and cell type-specific responses to diverse signaling inputs.","container-title":"Molecular Cell","DOI":"10.1016/j.molcel.2010.05.004","ISSN":"1097-4164","issue":"4","journalAbbreviation":"Mol Cell","language":"eng","note":"PMID: 20513432\nPMCID: PMC2898526","page":"576-589","source":"PubMed","title":"Simple combinations of lineage-determining transcription factors prime cis-regulatory elements required for macrophage and B cell identities","volume":"38","author":[{"family":"Heinz","given":"Sven"},{"family":"Benner","given":"Christopher"},{"family":"Spann","given":"Nathanael"},{"family":"Bertolino","given":"Eric"},{"family":"Lin","given":"Yin C."},{"family":"Laslo","given":"Peter"},{"family":"Cheng","given":"Jason X."},{"family":"Murre","given":"Cornelis"},{"family":"Singh","given":"Harinder"},{"family":"Glass","given":"Christopher K."}],"issued":{"date-parts":[["2010",5,28]]}}}],"schema":"https://github.com/citation-style-language/schema/raw/master/csl-citation.json"} </w:instrText>
      </w:r>
      <w:moveTo w:id="41" w:author="Amina Kurbidaeva" w:date="2025-02-12T17:31:00Z" w16du:dateUtc="2025-02-12T22:31:00Z">
        <w:r w:rsidRPr="00433C8A">
          <w:rPr>
            <w:color w:val="000000" w:themeColor="text1"/>
          </w:rPr>
          <w:fldChar w:fldCharType="separate"/>
        </w:r>
      </w:moveTo>
      <w:r w:rsidR="00134C9E">
        <w:rPr>
          <w:color w:val="000000"/>
        </w:rPr>
        <w:t>(82)</w:t>
      </w:r>
      <w:moveTo w:id="42" w:author="Amina Kurbidaeva" w:date="2025-02-12T17:31:00Z" w16du:dateUtc="2025-02-12T22:31:00Z">
        <w:r w:rsidRPr="00433C8A">
          <w:rPr>
            <w:color w:val="000000" w:themeColor="text1"/>
          </w:rPr>
          <w:fldChar w:fldCharType="end"/>
        </w:r>
        <w:r w:rsidRPr="00433C8A">
          <w:rPr>
            <w:color w:val="000000" w:themeColor="text1"/>
          </w:rPr>
          <w:t xml:space="preserve"> and STREME </w:t>
        </w:r>
        <w:r w:rsidRPr="00433C8A">
          <w:rPr>
            <w:color w:val="000000" w:themeColor="text1"/>
          </w:rPr>
          <w:fldChar w:fldCharType="begin"/>
        </w:r>
      </w:moveTo>
      <w:r w:rsidR="00134C9E">
        <w:rPr>
          <w:color w:val="000000" w:themeColor="text1"/>
        </w:rPr>
        <w:instrText xml:space="preserve"> ADDIN ZOTERO_ITEM CSL_CITATION {"citationID":"NG53Fyvi","properties":{"formattedCitation":"(83)","plainCitation":"(83)","noteIndex":0},"citationItems":[{"id":6860,"uris":["http://zotero.org/users/14195618/items/KU2Z277T"],"itemData":{"id":6860,"type":"article-journal","abstract":"Sequence motif discovery algorithms can identify novel sequence patterns that perform biological functions in DNA, RNA and protein sequences—for example, the binding site motifs of DNA- and RNA-binding proteins.The STREME algorithm presented here advances the state-of-the-art in ab initio motif discovery in terms of both accuracy and versatility. Using in vivo DNA (ChIP-seq) and RNA (CLIP-seq) data, and validating motifs with reference motifs derived from in vitro data, we show that STREME is more accurate, sensitive and thorough than several widely used algorithms (DREME, HOMER, MEME, Peak-motifs) and two other representative algorithms (ProSampler and Weeder). STREME’s capabilities include the ability to find motifs in datasets with hundreds of thousands of sequences, to find both short and long motifs (from 3 to 30 positions), to perform differential motif discovery in pairs of sequence datasets, and to find motifs in sequences over virtually any alphabet (DNA, RNA, protein and user-defined alphabets). Unlike most motif discovery algorithms, STREME reports a useful estimate of the statistical significance of each motif it discovers. STREME is easy to use individually via its web server or via the command line, and is completely integrated with the widely used MEME Suite of sequence analysis tools. The name STREME stands for ‘Simple, Thorough, Rapid, Enriched Motif Elicitation’.The STREME web server and source code are provided freely for non-commercial use at http://meme-suite.org.Supplementary data are available at Bioinformatics online.","container-title":"Bioinformatics","DOI":"10.1093/bioinformatics/btab203","ISSN":"1367-4803","issue":"18","journalAbbreviation":"Bioinformatics","page":"2834-2840","source":"Silverchair","title":"STREME: accurate and versatile sequence motif discovery","title-short":"STREME","volume":"37","author":[{"family":"Bailey","given":"Timothy L"}],"issued":{"date-parts":[["2021",9,29]]}}}],"schema":"https://github.com/citation-style-language/schema/raw/master/csl-citation.json"} </w:instrText>
      </w:r>
      <w:moveTo w:id="43" w:author="Amina Kurbidaeva" w:date="2025-02-12T17:31:00Z" w16du:dateUtc="2025-02-12T22:31:00Z">
        <w:r w:rsidRPr="00433C8A">
          <w:rPr>
            <w:color w:val="000000" w:themeColor="text1"/>
          </w:rPr>
          <w:fldChar w:fldCharType="separate"/>
        </w:r>
      </w:moveTo>
      <w:r w:rsidR="00134C9E">
        <w:rPr>
          <w:noProof/>
          <w:color w:val="000000" w:themeColor="text1"/>
        </w:rPr>
        <w:t>(83)</w:t>
      </w:r>
      <w:moveTo w:id="44" w:author="Amina Kurbidaeva" w:date="2025-02-12T17:31:00Z" w16du:dateUtc="2025-02-12T22:31:00Z">
        <w:r w:rsidRPr="00433C8A">
          <w:rPr>
            <w:color w:val="000000" w:themeColor="text1"/>
          </w:rPr>
          <w:fldChar w:fldCharType="end"/>
        </w:r>
        <w:r w:rsidRPr="00433C8A">
          <w:rPr>
            <w:color w:val="000000" w:themeColor="text1"/>
          </w:rPr>
          <w:t xml:space="preserve">, we observed an enrichment of TCP and bZIP binding motifs in the boundary sequences. Of particular interest were binding motifs of the TCP family PCF proteins, which are a group of 7 proteins in rice involved in regulating expression of genes related to cell division, </w:t>
        </w:r>
        <w:r w:rsidRPr="00433C8A">
          <w:rPr>
            <w:color w:val="000000" w:themeColor="text1"/>
          </w:rPr>
          <w:lastRenderedPageBreak/>
          <w:t xml:space="preserve">growth, and differentiation, and associated with drought and salt tolerance </w:t>
        </w:r>
        <w:r w:rsidRPr="00433C8A">
          <w:rPr>
            <w:color w:val="000000" w:themeColor="text1"/>
          </w:rPr>
          <w:fldChar w:fldCharType="begin"/>
        </w:r>
      </w:moveTo>
      <w:r w:rsidR="00134C9E">
        <w:rPr>
          <w:color w:val="000000" w:themeColor="text1"/>
        </w:rPr>
        <w:instrText xml:space="preserve"> ADDIN ZOTERO_ITEM CSL_CITATION {"citationID":"1xsEyWeo","properties":{"formattedCitation":"(84)","plainCitation":"(84)","noteIndex":0},"citationItems":[{"id":6738,"uris":["http://zotero.org/users/14195618/items/CYL3Z2AJ"],"itemData":{"id":6738,"type":"article-journal","abstract":"The TCP domain is a plant-specific DNA binding domain found in proteins from a diverse array of species, including the cycloidea (cyc) and teosinte branched1 (tb1) gene products and the PCF1 and PCF2 proteins. To understand the role in transcriptional regulation of proteins with this domain, we have analysed the DNA binding and dimerization specificity of the TCP protein family using rice PCF proteins, and further evaluated potential targets for the TCP protein. The seven PCF members including five newly isolated proteins, were able to be grouped into two classes, I and II, based on sequence similarity in the TCP domain. Random binding site selection experiments and electrophoretic mobility shift assays (EMSAs) revealed the consensus DNA binding sequences of these two classes to be distinct but overlapping; GGNCCCAC for class I and GTGGNCCC for class II. The TB1 protein from maize, which belongs to class II, had the same specificity as the rice class II proteins, suggesting the conservation of binding specificity between TCP domains from different species. The yeast 2-hybrid assay and EMSA revealed that these proteins tend to form a homodimer or a heterodimer between members of the same class. We searched predicted 5′ flanking sequences of Arabidopsis genes for the consensus binding sequences and found that the consensus sites are distributed in the genome at a considerably lower frequency. We further analysed eight promoters containing the class I consensus TCP sites. The transcriptional activities of six promoters were decreased by a mutation of the TCP binding site, which is consistent with the observation that the class I TCP site can confer transactivation function on a heterologous promoter. These results suggest that the two classes of TCP protein are distinct in DNA binding specificity and transcriptional regulation.","container-title":"The Plant journal : for cell and molecular biology","DOI":"10.1046/J.1365-313X.2002.01294.X","ISSN":"0960-7412","issue":"3","note":"PMID: 12000681\npublisher: Plant J","page":"337-348","title":"DNA binding and dimerization specificity and potential targets for the TCP protein family","volume":"30","author":[{"family":"Kosugi","given":"Shunichi"},{"family":"Ohashi","given":"Yuko"}],"issued":{"date-parts":[["2002"]]}}}],"schema":"https://github.com/citation-style-language/schema/raw/master/csl-citation.json"} </w:instrText>
      </w:r>
      <w:moveTo w:id="45" w:author="Amina Kurbidaeva" w:date="2025-02-12T17:31:00Z" w16du:dateUtc="2025-02-12T22:31:00Z">
        <w:r w:rsidRPr="00433C8A">
          <w:rPr>
            <w:color w:val="000000" w:themeColor="text1"/>
          </w:rPr>
          <w:fldChar w:fldCharType="separate"/>
        </w:r>
      </w:moveTo>
      <w:r w:rsidR="00134C9E">
        <w:rPr>
          <w:noProof/>
          <w:color w:val="000000" w:themeColor="text1"/>
        </w:rPr>
        <w:t>(84)</w:t>
      </w:r>
      <w:moveTo w:id="46" w:author="Amina Kurbidaeva" w:date="2025-02-12T17:31:00Z" w16du:dateUtc="2025-02-12T22:31:00Z">
        <w:r w:rsidRPr="00433C8A">
          <w:rPr>
            <w:color w:val="000000" w:themeColor="text1"/>
          </w:rPr>
          <w:fldChar w:fldCharType="end"/>
        </w:r>
        <w:r w:rsidRPr="00433C8A">
          <w:rPr>
            <w:color w:val="000000" w:themeColor="text1"/>
          </w:rPr>
          <w:t xml:space="preserve">. These proteins tend to form homo- and/or heterodimers between members of the same class </w:t>
        </w:r>
        <w:r w:rsidRPr="00433C8A">
          <w:rPr>
            <w:color w:val="000000" w:themeColor="text1"/>
          </w:rPr>
          <w:fldChar w:fldCharType="begin"/>
        </w:r>
      </w:moveTo>
      <w:r w:rsidR="00134C9E">
        <w:rPr>
          <w:color w:val="000000" w:themeColor="text1"/>
        </w:rPr>
        <w:instrText xml:space="preserve"> ADDIN ZOTERO_ITEM CSL_CITATION {"citationID":"ptyKA90W","properties":{"formattedCitation":"(84)","plainCitation":"(84)","noteIndex":0},"citationItems":[{"id":6738,"uris":["http://zotero.org/users/14195618/items/CYL3Z2AJ"],"itemData":{"id":6738,"type":"article-journal","abstract":"The TCP domain is a plant-specific DNA binding domain found in proteins from a diverse array of species, including the cycloidea (cyc) and teosinte branched1 (tb1) gene products and the PCF1 and PCF2 proteins. To understand the role in transcriptional regulation of proteins with this domain, we have analysed the DNA binding and dimerization specificity of the TCP protein family using rice PCF proteins, and further evaluated potential targets for the TCP protein. The seven PCF members including five newly isolated proteins, were able to be grouped into two classes, I and II, based on sequence similarity in the TCP domain. Random binding site selection experiments and electrophoretic mobility shift assays (EMSAs) revealed the consensus DNA binding sequences of these two classes to be distinct but overlapping; GGNCCCAC for class I and GTGGNCCC for class II. The TB1 protein from maize, which belongs to class II, had the same specificity as the rice class II proteins, suggesting the conservation of binding specificity between TCP domains from different species. The yeast 2-hybrid assay and EMSA revealed that these proteins tend to form a homodimer or a heterodimer between members of the same class. We searched predicted 5′ flanking sequences of Arabidopsis genes for the consensus binding sequences and found that the consensus sites are distributed in the genome at a considerably lower frequency. We further analysed eight promoters containing the class I consensus TCP sites. The transcriptional activities of six promoters were decreased by a mutation of the TCP binding site, which is consistent with the observation that the class I TCP site can confer transactivation function on a heterologous promoter. These results suggest that the two classes of TCP protein are distinct in DNA binding specificity and transcriptional regulation.","container-title":"The Plant journal : for cell and molecular biology","DOI":"10.1046/J.1365-313X.2002.01294.X","ISSN":"0960-7412","issue":"3","note":"PMID: 12000681\npublisher: Plant J","page":"337-348","title":"DNA binding and dimerization specificity and potential targets for the TCP protein family","volume":"30","author":[{"family":"Kosugi","given":"Shunichi"},{"family":"Ohashi","given":"Yuko"}],"issued":{"date-parts":[["2002"]]}}}],"schema":"https://github.com/citation-style-language/schema/raw/master/csl-citation.json"} </w:instrText>
      </w:r>
      <w:moveTo w:id="47" w:author="Amina Kurbidaeva" w:date="2025-02-12T17:31:00Z" w16du:dateUtc="2025-02-12T22:31:00Z">
        <w:r w:rsidRPr="00433C8A">
          <w:rPr>
            <w:color w:val="000000" w:themeColor="text1"/>
          </w:rPr>
          <w:fldChar w:fldCharType="separate"/>
        </w:r>
      </w:moveTo>
      <w:r w:rsidR="00134C9E">
        <w:rPr>
          <w:noProof/>
          <w:color w:val="000000" w:themeColor="text1"/>
        </w:rPr>
        <w:t>(84)</w:t>
      </w:r>
      <w:moveTo w:id="48" w:author="Amina Kurbidaeva" w:date="2025-02-12T17:31:00Z" w16du:dateUtc="2025-02-12T22:31:00Z">
        <w:r w:rsidRPr="00433C8A">
          <w:rPr>
            <w:color w:val="000000" w:themeColor="text1"/>
          </w:rPr>
          <w:fldChar w:fldCharType="end"/>
        </w:r>
        <w:r w:rsidRPr="00433C8A">
          <w:rPr>
            <w:color w:val="000000" w:themeColor="text1"/>
          </w:rPr>
          <w:t xml:space="preserve">, similar to proteins involved in TAD boundary formation in metazoans </w:t>
        </w:r>
        <w:r w:rsidRPr="00433C8A">
          <w:rPr>
            <w:color w:val="000000" w:themeColor="text1"/>
          </w:rPr>
          <w:fldChar w:fldCharType="begin"/>
        </w:r>
      </w:moveTo>
      <w:r w:rsidR="00134C9E">
        <w:rPr>
          <w:color w:val="000000" w:themeColor="text1"/>
        </w:rPr>
        <w:instrText xml:space="preserve"> ADDIN ZOTERO_ITEM CSL_CITATION {"citationID":"J1HPY2bC","properties":{"formattedCitation":"(1,85)","plainCitation":"(1,85)","noteIndex":0},"citationItems":[{"id":1288,"uris":["http://zotero.org/users/14195618/items/CRLP8SRH"],"itemData":{"id":1288,"type":"article-journal","abstract":"The hierarchical levels of genome architecture exert transcriptional control by tuning the accessibility and proximity of genes and regulatory elements. Here, we review current insights into the trans-acting factors that enable the genome to flexibly adopt different functionally relevant conformations.","container-title":"Genome Biology","DOI":"10.1186/s13059-015-0730-1","ISSN":"1474760X","issue":"1","note":"PMID: 26257189\nISBN: 1465-6906","title":"Getting the genome in shape: The formation of loops, domains and compartments","volume":"16","author":[{"family":"Bouwman","given":"Britta A.M."},{"family":"Laat","given":"Wouter","non-dropping-particle":"de"}],"accessed":{"date-parts":[["2018",1,16]]},"issued":{"date-parts":[["2015"]]}}},{"id":124,"uris":["http://zotero.org/users/14195618/items/Y35K6TIC"],"itemData":{"id":124,"type":"article-journal","abstract":"BACKGROUND: Insulators play a central role in gene regulation, chromosomal architecture and genome function in higher eukaryotes. To learn more about how insulators carry out their diverse functions, we have begun an analysis of the Drosophila CTCF (dCTCF). CTCF is one of the few insulator proteins known to be conserved from flies to man.\\n\\nRESULTS: In the studies reported here we have focused on the identification and characterization of two dCTCF protein interaction modules. The first mediates dCTCF multimerization, while the second mediates dCTCF-CP190 interactions. The multimerization domain maps in the N-terminus of the dCTCF protein and likely mediates the formation of tetrameric complexes. The CP190 interaction module encompasses a sequence ~200 amino acids long that spans the C-terminal and mediates interactions with the N-terminal BTB domain of the CP190 protein. Transgene rescue experiments showed that a dCTCF protein lacking sequences critical for CP190 interactions was almost as effective as wild type in rescuing the phenotypic effects of a dCTCF null allele. The mutation did, however, affect CP190 recruitment to specific Drosophila insulator elements and had a modest effect on dCTCF chromatin association. A protein lacking the N-terminal dCTCF multimerization domain incompletely rescued the zygotic and maternal effect lethality of the null and did not rescue the defects in Abd-B regulation evident in surviving adult dCTCF mutant flies. Finally, we show that elimination of maternally contributed dCTCF at the onset of embryogenesis has quite different effects on development and Abd-B regulation than is observed when the homozygous mutant animals develop in the presence of maternally derived dCTCF activity.\\n\\nCONCLUSIONS: Our results indicate that dCTCF-CP190 interactions are less critical for the in vivo functions of the dCTCF protein than the N-terminal dCTCF-dCTCF interaction domain. We also show that the phenotypic consequences of dCTCF mutations differ depending upon when and how dCTCF activity is lost.","container-title":"BMC Biology","DOI":"10.1186/s12915-015-0168-7","ISSN":"17417007","issue":"1","note":"PMID: 26248466\npublisher: BMC Biology\nISBN: 1291501501687","page":"1-23","title":"Functional role of dimerization and CP190 interacting domains of CTCF protein in Drosophila melanogaster","volume":"13","author":[{"family":"Bonchuk","given":"Artem"},{"family":"Maksimenko","given":"Oksana"},{"family":"Kyrchanova","given":"Olga"},{"family":"Ivlieva","given":"Tatyana"},{"family":"Mogila","given":"Vladic"},{"family":"Deshpande","given":"Girish"},{"family":"Wolle","given":"Daniel"},{"family":"Schedl","given":"Paul"},{"family":"Georgiev","given":"Pavel"}],"issued":{"date-parts":[["2015"]]}}}],"schema":"https://github.com/citation-style-language/schema/raw/master/csl-citation.json"} </w:instrText>
      </w:r>
      <w:moveTo w:id="49" w:author="Amina Kurbidaeva" w:date="2025-02-12T17:31:00Z" w16du:dateUtc="2025-02-12T22:31:00Z">
        <w:r w:rsidRPr="00433C8A">
          <w:rPr>
            <w:color w:val="000000" w:themeColor="text1"/>
          </w:rPr>
          <w:fldChar w:fldCharType="separate"/>
        </w:r>
      </w:moveTo>
      <w:r w:rsidR="00134C9E">
        <w:rPr>
          <w:color w:val="000000"/>
        </w:rPr>
        <w:t>(1,85)</w:t>
      </w:r>
      <w:moveTo w:id="50" w:author="Amina Kurbidaeva" w:date="2025-02-12T17:31:00Z" w16du:dateUtc="2025-02-12T22:31:00Z">
        <w:r w:rsidRPr="00433C8A">
          <w:rPr>
            <w:color w:val="000000" w:themeColor="text1"/>
          </w:rPr>
          <w:fldChar w:fldCharType="end"/>
        </w:r>
        <w:r w:rsidRPr="00433C8A">
          <w:rPr>
            <w:color w:val="000000" w:themeColor="text1"/>
          </w:rPr>
          <w:t xml:space="preserve">, and may be candidates for boundary proteins in rice. Finally, in addition to these known motifs, we also identified three </w:t>
        </w:r>
        <w:r w:rsidRPr="00433C8A">
          <w:rPr>
            <w:i/>
            <w:iCs/>
            <w:color w:val="000000" w:themeColor="text1"/>
          </w:rPr>
          <w:t>de novo</w:t>
        </w:r>
        <w:r w:rsidRPr="00433C8A">
          <w:rPr>
            <w:color w:val="000000" w:themeColor="text1"/>
          </w:rPr>
          <w:t xml:space="preserve"> motifs enriched at rice TAD boundaries (Fig. 3G). </w:t>
        </w:r>
      </w:moveTo>
    </w:p>
    <w:moveToRangeEnd w:id="35"/>
    <w:p w14:paraId="0901283F" w14:textId="77777777" w:rsidR="000F4257" w:rsidRPr="00433C8A" w:rsidRDefault="000F4257" w:rsidP="009D2BBB">
      <w:pPr>
        <w:spacing w:line="480" w:lineRule="auto"/>
        <w:rPr>
          <w:color w:val="000000"/>
        </w:rPr>
      </w:pPr>
    </w:p>
    <w:p w14:paraId="2CFB83ED" w14:textId="1612E36D" w:rsidR="00854D43" w:rsidRPr="00433C8A" w:rsidRDefault="00854D43" w:rsidP="00A46B16">
      <w:pPr>
        <w:spacing w:line="480" w:lineRule="auto"/>
        <w:jc w:val="both"/>
      </w:pPr>
      <w:r w:rsidRPr="00433C8A">
        <w:rPr>
          <w:b/>
          <w:bCs/>
        </w:rPr>
        <w:t xml:space="preserve">TADs are </w:t>
      </w:r>
      <w:r w:rsidR="00800908" w:rsidRPr="00433C8A">
        <w:rPr>
          <w:b/>
          <w:bCs/>
        </w:rPr>
        <w:t>gene expression regulatory units</w:t>
      </w:r>
      <w:r w:rsidR="00CD2B28" w:rsidRPr="00433C8A">
        <w:rPr>
          <w:b/>
          <w:bCs/>
        </w:rPr>
        <w:t xml:space="preserve">. </w:t>
      </w:r>
      <w:r w:rsidRPr="00433C8A">
        <w:t xml:space="preserve">The idea that TADs represent not only structural, but also functional </w:t>
      </w:r>
      <w:r w:rsidR="001462A0" w:rsidRPr="00433C8A">
        <w:t>genomic units</w:t>
      </w:r>
      <w:r w:rsidR="005B4EDC" w:rsidRPr="00433C8A">
        <w:t>,</w:t>
      </w:r>
      <w:r w:rsidRPr="00433C8A">
        <w:t xml:space="preserve"> finds support in several observations made in animals. In mammals, histone modifications are often similar within genes of the same TAD</w:t>
      </w:r>
      <w:r w:rsidR="00132AF0" w:rsidRPr="00433C8A">
        <w:t xml:space="preserve"> </w:t>
      </w:r>
      <w:r w:rsidRPr="00433C8A">
        <w:fldChar w:fldCharType="begin"/>
      </w:r>
      <w:r w:rsidR="00976D23" w:rsidRPr="00433C8A">
        <w:instrText xml:space="preserve"> ADDIN ZOTERO_ITEM CSL_CITATION {"citationID":"4yot0AEs","properties":{"formattedCitation":"(5,47)","plainCitation":"(5,47)","noteIndex":0},"citationItems":[{"id":6746,"uris":["http://zotero.org/users/14195618/items/JQ8M4ZST"],"itemData":{"id":6746,"type":"article-journal","abstract":"High-order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neighbourhoods, with the respective promoters of Xist and Tsix lying in adjacent TADs, each containing their known positive regulators. We identify a novel distal regulatory region of Tsix within its TAD, which produces a long intervening RNA, Linx. In addition to uncovering a new principle of cis-regulatory architecture of mammalian chromosomes, our study sets the stage for the full genetic dissection of the X-inactivation centre.","container-title":"Nature 2012 485:7398","DOI":"10.1038/nature11049","ISSN":"1476-4687","issue":"7398","note":"PMID: 22495304\npublisher: Nature Publishing Group","page":"381-385","title":"Spatial partitioning of the regulatory landscape of the X-inactivation centre","volume":"485","author":[{"family":"Nora","given":"Elphège P."},{"family":"Lajoie","given":"Bryan R."},{"family":"Schulz","given":"Edda G."},{"family":"Giorgetti","given":"Luca"},{"family":"Okamoto","given":"Ikuhiro"},{"family":"Servant","given":"Nicolas"},{"family":"Piolot","given":"Tristan"},{"family":"Van Berkum","given":"Nynke L."},{"family":"Meisig","given":"Johannes"},{"family":"Sedat","given":"John"},{"family":"Gribnau","given":"Joost"},{"family":"Barillot","given":"Emmanuel"},{"family":"Blüthgen","given":"Nils"},{"family":"Dekker","given":"Job"},{"family":"Heard","given":"Edith"}],"issued":{"date-parts":[["2012",4,11]]}}},{"id":6366,"uris":["http://zotero.org/users/14195618/items/TESL8QER"],"itemData":{"id":6366,"type":"article-journal","abstract":"We use in situ Hi-C to probe the 3D architecture of genomes, constructing haploid and diploid maps of nine cell types. The densest, in human lymphoblastoid cells, contains 4.9 billion contacts, achieving 1 kb resolution. We find that genomes are partitioned into contact domains (median length, 185 kb), which are associated with distinct patterns of histone marks and segregate into six subcompartments. We identify </w:instrText>
      </w:r>
      <w:r w:rsidR="00976D23" w:rsidRPr="00433C8A">
        <w:rPr>
          <w:rFonts w:ascii="Cambria Math" w:hAnsi="Cambria Math" w:cs="Cambria Math"/>
        </w:rPr>
        <w:instrText>∼</w:instrText>
      </w:r>
      <w:r w:rsidR="00976D23" w:rsidRPr="00433C8A">
        <w:instrText xml:space="preserve">10,000 loops. These loops frequently link promoters and enhancers, correlate with gene activation, and show conservation across cell types and species. Loop anchors typically occur at domain boundaries and bind CTCF. CTCF sites at loop anchors occur predominantly (&gt;90%) in a convergent orientation, with the asymmetric motifs \"facing\" one another. The inactive X chromosome splits into two massive domains and contains large loops anchored at CTCF-binding repeats. PaperFlick","container-title":"Cell","DOI":"10.1016/j.cell.2014.11.021","ISSN":"10974172","issue":"7","note":"PMID: 25497547\npublisher: Cell Press","page":"1665-1680","title":"A 3D map of the human genome at kilobase resolution reveals principles of chromatin looping","volume":"159","author":[{"family":"Rao","given":"Suhas S.P."},{"family":"Huntley","given":"Miriam H."},{"family":"Durand","given":"Neva C."},{"family":"Stamenova","given":"Elena K."},{"family":"Bochkov","given":"Ivan D."},{"family":"Robinson","given":"James T."},{"family":"Sanborn","given":"Adrian L."},{"family":"Machol","given":"Ido"},{"family":"Omer","given":"Arina D."},{"family":"Lander","given":"Eric S."},{"family":"Aiden","given":"Erez Lieberman"}],"issued":{"date-parts":[["2014",12,18]]}}}],"schema":"https://github.com/citation-style-language/schema/raw/master/csl-citation.json"} </w:instrText>
      </w:r>
      <w:r w:rsidRPr="00433C8A">
        <w:fldChar w:fldCharType="separate"/>
      </w:r>
      <w:r w:rsidR="00976D23" w:rsidRPr="00433C8A">
        <w:t>(5,47)</w:t>
      </w:r>
      <w:r w:rsidRPr="00433C8A">
        <w:fldChar w:fldCharType="end"/>
      </w:r>
      <w:r w:rsidRPr="00433C8A">
        <w:t xml:space="preserve">. In addition, genes within </w:t>
      </w:r>
      <w:r w:rsidR="00F10B9A" w:rsidRPr="00433C8A">
        <w:t xml:space="preserve">the </w:t>
      </w:r>
      <w:r w:rsidRPr="00433C8A">
        <w:t>same TADs change their expression during cell differentiation in a similar way</w:t>
      </w:r>
      <w:r w:rsidR="002963DF" w:rsidRPr="00433C8A">
        <w:t xml:space="preserve"> </w:t>
      </w:r>
      <w:r w:rsidRPr="00433C8A">
        <w:fldChar w:fldCharType="begin"/>
      </w:r>
      <w:r w:rsidR="00976D23" w:rsidRPr="00433C8A">
        <w:instrText xml:space="preserve"> ADDIN ZOTERO_ITEM CSL_CITATION {"citationID":"7btCanSD","properties":{"formattedCitation":"(5)","plainCitation":"(5)","noteIndex":0},"citationItems":[{"id":6746,"uris":["http://zotero.org/users/14195618/items/JQ8M4ZST"],"itemData":{"id":6746,"type":"article-journal","abstract":"High-order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neighbourhoods, with the respective promoters of Xist and Tsix lying in adjacent TADs, each containing their known positive regulators. We identify a novel distal regulatory region of Tsix within its TAD, which produces a long intervening RNA, Linx. In addition to uncovering a new principle of cis-regulatory architecture of mammalian chromosomes, our study sets the stage for the full genetic dissection of the X-inactivation centre.","container-title":"Nature 2012 485:7398","DOI":"10.1038/nature11049","ISSN":"1476-4687","issue":"7398","note":"PMID: 22495304\npublisher: Nature Publishing Group","page":"381-385","title":"Spatial partitioning of the regulatory landscape of the X-inactivation centre","volume":"485","author":[{"family":"Nora","given":"Elphège P."},{"family":"Lajoie","given":"Bryan R."},{"family":"Schulz","given":"Edda G."},{"family":"Giorgetti","given":"Luca"},{"family":"Okamoto","given":"Ikuhiro"},{"family":"Servant","given":"Nicolas"},{"family":"Piolot","given":"Tristan"},{"family":"Van Berkum","given":"Nynke L."},{"family":"Meisig","given":"Johannes"},{"family":"Sedat","given":"John"},{"family":"Gribnau","given":"Joost"},{"family":"Barillot","given":"Emmanuel"},{"family":"Blüthgen","given":"Nils"},{"family":"Dekker","given":"Job"},{"family":"Heard","given":"Edith"}],"issued":{"date-parts":[["2012",4,11]]}}}],"schema":"https://github.com/citation-style-language/schema/raw/master/csl-citation.json"} </w:instrText>
      </w:r>
      <w:r w:rsidRPr="00433C8A">
        <w:fldChar w:fldCharType="separate"/>
      </w:r>
      <w:r w:rsidR="00976D23" w:rsidRPr="00433C8A">
        <w:t>(5)</w:t>
      </w:r>
      <w:r w:rsidRPr="00433C8A">
        <w:fldChar w:fldCharType="end"/>
      </w:r>
      <w:r w:rsidRPr="00433C8A">
        <w:t>, and co</w:t>
      </w:r>
      <w:r w:rsidR="00F612C3" w:rsidRPr="00433C8A">
        <w:t>-</w:t>
      </w:r>
      <w:r w:rsidRPr="00433C8A">
        <w:t xml:space="preserve">regulated genes often are located within </w:t>
      </w:r>
      <w:r w:rsidR="00F10B9A" w:rsidRPr="00433C8A">
        <w:t>a</w:t>
      </w:r>
      <w:r w:rsidRPr="00433C8A">
        <w:t xml:space="preserve"> TAD</w:t>
      </w:r>
      <w:r w:rsidR="009437FB" w:rsidRPr="00433C8A">
        <w:t xml:space="preserve"> </w:t>
      </w:r>
      <w:r w:rsidRPr="00433C8A">
        <w:fldChar w:fldCharType="begin"/>
      </w:r>
      <w:r w:rsidR="00134C9E">
        <w:instrText xml:space="preserve"> ADDIN ZOTERO_ITEM CSL_CITATION {"citationID":"KmmgYMBW","properties":{"formattedCitation":"(86)","plainCitation":"(86)","noteIndex":0},"citationItems":[{"id":2047,"uris":["http://zotero.org/users/14195618/items/K9NAZ5W6"],"itemData":{"id":2047,"type":"article-journal","abstract":"How eukaryotic chromosomes fold inside the nucleus is an age-old question that remains unanswered today. Early biochemical and microscopic studies revealed the existence of chromatin domains and loops as a pervasive feature of interphase chromosomes, but the biological implications of such organizational features were obscure. Genome-wide analysis of pair-wise chromatin interactions using chromatin conformation capture (3C)-based techniques has shed new light on the organization of chromosomes in interphase nuclei. Particularly, the finding of cell-type invariant, evolutionarily conserved topologically associating domains (TADs) in a broad spectrum of cell types has provided a new molecular framework for the study of animal development and human diseases. Here, we review recent progress in characterization of such chromatin domains and delineation of mechanisms of their formation in animal cells.","container-title":"Molecular Cell","DOI":"10.1016/j.molcel.2016.05.018","ISSN":"10974164","issue":"5","note":"PMID: 27259200\nISBN: 1097-4164 (Electronic) 1097-2765 (Linking)","page":"668-680","title":"Chromatin Domains: The Unit of Chromosome Organization","volume":"62","author":[{"family":"Dixon","given":"Jesse R."},{"family":"Gorkin","given":"David U."},{"family":"Ren","given":"Bing"}],"issued":{"date-parts":[["2016"]]}}}],"schema":"https://github.com/citation-style-language/schema/raw/master/csl-citation.json"} </w:instrText>
      </w:r>
      <w:r w:rsidRPr="00433C8A">
        <w:fldChar w:fldCharType="separate"/>
      </w:r>
      <w:r w:rsidR="00134C9E">
        <w:rPr>
          <w:noProof/>
        </w:rPr>
        <w:t>(86)</w:t>
      </w:r>
      <w:r w:rsidRPr="00433C8A">
        <w:fldChar w:fldCharType="end"/>
      </w:r>
      <w:r w:rsidRPr="00433C8A">
        <w:t xml:space="preserve">. Higher expression correlation between human and mouse orthologs was observed for genes within TADs </w:t>
      </w:r>
      <w:r w:rsidR="4F48B14F" w:rsidRPr="00433C8A">
        <w:t>compared with non-TAD genes</w:t>
      </w:r>
      <w:r w:rsidR="00000D72" w:rsidRPr="00433C8A">
        <w:t xml:space="preserve"> </w:t>
      </w:r>
      <w:r w:rsidRPr="00433C8A">
        <w:fldChar w:fldCharType="begin"/>
      </w:r>
      <w:r w:rsidR="00976D23" w:rsidRPr="00433C8A">
        <w:instrText xml:space="preserve"> ADDIN ZOTERO_ITEM CSL_CITATION {"citationID":"QKUTpdoJ","properties":{"formattedCitation":"(33)","plainCitation":"(33)","noteIndex":0},"citationItems":[{"id":5085,"uris":["http://zotero.org/users/14195618/items/ZBPDQSNW"],"itemData":{"id":5085,"type":"article-journal","abstract":"Background: The human genome is highly organized in the three-dimensional nucleus. Chromosomes fold locally into topologically associating domains (TADs) defined by increased intra-domain chromatin contacts. TADs contribute to gene regulation by restricting chromatin interactions of regulatory sequences, such as enhancers, with their target genes. Disruption of TADs can result in altered gene expression and is associated to genetic diseases and cancers. However, it is not clear to which extent TAD regions are conserved in evolution and whether disruption of TADs by evolutionary rearrangements can alter gene expression. Results: Here, we hypothesize that TADs represent essential functional units of genomes, which are stable against rearrangements during evolution. We investigate this using whole-genome alignments to identify evolutionary rearrangement breakpoints of different vertebrate species. Rearrangement breakpoints are strongly enriched at TAD boundaries and depleted within TADs across species. Furthermore, using gene expression data across many tissues in mouse and human, we show that genes within TADs have more conserved expression patterns. Disruption of TADs by evolutionary rearrangements is associated with changes in gene expression profiles, consistent with a functional role of TADs in gene expression regulation. Conclusions: Together, these results indicate that TADs are conserved building blocks of genomes with regulatory functions that are often reshuffled as a whole instead of being disrupted by rearrangements.","container-title":"BMC Biology","DOI":"10.1186/s12915-018-0556-x","ISSN":"17417007","issue":"1","note":"PMID: 30086749\npublisher: BioMed Central Ltd.","title":"Evolutionary stability of topologically associating domains is associated with conserved gene regulation","volume":"16","author":[{"family":"Krefting","given":"Jan"},{"family":"Andrade-Navarro","given":"Miguel A."},{"family":"Ibn-Salem","given":"Jonas"}],"accessed":{"date-parts":[["2021",3,4]]},"issued":{"date-parts":[["2018",8,7]]}}}],"schema":"https://github.com/citation-style-language/schema/raw/master/csl-citation.json"} </w:instrText>
      </w:r>
      <w:r w:rsidRPr="00433C8A">
        <w:fldChar w:fldCharType="separate"/>
      </w:r>
      <w:r w:rsidR="00976D23" w:rsidRPr="00433C8A">
        <w:rPr>
          <w:noProof/>
        </w:rPr>
        <w:t>(33)</w:t>
      </w:r>
      <w:r w:rsidRPr="00433C8A">
        <w:fldChar w:fldCharType="end"/>
      </w:r>
      <w:r w:rsidR="00F612C3" w:rsidRPr="00433C8A">
        <w:t>, and c</w:t>
      </w:r>
      <w:r w:rsidR="00814223" w:rsidRPr="00433C8A">
        <w:t>o-expressed gene pairs are significantly enriched within TADs in 12 vertebrate species</w:t>
      </w:r>
      <w:r w:rsidR="00000D72" w:rsidRPr="00433C8A">
        <w:t xml:space="preserve"> </w:t>
      </w:r>
      <w:r w:rsidRPr="00433C8A">
        <w:fldChar w:fldCharType="begin"/>
      </w:r>
      <w:r w:rsidR="005E75C1">
        <w:instrText xml:space="preserve"> ADDIN ZOTERO_ITEM CSL_CITATION {"citationID":"LRZUUTh8","properties":{"formattedCitation":"(76)","plainCitation":"(76)","noteIndex":0},"citationItems":[{"id":5856,"uris":["http://zotero.org/users/14195618/items/CNJGISZM"],"itemData":{"id":5856,"type":"article-journal","container-title":"BMC biology","DOI":"10.1186/S12915-022-01301-7","ISSN":"1741-7007","issue":"1","note":"PMID: 35524220\npublisher: BMC Biol","page":"99","title":"Comparative 3D genome architecture in vertebrates","volume":"20","author":[{"family":"Li","given":"Diyan"},{"family":"He","given":"Mengnan"},{"family":"Tang","given":"Qianzi"},{"family":"Tian","given":"Shilin"},{"family":"Zhang","given":"Jiaman"},{"family":"Li","given":"Yan"},{"family":"Wang","given":"Danyang"},{"family":"Jin","given":"Long"},{"family":"Ning","given":"Chunyou"},{"family":"Zhu","given":"Wei"},{"family":"Hu","given":"Silu"},{"family":"Long","given":"Keren"},{"family":"Ma","given":"Jideng"},{"family":"Liu","given":"Jing"},{"family":"Zhang","given":"Zhihua"},{"family":"Li","given":"Mingzhou"}],"issued":{"date-parts":[["2022",12,6]]}}}],"schema":"https://github.com/citation-style-language/schema/raw/master/csl-citation.json"} </w:instrText>
      </w:r>
      <w:r w:rsidRPr="00433C8A">
        <w:fldChar w:fldCharType="separate"/>
      </w:r>
      <w:r w:rsidR="005E75C1">
        <w:t>(76)</w:t>
      </w:r>
      <w:r w:rsidRPr="00433C8A">
        <w:fldChar w:fldCharType="end"/>
      </w:r>
      <w:r w:rsidR="00814223" w:rsidRPr="00433C8A">
        <w:t xml:space="preserve">. </w:t>
      </w:r>
      <w:r w:rsidR="006A0343" w:rsidRPr="00433C8A">
        <w:t>This co-expression</w:t>
      </w:r>
      <w:r w:rsidRPr="00433C8A">
        <w:t xml:space="preserve"> </w:t>
      </w:r>
      <w:r w:rsidR="00DE0E91" w:rsidRPr="00433C8A">
        <w:t>occur</w:t>
      </w:r>
      <w:r w:rsidR="285CD012" w:rsidRPr="00433C8A">
        <w:t>s</w:t>
      </w:r>
      <w:r w:rsidRPr="00433C8A">
        <w:t xml:space="preserve"> because TADs restrict chromatin interactions between genes and distal regulatory elements. </w:t>
      </w:r>
      <w:r w:rsidR="00F612C3" w:rsidRPr="00433C8A">
        <w:t>There is conflicting evidence</w:t>
      </w:r>
      <w:r w:rsidR="001462A0" w:rsidRPr="00433C8A">
        <w:t>, however,</w:t>
      </w:r>
      <w:r w:rsidR="00F612C3" w:rsidRPr="00433C8A">
        <w:t xml:space="preserve"> of such gene expression correlation in plants. Nutzmann </w:t>
      </w:r>
      <w:r w:rsidR="00F612C3" w:rsidRPr="00433C8A">
        <w:rPr>
          <w:i/>
          <w:iCs/>
        </w:rPr>
        <w:t>et al</w:t>
      </w:r>
      <w:r w:rsidR="00F612C3" w:rsidRPr="00433C8A">
        <w:t xml:space="preserve">. </w:t>
      </w:r>
      <w:r w:rsidRPr="00433C8A">
        <w:fldChar w:fldCharType="begin"/>
      </w:r>
      <w:r w:rsidR="00976D23" w:rsidRPr="00433C8A">
        <w:instrText xml:space="preserve"> ADDIN ZOTERO_ITEM CSL_CITATION {"citationID":"oijUFmpW","properties":{"formattedCitation":"(27)","plainCitation":"(27)","noteIndex":0},"citationItems":[{"id":6316,"uris":["http://zotero.org/users/14195618/items/ICX6ZDRI"],"itemData":{"id":6316,"type":"article-journal","abstract":"While colocalization within a bacterial operon enables coexpression of the constituent genes, the mechanistic logic of clustering of nonhomologous monocistronic genes in eukaryotes is not immediately obvious. Biosynthetic gene clusters that encode pathways for specialized metabolites are an exception to the classical eukaryote rule of random gene location and provide paradigmatic exemplars with which to understand eukaryotic cluster dynamics and regulation. Here, using 3C, Hi-C, and Capture Hi-C (CHi-C) organ-specific chromosome conformation capture techniques along with highresolution microscopy, we investigate how chromosome topology relates to transcriptional activity of clustered biosynthetic pathway genes in Arabidopsis thaliana. Our analyses reveal that biosynthetic gene clusters are embedded in local hot spots of 3D contacts that segregate cluster regions from the surrounding chromosome environment. The spatial conformation of these cluster-associated domains differs between transcriptionally active and silenced clusters. We further show that silenced clusters associate with heterochromatic chromosomal domains toward the periphery of the nucleus, while transcriptionally active clusters relocate away from the nuclear periphery. Examination of chromosome structure at unrelated clusters in maize, rice, and tomato indicates that integration of clustered pathway genes into distinct topological domains is a common feature in plant genomes. Our results shed light on the potential mechanisms that constrain coexpression within clusters of nonhomologous eukaryotic genes and suggest that gene clustering in the one-dimensional chromosome is accompanied by compartmentalization of the 3D chromosome.","container-title":"Proceedings of the National Academy of Sciences of the United States of America","DOI":"10.1073/PNAS.1920474117","ISSN":"1091-6490","issue":"24","note":"PMID: 32493747\npublisher: Proc Natl Acad Sci U S A","page":"13800-13809","title":"Active and repressed biosynthetic gene clusters have spatially distinct chromosome states","volume":"117","author":[{"family":"Nützmann","given":"Hans Wilhelm"},{"family":"Doerr","given":"Daniel"},{"family":"Ramírez-Colmenero","given":"América"},{"family":"Sotelo-Fonseca","given":"Jesús Emiliano"},{"family":"Wegel","given":"Eva"},{"family":"Di Stefano","given":"Marco"},{"family":"Wingett","given":"Steven W."},{"family":"Fraser","given":"Peter"},{"family":"Hurst","given":"Laurence"},{"family":"Fernandez-Valverde","given":"Selene L."},{"family":"Osbourn","given":"Anne"}],"issued":{"date-parts":[["2020",6,16]]}}}],"schema":"https://github.com/citation-style-language/schema/raw/master/csl-citation.json"} </w:instrText>
      </w:r>
      <w:r w:rsidRPr="00433C8A">
        <w:fldChar w:fldCharType="separate"/>
      </w:r>
      <w:r w:rsidR="00976D23" w:rsidRPr="00433C8A">
        <w:t>(27)</w:t>
      </w:r>
      <w:r w:rsidRPr="00433C8A">
        <w:fldChar w:fldCharType="end"/>
      </w:r>
      <w:r w:rsidR="00DC339B" w:rsidRPr="00433C8A">
        <w:t xml:space="preserve"> </w:t>
      </w:r>
      <w:r w:rsidR="00F612C3" w:rsidRPr="00433C8A">
        <w:t xml:space="preserve">found that genes within four biosynthetic gene clusters in Arabidopsis, maize, tomato and rice were co-expressed, although this </w:t>
      </w:r>
      <w:r w:rsidR="01D12E23" w:rsidRPr="00433C8A">
        <w:t xml:space="preserve">study did not include </w:t>
      </w:r>
      <w:r w:rsidR="00F612C3" w:rsidRPr="00433C8A">
        <w:t>a genome-wide analysis. Indirect evidence for possible plant gene co-expression also comes from a poplar study, where pairs of paralogs located in conserved TADs showed more similar expression levels</w:t>
      </w:r>
      <w:r w:rsidR="00DC339B" w:rsidRPr="00433C8A">
        <w:t xml:space="preserve"> </w:t>
      </w:r>
      <w:r w:rsidRPr="00433C8A">
        <w:fldChar w:fldCharType="begin"/>
      </w:r>
      <w:r w:rsidR="00976D23" w:rsidRPr="00433C8A">
        <w:instrText xml:space="preserve"> ADDIN ZOTERO_ITEM CSL_CITATION {"citationID":"sTrJ1bB1","properties":{"formattedCitation":"(44)","plainCitation":"(44)","noteIndex":0},"citationItems":[{"id":5651,"uris":["http://zotero.org/users/14195618/items/NFMIJFJT"],"itemData":{"id":5651,"type":"article-journal","abstract":"The nonrandom three-dimensional organization of chromatin plays an important role in the regulation of gene expression. However, it remains unclear whether this organization is conserved and whether it is involved in regulating gene expression during speciation after whole-genome duplication (WGD) in plants. In this study, high-resolution interaction maps were generated using high-throughput chromatin conformation capture (Hi-C) techniques for two poplar species, Populus euphratica and Populus alba var. pyramidalis, which diverged ~14 Mya after a common WGD. We examined the similarities and differences in the hierarchical chromatin organization between the two species, including A/B compartment regions and topologically associating domains (TADs), as well as in their DNA methylation and gene expression patterns. We found that chromatin status was strongly associated with epigenetic modifications and gene transcriptional activity, yet the conservation of hierarchical chromatin organization across the two species was low. The divergence of gene expression between WGD-derived paralogs was associated with the strength of chromatin interactions, and colocalized paralogs exhibited strong similarities in epigenetic modifications and expression levels. Thus, the spatial localization of duplicated genes is highly correlated with biased expression during the diploidization process. This study provides new insights into the evolution of chromatin organization and transcriptional regulation during the speciation process of poplars after WGD.","container-title":"Horticulture Research 2021 8:1","DOI":"10.1038/s41438-021-00494-2","ISSN":"2052-7276","issue":"1","note":"publisher: Nature Publishing Group","page":"1-12","title":"Bioinformatic analysis of chromatin organization and biased expression of duplicated genes between two poplars with a common whole-genome duplication","volume":"8","author":[{"family":"Zhang","given":"Le"},{"family":"Zhao","given":"Jingtian"},{"family":"Bi","given":"Hao"},{"family":"Yang","given":"Xiangyu"},{"family":"Zhang","given":"Zhiyang"},{"family":"Su","given":"Yutao"},{"family":"Li","given":"Zhenghao"},{"family":"Zhang","given":"Lei"},{"family":"Sanderson","given":"Brian J."},{"family":"Liu","given":"Jianquan"},{"family":"Ma","given":"Tao"}],"issued":{"date-parts":[["2021",3,10]]}}}],"schema":"https://github.com/citation-style-language/schema/raw/master/csl-citation.json"} </w:instrText>
      </w:r>
      <w:r w:rsidRPr="00433C8A">
        <w:fldChar w:fldCharType="separate"/>
      </w:r>
      <w:r w:rsidR="00976D23" w:rsidRPr="00433C8A">
        <w:t>(44)</w:t>
      </w:r>
      <w:r w:rsidRPr="00433C8A">
        <w:fldChar w:fldCharType="end"/>
      </w:r>
      <w:r w:rsidR="00F612C3" w:rsidRPr="00433C8A">
        <w:t>. O</w:t>
      </w:r>
      <w:r w:rsidRPr="00433C8A">
        <w:t xml:space="preserve">nly one </w:t>
      </w:r>
      <w:r w:rsidR="00BF113E" w:rsidRPr="00433C8A">
        <w:t xml:space="preserve">genome-wide </w:t>
      </w:r>
      <w:r w:rsidRPr="00433C8A">
        <w:t>study</w:t>
      </w:r>
      <w:r w:rsidR="00F612C3" w:rsidRPr="00433C8A">
        <w:t>, however</w:t>
      </w:r>
      <w:r w:rsidR="006052BC" w:rsidRPr="00433C8A">
        <w:t xml:space="preserve"> - </w:t>
      </w:r>
      <w:r w:rsidR="00BF113E" w:rsidRPr="00433C8A">
        <w:t xml:space="preserve">in maize </w:t>
      </w:r>
      <w:r w:rsidR="006052BC" w:rsidRPr="00433C8A">
        <w:t xml:space="preserve">- </w:t>
      </w:r>
      <w:r w:rsidRPr="00433C8A">
        <w:t xml:space="preserve">has investigated the relationship between gene expression and co-localization within </w:t>
      </w:r>
      <w:r w:rsidR="00DE0E91" w:rsidRPr="00433C8A">
        <w:t>TADs and</w:t>
      </w:r>
      <w:r w:rsidR="00BF113E" w:rsidRPr="00433C8A">
        <w:t xml:space="preserve"> </w:t>
      </w:r>
      <w:r w:rsidRPr="00433C8A">
        <w:t>concluded that genes within TADs were not co-expressed</w:t>
      </w:r>
      <w:r w:rsidR="00DA66BD" w:rsidRPr="00433C8A">
        <w:t xml:space="preserve"> </w:t>
      </w:r>
      <w:r w:rsidRPr="00433C8A">
        <w:fldChar w:fldCharType="begin"/>
      </w:r>
      <w:r w:rsidR="00134C9E">
        <w:instrText xml:space="preserve"> ADDIN ZOTERO_ITEM CSL_CITATION {"citationID":"c8UB2zg7","properties":{"formattedCitation":"(87)","plainCitation":"(87)","noteIndex":0},"citationItems":[{"id":4983,"uris":["http://zotero.org/users/14195618/items/K69E3Z75"],"itemData":{"id":4983,"type":"article-journal","abstract":"Chromatins are not randomly packaged in the nucleus and their organization plays important roles in transcription regulation, which is best studied in the mammalian models. Using in situ Hi-C, we have compared the 3D chromatin architectures of rice mesophyll and endosperm, foxtail millet bundle sheath and mesophyll, and maize bundle sheath, mesophyll and endosperm tissues. We found that their global A/B compartment partitions are stable across tissues, while local A/B compartment has tissue-specific dynamic associated with differential gene expression. Plant domains are largely stable across tissues, while new domain border formations are often associated with transcriptional activation in the region. Genes inside plant domains are not conserved across species, and lack significant co-expression behavior unlike those in mammalian TADs. Although we only observed chromatin loops between gene islands in the large genomes, the maize loop gene pairs’ syntenic orthologs have shorter physical distances in small genome monocots, suggesting that loops instead of domains might have conserved biological function. Our study showed that plants’ chromatin features might not have conserved biological functions as the mammalian ones.","container-title":"Journal of Integrative Plant Biology","DOI":"10.1111/jipb.12809","ISSN":"17447909","issue":"2","note":"PMID: 30920762\npublisher: Blackwell Publishing Ltd","page":"201-217","title":"Tissue-specific Hi-C analyses of rice, foxtail millet and maize suggest non-canonical function of plant chromatin domains","volume":"62","author":[{"family":"Dong","given":"Pengfei"},{"family":"Tu","given":"Xiaoyu"},{"family":"Li","given":"Haoxuan"},{"family":"Zhang","given":"Jianhua"},{"family":"Grierson","given":"Donald"},{"family":"Li","given":"Pinghua"},{"family":"Zhong","given":"Silin"}],"issued":{"date-parts":[["2020",2,1]]}}}],"schema":"https://github.com/citation-style-language/schema/raw/master/csl-citation.json"} </w:instrText>
      </w:r>
      <w:r w:rsidRPr="00433C8A">
        <w:fldChar w:fldCharType="separate"/>
      </w:r>
      <w:r w:rsidR="00134C9E">
        <w:t>(87)</w:t>
      </w:r>
      <w:r w:rsidRPr="00433C8A">
        <w:fldChar w:fldCharType="end"/>
      </w:r>
      <w:r w:rsidRPr="00433C8A">
        <w:t xml:space="preserve">. </w:t>
      </w:r>
    </w:p>
    <w:p w14:paraId="6856E622" w14:textId="110DD03C" w:rsidR="00854D43" w:rsidRPr="00433C8A" w:rsidRDefault="00CD2B28" w:rsidP="00A46B16">
      <w:pPr>
        <w:spacing w:line="480" w:lineRule="auto"/>
        <w:jc w:val="both"/>
        <w:rPr>
          <w:color w:val="000000"/>
        </w:rPr>
      </w:pPr>
      <w:r w:rsidRPr="00433C8A">
        <w:rPr>
          <w:color w:val="000000"/>
        </w:rPr>
        <w:lastRenderedPageBreak/>
        <w:tab/>
      </w:r>
      <w:r w:rsidR="001462A0" w:rsidRPr="00433C8A">
        <w:rPr>
          <w:color w:val="000000"/>
        </w:rPr>
        <w:t>We tested</w:t>
      </w:r>
      <w:r w:rsidR="00854D43" w:rsidRPr="00433C8A">
        <w:rPr>
          <w:color w:val="000000"/>
        </w:rPr>
        <w:t xml:space="preserve"> whether TADs </w:t>
      </w:r>
      <w:r w:rsidR="00F612C3" w:rsidRPr="00433C8A">
        <w:rPr>
          <w:color w:val="000000"/>
        </w:rPr>
        <w:t>w</w:t>
      </w:r>
      <w:r w:rsidR="00745635" w:rsidRPr="00433C8A">
        <w:rPr>
          <w:color w:val="000000"/>
        </w:rPr>
        <w:t>ith</w:t>
      </w:r>
      <w:r w:rsidR="00854D43" w:rsidRPr="00433C8A">
        <w:rPr>
          <w:color w:val="000000"/>
        </w:rPr>
        <w:t>in rice</w:t>
      </w:r>
      <w:r w:rsidR="001462A0" w:rsidRPr="00433C8A">
        <w:rPr>
          <w:color w:val="000000"/>
        </w:rPr>
        <w:t xml:space="preserve"> </w:t>
      </w:r>
      <w:r w:rsidR="00854D43" w:rsidRPr="00433C8A">
        <w:rPr>
          <w:color w:val="000000"/>
        </w:rPr>
        <w:t xml:space="preserve">are </w:t>
      </w:r>
      <w:r w:rsidR="00745635" w:rsidRPr="00433C8A">
        <w:rPr>
          <w:color w:val="000000"/>
        </w:rPr>
        <w:t xml:space="preserve">significantly </w:t>
      </w:r>
      <w:r w:rsidR="00854D43" w:rsidRPr="00433C8A">
        <w:rPr>
          <w:color w:val="000000"/>
        </w:rPr>
        <w:t>co-expressed</w:t>
      </w:r>
      <w:r w:rsidR="00745635" w:rsidRPr="00433C8A">
        <w:rPr>
          <w:color w:val="000000"/>
        </w:rPr>
        <w:t xml:space="preserve">, using </w:t>
      </w:r>
      <w:r w:rsidR="5A26DFE2" w:rsidRPr="00433C8A">
        <w:rPr>
          <w:color w:val="000000" w:themeColor="text1"/>
        </w:rPr>
        <w:t>expression data from plants grown in greenhouse under control and salinity stress conditions</w:t>
      </w:r>
      <w:r w:rsidR="00854D43" w:rsidRPr="00433C8A">
        <w:rPr>
          <w:color w:val="000000"/>
        </w:rPr>
        <w:t xml:space="preserve">. </w:t>
      </w:r>
      <w:r w:rsidR="00745635" w:rsidRPr="00433C8A">
        <w:rPr>
          <w:color w:val="000000"/>
        </w:rPr>
        <w:t>W</w:t>
      </w:r>
      <w:r w:rsidR="00854D43" w:rsidRPr="00433C8A">
        <w:rPr>
          <w:color w:val="000000"/>
        </w:rPr>
        <w:t>e focused on identified TAD and non</w:t>
      </w:r>
      <w:r w:rsidR="00745635" w:rsidRPr="00433C8A">
        <w:rPr>
          <w:color w:val="000000"/>
        </w:rPr>
        <w:t>-</w:t>
      </w:r>
      <w:r w:rsidR="00854D43" w:rsidRPr="00433C8A">
        <w:rPr>
          <w:color w:val="000000"/>
        </w:rPr>
        <w:t>TAD domains (remaining segments of the genome not identified as a TAD)</w:t>
      </w:r>
      <w:r w:rsidR="6A8B311A" w:rsidRPr="00433C8A">
        <w:rPr>
          <w:color w:val="000000"/>
        </w:rPr>
        <w:t xml:space="preserve"> (</w:t>
      </w:r>
      <w:r w:rsidR="00F91A83" w:rsidRPr="00433C8A">
        <w:rPr>
          <w:color w:val="000000"/>
        </w:rPr>
        <w:t xml:space="preserve">Fig. 4A, </w:t>
      </w:r>
      <w:r w:rsidR="6A8B311A" w:rsidRPr="00433C8A">
        <w:rPr>
          <w:color w:val="000000"/>
        </w:rPr>
        <w:t>Table S3)</w:t>
      </w:r>
      <w:r w:rsidR="00854D43" w:rsidRPr="00433C8A">
        <w:rPr>
          <w:color w:val="000000"/>
        </w:rPr>
        <w:t xml:space="preserve">. We found that genes within TAD domains </w:t>
      </w:r>
      <w:r w:rsidR="00745635" w:rsidRPr="00433C8A">
        <w:rPr>
          <w:color w:val="000000"/>
        </w:rPr>
        <w:t xml:space="preserve">show significantly </w:t>
      </w:r>
      <w:r w:rsidR="006052BC" w:rsidRPr="00433C8A">
        <w:rPr>
          <w:color w:val="000000"/>
        </w:rPr>
        <w:t xml:space="preserve">lower </w:t>
      </w:r>
      <w:r w:rsidR="42A2C9C5" w:rsidRPr="00433C8A">
        <w:rPr>
          <w:color w:val="000000"/>
        </w:rPr>
        <w:t>levels</w:t>
      </w:r>
      <w:r w:rsidR="006052BC" w:rsidRPr="00433C8A">
        <w:rPr>
          <w:color w:val="000000"/>
        </w:rPr>
        <w:t xml:space="preserve"> of variation in expression compared to</w:t>
      </w:r>
      <w:r w:rsidR="00854D43" w:rsidRPr="00433C8A">
        <w:rPr>
          <w:color w:val="000000"/>
        </w:rPr>
        <w:t xml:space="preserve"> non</w:t>
      </w:r>
      <w:r w:rsidR="00745635" w:rsidRPr="00433C8A">
        <w:rPr>
          <w:color w:val="000000"/>
        </w:rPr>
        <w:t>-</w:t>
      </w:r>
      <w:r w:rsidR="00854D43" w:rsidRPr="00433C8A">
        <w:rPr>
          <w:color w:val="000000"/>
        </w:rPr>
        <w:t xml:space="preserve">TAD </w:t>
      </w:r>
      <w:r w:rsidR="00745635" w:rsidRPr="00433C8A">
        <w:rPr>
          <w:color w:val="000000"/>
        </w:rPr>
        <w:t xml:space="preserve">regions </w:t>
      </w:r>
      <w:r w:rsidR="00854D43" w:rsidRPr="00433C8A">
        <w:rPr>
          <w:color w:val="000000"/>
        </w:rPr>
        <w:t xml:space="preserve">(Fig. </w:t>
      </w:r>
      <w:r w:rsidR="60C0A790" w:rsidRPr="00433C8A">
        <w:rPr>
          <w:color w:val="000000"/>
        </w:rPr>
        <w:t>4</w:t>
      </w:r>
      <w:r w:rsidR="02FBB048" w:rsidRPr="00433C8A">
        <w:rPr>
          <w:color w:val="000000"/>
        </w:rPr>
        <w:t>B</w:t>
      </w:r>
      <w:r w:rsidR="00745635" w:rsidRPr="00433C8A">
        <w:rPr>
          <w:color w:val="000000"/>
        </w:rPr>
        <w:t xml:space="preserve">). In </w:t>
      </w:r>
      <w:r w:rsidR="00854D43" w:rsidRPr="00433C8A">
        <w:rPr>
          <w:color w:val="000000"/>
        </w:rPr>
        <w:t xml:space="preserve">normal </w:t>
      </w:r>
      <w:r w:rsidR="00065695" w:rsidRPr="00433C8A">
        <w:rPr>
          <w:color w:val="000000" w:themeColor="text1"/>
        </w:rPr>
        <w:t xml:space="preserve">greenhouse </w:t>
      </w:r>
      <w:r w:rsidR="00854D43" w:rsidRPr="00433C8A">
        <w:rPr>
          <w:color w:val="000000"/>
        </w:rPr>
        <w:t>conditions</w:t>
      </w:r>
      <w:r w:rsidR="00745635" w:rsidRPr="00433C8A">
        <w:rPr>
          <w:color w:val="000000"/>
        </w:rPr>
        <w:t>, the</w:t>
      </w:r>
      <w:r w:rsidR="00854D43" w:rsidRPr="00433C8A">
        <w:rPr>
          <w:color w:val="000000"/>
        </w:rPr>
        <w:t xml:space="preserve"> mean </w:t>
      </w:r>
      <w:r w:rsidR="00745635" w:rsidRPr="00433C8A">
        <w:rPr>
          <w:color w:val="000000"/>
        </w:rPr>
        <w:t xml:space="preserve">coefficient of variation (CV) of gene expression in </w:t>
      </w:r>
      <w:r w:rsidR="00854D43" w:rsidRPr="00433C8A">
        <w:rPr>
          <w:color w:val="000000"/>
        </w:rPr>
        <w:t>TAD</w:t>
      </w:r>
      <w:r w:rsidR="001462A0" w:rsidRPr="00433C8A">
        <w:rPr>
          <w:color w:val="000000"/>
        </w:rPr>
        <w:t xml:space="preserve">s </w:t>
      </w:r>
      <w:r w:rsidR="00745635" w:rsidRPr="00433C8A">
        <w:rPr>
          <w:color w:val="000000"/>
        </w:rPr>
        <w:t xml:space="preserve">is </w:t>
      </w:r>
      <w:r w:rsidR="00854D43" w:rsidRPr="00433C8A">
        <w:rPr>
          <w:color w:val="000000"/>
        </w:rPr>
        <w:t xml:space="preserve">1.69, </w:t>
      </w:r>
      <w:r w:rsidR="00745635" w:rsidRPr="00433C8A">
        <w:rPr>
          <w:color w:val="000000"/>
        </w:rPr>
        <w:t xml:space="preserve">while in </w:t>
      </w:r>
      <w:r w:rsidR="00854D43" w:rsidRPr="00433C8A">
        <w:rPr>
          <w:color w:val="000000"/>
        </w:rPr>
        <w:t>non</w:t>
      </w:r>
      <w:r w:rsidR="00745635" w:rsidRPr="00433C8A">
        <w:rPr>
          <w:color w:val="000000"/>
        </w:rPr>
        <w:t>-</w:t>
      </w:r>
      <w:r w:rsidR="00854D43" w:rsidRPr="00433C8A">
        <w:rPr>
          <w:color w:val="000000"/>
        </w:rPr>
        <w:t xml:space="preserve">TAD </w:t>
      </w:r>
      <w:r w:rsidR="00745635" w:rsidRPr="00433C8A">
        <w:rPr>
          <w:color w:val="000000"/>
        </w:rPr>
        <w:t xml:space="preserve">regions </w:t>
      </w:r>
      <w:r w:rsidR="001462A0" w:rsidRPr="00433C8A">
        <w:rPr>
          <w:color w:val="000000"/>
        </w:rPr>
        <w:t xml:space="preserve">it </w:t>
      </w:r>
      <w:r w:rsidR="00745635" w:rsidRPr="00433C8A">
        <w:rPr>
          <w:color w:val="000000"/>
        </w:rPr>
        <w:t xml:space="preserve">is </w:t>
      </w:r>
      <w:r w:rsidR="00854D43" w:rsidRPr="00433C8A">
        <w:rPr>
          <w:color w:val="000000"/>
        </w:rPr>
        <w:t>2.49</w:t>
      </w:r>
      <w:r w:rsidR="00EF4E6C" w:rsidRPr="00433C8A">
        <w:rPr>
          <w:color w:val="000000"/>
        </w:rPr>
        <w:t xml:space="preserve">; </w:t>
      </w:r>
      <w:r w:rsidR="00745635" w:rsidRPr="00433C8A">
        <w:rPr>
          <w:color w:val="000000"/>
        </w:rPr>
        <w:t xml:space="preserve">in </w:t>
      </w:r>
      <w:r w:rsidR="00854D43" w:rsidRPr="00433C8A">
        <w:rPr>
          <w:color w:val="000000"/>
        </w:rPr>
        <w:t xml:space="preserve">saline conditions </w:t>
      </w:r>
      <w:r w:rsidR="00745635" w:rsidRPr="00433C8A">
        <w:rPr>
          <w:color w:val="000000"/>
        </w:rPr>
        <w:t xml:space="preserve">the </w:t>
      </w:r>
      <w:r w:rsidR="00854D43" w:rsidRPr="00433C8A">
        <w:rPr>
          <w:color w:val="000000"/>
        </w:rPr>
        <w:t xml:space="preserve">mean CV </w:t>
      </w:r>
      <w:r w:rsidR="00745635" w:rsidRPr="00433C8A">
        <w:rPr>
          <w:color w:val="000000"/>
        </w:rPr>
        <w:t xml:space="preserve">for </w:t>
      </w:r>
      <w:r w:rsidR="00854D43" w:rsidRPr="00433C8A">
        <w:rPr>
          <w:color w:val="000000"/>
        </w:rPr>
        <w:t>TAD</w:t>
      </w:r>
      <w:r w:rsidR="001462A0" w:rsidRPr="00433C8A">
        <w:rPr>
          <w:color w:val="000000"/>
        </w:rPr>
        <w:t xml:space="preserve">s </w:t>
      </w:r>
      <w:r w:rsidR="00854D43" w:rsidRPr="00433C8A">
        <w:rPr>
          <w:color w:val="000000"/>
        </w:rPr>
        <w:t>= 1.68</w:t>
      </w:r>
      <w:r w:rsidR="00745635" w:rsidRPr="00433C8A">
        <w:rPr>
          <w:color w:val="000000"/>
        </w:rPr>
        <w:t xml:space="preserve"> and </w:t>
      </w:r>
      <w:r w:rsidR="00854D43" w:rsidRPr="00433C8A">
        <w:rPr>
          <w:color w:val="000000"/>
        </w:rPr>
        <w:t>non</w:t>
      </w:r>
      <w:r w:rsidR="00745635" w:rsidRPr="00433C8A">
        <w:rPr>
          <w:color w:val="000000"/>
        </w:rPr>
        <w:t>-</w:t>
      </w:r>
      <w:r w:rsidR="00854D43" w:rsidRPr="00433C8A">
        <w:rPr>
          <w:color w:val="000000"/>
        </w:rPr>
        <w:t xml:space="preserve">TAD </w:t>
      </w:r>
      <w:r w:rsidR="00745635" w:rsidRPr="00433C8A">
        <w:rPr>
          <w:color w:val="000000"/>
        </w:rPr>
        <w:t xml:space="preserve">regions </w:t>
      </w:r>
      <w:r w:rsidR="00854D43" w:rsidRPr="00433C8A">
        <w:rPr>
          <w:color w:val="000000"/>
        </w:rPr>
        <w:t>= 2.46</w:t>
      </w:r>
      <w:r w:rsidR="00745635" w:rsidRPr="00433C8A">
        <w:rPr>
          <w:color w:val="000000"/>
        </w:rPr>
        <w:t xml:space="preserve"> (</w:t>
      </w:r>
      <w:r w:rsidR="00854D43" w:rsidRPr="00433C8A">
        <w:rPr>
          <w:color w:val="000000"/>
        </w:rPr>
        <w:t xml:space="preserve">two-tailed t-test </w:t>
      </w:r>
      <w:r w:rsidR="00854D43" w:rsidRPr="00433C8A">
        <w:rPr>
          <w:i/>
          <w:iCs/>
          <w:color w:val="000000"/>
        </w:rPr>
        <w:t>P</w:t>
      </w:r>
      <w:r w:rsidR="00854D43" w:rsidRPr="00433C8A">
        <w:rPr>
          <w:color w:val="000000"/>
        </w:rPr>
        <w:t xml:space="preserve"> &lt; 0.0001). This result was </w:t>
      </w:r>
      <w:r w:rsidR="00065695" w:rsidRPr="00433C8A">
        <w:rPr>
          <w:color w:val="000000" w:themeColor="text1"/>
        </w:rPr>
        <w:t>also replicated under stress conditions in the greenhouse and field across multiple timepoints</w:t>
      </w:r>
      <w:r w:rsidR="00243792" w:rsidRPr="00433C8A">
        <w:rPr>
          <w:color w:val="000000" w:themeColor="text1"/>
        </w:rPr>
        <w:t>, as well as for TAD and non-TAD regions located within euchromatin and heterochromatin</w:t>
      </w:r>
      <w:r w:rsidR="00854D43" w:rsidRPr="00433C8A">
        <w:rPr>
          <w:color w:val="000000"/>
        </w:rPr>
        <w:t xml:space="preserve"> (Fig. S</w:t>
      </w:r>
      <w:r w:rsidR="7949747A" w:rsidRPr="00433C8A">
        <w:rPr>
          <w:color w:val="000000"/>
        </w:rPr>
        <w:t>4</w:t>
      </w:r>
      <w:r w:rsidR="00243792" w:rsidRPr="00433C8A">
        <w:rPr>
          <w:color w:val="000000"/>
        </w:rPr>
        <w:t>, Fig. S5</w:t>
      </w:r>
      <w:r w:rsidR="00854D43" w:rsidRPr="00433C8A">
        <w:rPr>
          <w:color w:val="000000"/>
        </w:rPr>
        <w:t>).</w:t>
      </w:r>
      <w:ins w:id="51" w:author="Amina Kurbidaeva" w:date="2025-02-13T12:55:00Z" w16du:dateUtc="2025-02-13T17:55:00Z">
        <w:r w:rsidR="00462965">
          <w:rPr>
            <w:color w:val="000000"/>
          </w:rPr>
          <w:t xml:space="preserve"> </w:t>
        </w:r>
      </w:ins>
      <w:ins w:id="52" w:author="Amina Kurbidaeva" w:date="2025-02-13T13:00:00Z" w16du:dateUtc="2025-02-13T18:00:00Z">
        <w:r w:rsidR="0022361E">
          <w:rPr>
            <w:color w:val="000000"/>
          </w:rPr>
          <w:t>To gain further support for our finding, we leveraged the publicly available Azucena</w:t>
        </w:r>
      </w:ins>
      <w:ins w:id="53" w:author="Amina Kurbidaeva" w:date="2025-02-13T13:01:00Z" w16du:dateUtc="2025-02-13T18:01:00Z">
        <w:r w:rsidR="0022361E">
          <w:rPr>
            <w:color w:val="000000"/>
          </w:rPr>
          <w:t xml:space="preserve"> root gene expression data measured under normal and aluminum stress conditions</w:t>
        </w:r>
      </w:ins>
      <w:ins w:id="54" w:author="Amina Kurbidaeva" w:date="2025-02-13T13:02:00Z" w16du:dateUtc="2025-02-13T18:02:00Z">
        <w:r w:rsidR="001506D5">
          <w:rPr>
            <w:color w:val="000000"/>
          </w:rPr>
          <w:t xml:space="preserve"> </w:t>
        </w:r>
      </w:ins>
      <w:r w:rsidR="001506D5">
        <w:rPr>
          <w:color w:val="000000"/>
        </w:rPr>
        <w:fldChar w:fldCharType="begin"/>
      </w:r>
      <w:r w:rsidR="001506D5">
        <w:rPr>
          <w:color w:val="000000"/>
        </w:rPr>
        <w:instrText xml:space="preserve"> ADDIN ZOTERO_ITEM CSL_CITATION {"citationID":"aM1VNHSn","properties":{"formattedCitation":"(88)","plainCitation":"(88)","noteIndex":0},"citationItems":[{"id":7224,"uris":["http://zotero.org/users/14195618/items/D477S2UJ"],"itemData":{"id":7224,"type":"article-journal","abstract":"Transcription factors (TFs) regulate the expression of other genes to indirectly mediate stress resistance mechanisms. Therefore, when studying TF-mediated stress resistance, it is important to understand how TFs interact with genes in the genetic background. Here, we fine-mapped the aluminum (Al) resistance QTL Alt12.1 to a 44-kb region containing six genes. Among them is ART1, which encodes a C2H2-type zinc finger TF required for Al resistance in rice. The mapping parents, Al-resistant cv Azucena (tropical japonica) and Al-sensitive cv IR64 (indica), have extensive sequence polymorphism within the ART1 coding region, but similar ART1 expression levels. Using reciprocal near-isogenic lines (NILs) we examined how allele-swapping the Alt12.1 locus would affect plant responses to Al. Analysis of global transcriptional responses to Al stress in roots of the NILs alongside their recurrent parents demonstrated that the presence of the Alt12.1 from Al-resistant Azucena led to greater changes in gene expression in response to Al when compared to the Alt12.1 from IR64 in both genetic backgrounds. The presence of the ART1 allele from the opposite parent affected the expression of several genes not previously implicated in rice Al tolerance. We highlight examples where putatively functional variation in cis-regulatory regions of ART1-regulated genes interacts with ART1 to determine gene expression in response to Al. This ART1-promoter interaction may be associated with transgressive variation for Al resistance in the Azucena × IR64 population. These results illustrate how ART1 interacts with the genetic background to contribute to quantitative phenotypic variation in rice Al resistance.","container-title":"Plant Direct","DOI":"10.1002/pld3.14","ISSN":"2475-4455","issue":"4","journalAbbreviation":"Plant Direct","language":"eng","note":"PMID: 31245663\nPMCID: PMC6508803","page":"e00014","source":"PubMed","title":"ALUMINUM RESISTANCE TRANSCRIPTION FACTOR 1 (ART1) contributes to natural variation in aluminum resistance in diverse genetic backgrounds of rice (O. sativa)","volume":"1","author":[{"family":"Arbelaez","given":"Juan D."},{"family":"Maron","given":"Lyza G."},{"family":"Jobe","given":"Timothy O."},{"family":"Piñeros","given":"Miguel A."},{"family":"Famoso","given":"Adam N."},{"family":"Rebelo","given":"Ana Rita"},{"family":"Singh","given":"Namrata"},{"family":"Ma","given":"Qiyue"},{"family":"Fei","given":"Zhangjun"},{"family":"Kochian","given":"Leon V."},{"family":"McCouch","given":"Susan R."}],"issued":{"date-parts":[["2017",10]]}}}],"schema":"https://github.com/citation-style-language/schema/raw/master/csl-citation.json"} </w:instrText>
      </w:r>
      <w:r w:rsidR="001506D5">
        <w:rPr>
          <w:color w:val="000000"/>
        </w:rPr>
        <w:fldChar w:fldCharType="separate"/>
      </w:r>
      <w:r w:rsidR="001506D5">
        <w:rPr>
          <w:noProof/>
          <w:color w:val="000000"/>
        </w:rPr>
        <w:t>(88)</w:t>
      </w:r>
      <w:r w:rsidR="001506D5">
        <w:rPr>
          <w:color w:val="000000"/>
        </w:rPr>
        <w:fldChar w:fldCharType="end"/>
      </w:r>
      <w:ins w:id="55" w:author="Amina Kurbidaeva" w:date="2025-02-13T13:01:00Z" w16du:dateUtc="2025-02-13T18:01:00Z">
        <w:r w:rsidR="0022361E">
          <w:rPr>
            <w:color w:val="000000"/>
          </w:rPr>
          <w:t xml:space="preserve">, and were able to </w:t>
        </w:r>
      </w:ins>
      <w:ins w:id="56" w:author="Amina Kurbidaeva" w:date="2025-02-13T12:55:00Z" w16du:dateUtc="2025-02-13T17:55:00Z">
        <w:r w:rsidR="00462965">
          <w:rPr>
            <w:color w:val="000000"/>
          </w:rPr>
          <w:t xml:space="preserve">replicate </w:t>
        </w:r>
      </w:ins>
      <w:ins w:id="57" w:author="Amina Kurbidaeva" w:date="2025-02-13T13:01:00Z" w16du:dateUtc="2025-02-13T18:01:00Z">
        <w:r w:rsidR="0022361E">
          <w:rPr>
            <w:color w:val="000000"/>
          </w:rPr>
          <w:t xml:space="preserve">our result </w:t>
        </w:r>
      </w:ins>
      <w:ins w:id="58" w:author="Amina Kurbidaeva" w:date="2025-02-13T12:55:00Z" w16du:dateUtc="2025-02-13T17:55:00Z">
        <w:r w:rsidR="00462965" w:rsidRPr="00A7631B">
          <w:rPr>
            <w:color w:val="000000"/>
          </w:rPr>
          <w:t>(Fig. S</w:t>
        </w:r>
      </w:ins>
      <w:ins w:id="59" w:author="Amina Kurbidaeva" w:date="2025-02-13T13:09:00Z" w16du:dateUtc="2025-02-13T18:09:00Z">
        <w:r w:rsidR="001506D5">
          <w:rPr>
            <w:color w:val="000000"/>
          </w:rPr>
          <w:t>6</w:t>
        </w:r>
      </w:ins>
      <w:ins w:id="60" w:author="Amina Kurbidaeva" w:date="2025-02-13T12:56:00Z" w16du:dateUtc="2025-02-13T17:56:00Z">
        <w:r w:rsidR="00462965">
          <w:rPr>
            <w:color w:val="000000"/>
          </w:rPr>
          <w:t>).</w:t>
        </w:r>
      </w:ins>
      <w:r w:rsidR="00243792" w:rsidRPr="00433C8A">
        <w:rPr>
          <w:color w:val="000000"/>
        </w:rPr>
        <w:t xml:space="preserve"> </w:t>
      </w:r>
      <w:r w:rsidR="00745635" w:rsidRPr="00433C8A">
        <w:rPr>
          <w:color w:val="000000"/>
        </w:rPr>
        <w:t xml:space="preserve">The </w:t>
      </w:r>
      <w:r w:rsidR="001462A0" w:rsidRPr="00433C8A">
        <w:rPr>
          <w:color w:val="000000"/>
        </w:rPr>
        <w:t xml:space="preserve">lower variance of </w:t>
      </w:r>
      <w:r w:rsidR="00854D43" w:rsidRPr="00433C8A">
        <w:rPr>
          <w:color w:val="000000"/>
        </w:rPr>
        <w:t>gene</w:t>
      </w:r>
      <w:r w:rsidR="001462A0" w:rsidRPr="00433C8A">
        <w:rPr>
          <w:color w:val="000000"/>
        </w:rPr>
        <w:t xml:space="preserve"> </w:t>
      </w:r>
      <w:r w:rsidR="00854D43" w:rsidRPr="00433C8A">
        <w:rPr>
          <w:color w:val="000000"/>
        </w:rPr>
        <w:t xml:space="preserve">expression within TADs is consistent with the role of TADs in restricting </w:t>
      </w:r>
      <w:r w:rsidR="00745635" w:rsidRPr="00433C8A">
        <w:rPr>
          <w:color w:val="000000"/>
        </w:rPr>
        <w:t>the</w:t>
      </w:r>
      <w:r w:rsidR="00854D43" w:rsidRPr="00433C8A">
        <w:rPr>
          <w:color w:val="000000"/>
        </w:rPr>
        <w:t xml:space="preserve"> activity</w:t>
      </w:r>
      <w:r w:rsidR="00745635" w:rsidRPr="00433C8A">
        <w:rPr>
          <w:color w:val="000000"/>
        </w:rPr>
        <w:t xml:space="preserve"> of regulatory elements</w:t>
      </w:r>
      <w:r w:rsidR="00DA66BD" w:rsidRPr="00433C8A">
        <w:rPr>
          <w:color w:val="000000"/>
        </w:rPr>
        <w:t xml:space="preserve"> </w:t>
      </w:r>
      <w:r w:rsidR="00DA66BD" w:rsidRPr="00433C8A">
        <w:rPr>
          <w:color w:val="000000"/>
        </w:rPr>
        <w:fldChar w:fldCharType="begin"/>
      </w:r>
      <w:r w:rsidR="001506D5">
        <w:rPr>
          <w:color w:val="000000"/>
        </w:rPr>
        <w:instrText xml:space="preserve"> ADDIN ZOTERO_ITEM CSL_CITATION {"citationID":"XTVIKIsi","properties":{"formattedCitation":"(41,89)","plainCitation":"(41,89)","noteIndex":0},"citationItems":[{"id":6681,"uris":["http://zotero.org/users/14195618/items/22BSA3PA"],"itemData":{"id":6681,"type":"article-journal","abstract":"Developmental genes in metazoan genomes are surrounded by dense clusters of conserved noncoding elements (CNEs). CNEs exhibit unexplained extreme levels of sequence conservation, with many acting as developmental long-range enhancers. Clusters of CNEs define the span of regulatory inputs for many important developmental regulators and have been described previously as genomic regulatory blocks (GRBs). Their function and distribution around important regulatory genes raises the question of how they relate to 3D conformation of these loci. Here, we show that clusters of CNEs strongly coincide with topological organisation, predicting the boundaries of hundreds of topologically associating domains (TADs) in human and Drosophila. The set of TADs that are associated with high levels of noncoding conservation exhibit distinct properties compared to TADs devoid of extreme noncoding conservation. The close correspondence between extreme noncoding conservation and TADs suggests that these TADs are ancient, revealing a regulatory architecture conserved over hundreds of millions of years. Metazoan genomes contain many clusters of conserved noncoding elements. Here, the authors provide evidence that these clusters coincide with distinct topologically associating domains in humans and Drosophila, revealing a conserved regulatory genomic architecture.","container-title":"Nature Communications 2017 8:1","DOI":"10.1038/s41467-017-00524-5","ISSN":"2041-1723","issue":"1","note":"PMID: 28874668\npublisher: Nature Publishing Group","page":"1-13","title":"Topologically associating domains are ancient features that coincide with Metazoan clusters of extreme noncoding conservation","volume":"8","author":[{"family":"Harmston","given":"Nathan"},{"family":"Ing-Simmons","given":"Elizabeth"},{"family":"Tan","given":"Ge"},{"family":"Perry","given":"Malcolm"},{"family":"Merkenschlager","given":"Matthias"},{"family":"Lenhard","given":"Boris"}],"issued":{"date-parts":[["2017",9,5]]}}},{"id":6775,"uris":["http://zotero.org/users/14195618/items/SXIFT5Q4"],"itemData":{"id":6775,"type":"article-journal","abstract":"Paralog genes arise from gene duplication events during evolution, which often lead to similar proteins that cooperate in common pathways and in protein complexes. Consequently, paralogs show correlation in gene expression whereby the mechanisms of co-regulation remain unclear. In eukaryotes, genes are regulated in part by distal enhancer elements through looping interactions with gene promoters. These looping interactions can be measured by genome-wide chromatin conformation capture (Hi-C) experiments, which revealed self-interacting regions called topologically associating domains (TADs). We hypothesize that paralogs share common regulatory mechanisms to enable coordinated expression according to TADs. To test this hypothesis, we integrated paralogy annotations with human gene expression data in diverse tissues, genomewide enhancer-promoter associations and Hi-C experiments in human, mouse and dog genomes. We show that paralog gene pairs are enriched for colocalization in the same TAD, share more often common enhancer elements than expected and have increased contact frequencies over large genomic distances. Combined, our results indicate that paralogs share common regulatory mechanisms and cluster not only in the linear genome but also in the three-dimensional chromatin architecture. This enables concerted expression of paralogs over diverse cell-types and indicate evolutionary constraints in functional genome organization.","container-title":"Nucleic acids research","DOI":"10.1093/NAR/GKW813","ISSN":"1362-4962","issue":"1","note":"PMID: 27634932\npublisher: Nucleic Acids Res","page":"81-91","title":"Co-regulation of paralog genes in the three-dimensional chromatin architecture","volume":"45","author":[{"family":"Ibn-Salem","given":"Jonas"},{"family":"Muro","given":"Enrique M."},{"family":"Andrade-Navarro","given":"Miguel A."}],"issued":{"date-parts":[["2017",1,9]]}}}],"schema":"https://github.com/citation-style-language/schema/raw/master/csl-citation.json"} </w:instrText>
      </w:r>
      <w:r w:rsidR="00DA66BD" w:rsidRPr="00433C8A">
        <w:rPr>
          <w:color w:val="000000"/>
        </w:rPr>
        <w:fldChar w:fldCharType="separate"/>
      </w:r>
      <w:r w:rsidR="001506D5">
        <w:rPr>
          <w:color w:val="000000"/>
        </w:rPr>
        <w:t>(41,89)</w:t>
      </w:r>
      <w:r w:rsidR="00DA66BD" w:rsidRPr="00433C8A">
        <w:rPr>
          <w:color w:val="000000"/>
        </w:rPr>
        <w:fldChar w:fldCharType="end"/>
      </w:r>
      <w:r w:rsidR="00745635" w:rsidRPr="00433C8A">
        <w:rPr>
          <w:color w:val="000000"/>
        </w:rPr>
        <w:t xml:space="preserve">, indicating that these inferred rice </w:t>
      </w:r>
      <w:r w:rsidR="00854D43" w:rsidRPr="00433C8A">
        <w:rPr>
          <w:color w:val="000000"/>
        </w:rPr>
        <w:t xml:space="preserve">TADs </w:t>
      </w:r>
      <w:r w:rsidR="006052BC" w:rsidRPr="00433C8A">
        <w:rPr>
          <w:color w:val="000000"/>
        </w:rPr>
        <w:t xml:space="preserve">may indeed </w:t>
      </w:r>
      <w:r w:rsidR="00854D43" w:rsidRPr="00433C8A">
        <w:rPr>
          <w:color w:val="000000"/>
        </w:rPr>
        <w:t xml:space="preserve">represent </w:t>
      </w:r>
      <w:r w:rsidR="00745635" w:rsidRPr="00433C8A">
        <w:rPr>
          <w:color w:val="000000"/>
        </w:rPr>
        <w:t xml:space="preserve">functional </w:t>
      </w:r>
      <w:r w:rsidR="00854D43" w:rsidRPr="00433C8A">
        <w:rPr>
          <w:color w:val="000000"/>
        </w:rPr>
        <w:t>units of gene co-expression.</w:t>
      </w:r>
    </w:p>
    <w:p w14:paraId="01175633" w14:textId="5B8E5D10" w:rsidR="00F91A83" w:rsidRPr="00433C8A" w:rsidRDefault="00AB6346" w:rsidP="009D2BBB">
      <w:pPr>
        <w:spacing w:line="480" w:lineRule="auto"/>
        <w:rPr>
          <w:b/>
          <w:bCs/>
          <w:color w:val="000000"/>
        </w:rPr>
      </w:pPr>
      <w:r w:rsidRPr="00433C8A">
        <w:rPr>
          <w:b/>
          <w:bCs/>
          <w:noProof/>
          <w:color w:val="000000"/>
        </w:rPr>
        <w:lastRenderedPageBreak/>
        <w:drawing>
          <wp:inline distT="0" distB="0" distL="0" distR="0" wp14:anchorId="7F951F93" wp14:editId="3876EC65">
            <wp:extent cx="5943600" cy="4280535"/>
            <wp:effectExtent l="0" t="0" r="0" b="0"/>
            <wp:docPr id="958700373" name="Picture 1" descr="A diagram of a normal and sa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00373" name="Picture 1" descr="A diagram of a normal and saline&#10;&#10;Description automatically generated"/>
                    <pic:cNvPicPr/>
                  </pic:nvPicPr>
                  <pic:blipFill>
                    <a:blip r:embed="rId11"/>
                    <a:stretch>
                      <a:fillRect/>
                    </a:stretch>
                  </pic:blipFill>
                  <pic:spPr>
                    <a:xfrm>
                      <a:off x="0" y="0"/>
                      <a:ext cx="5943600" cy="4280535"/>
                    </a:xfrm>
                    <a:prstGeom prst="rect">
                      <a:avLst/>
                    </a:prstGeom>
                  </pic:spPr>
                </pic:pic>
              </a:graphicData>
            </a:graphic>
          </wp:inline>
        </w:drawing>
      </w:r>
    </w:p>
    <w:p w14:paraId="0D5E6F05" w14:textId="0BE8BF37" w:rsidR="00F91A83" w:rsidRPr="00433C8A" w:rsidDel="000F4257" w:rsidRDefault="00F91A83" w:rsidP="00A46B16">
      <w:pPr>
        <w:spacing w:line="480" w:lineRule="auto"/>
        <w:jc w:val="both"/>
        <w:rPr>
          <w:del w:id="61" w:author="Amina Kurbidaeva" w:date="2025-02-12T17:31:00Z" w16du:dateUtc="2025-02-12T22:31:00Z"/>
          <w:b/>
          <w:bCs/>
          <w:color w:val="000000"/>
        </w:rPr>
      </w:pPr>
      <w:r w:rsidRPr="00433C8A">
        <w:rPr>
          <w:b/>
          <w:bCs/>
          <w:color w:val="000000"/>
        </w:rPr>
        <w:t>Figure 4. Gene co-expression in TAD domains.</w:t>
      </w:r>
      <w:r w:rsidRPr="00433C8A">
        <w:rPr>
          <w:color w:val="000000"/>
        </w:rPr>
        <w:t xml:space="preserve"> The coefficient of variation (CV) of gene expression in TAD and non-TAD regions are measured using plants in normal and saline conditions in the greenhouse. </w:t>
      </w:r>
      <w:r w:rsidR="00166FB2" w:rsidRPr="00433C8A">
        <w:rPr>
          <w:color w:val="000000"/>
        </w:rPr>
        <w:t xml:space="preserve">Three biological replicates were used for each condition. </w:t>
      </w:r>
      <w:r w:rsidRPr="00433C8A">
        <w:rPr>
          <w:color w:val="000000"/>
        </w:rPr>
        <w:t>Significance of two-tailed t-test depicted by ns (non-significant), *(</w:t>
      </w:r>
      <w:r w:rsidRPr="00433C8A">
        <w:rPr>
          <w:i/>
          <w:iCs/>
          <w:color w:val="000000"/>
        </w:rPr>
        <w:t>P</w:t>
      </w:r>
      <w:r w:rsidRPr="00433C8A">
        <w:rPr>
          <w:color w:val="000000"/>
        </w:rPr>
        <w:t xml:space="preserve"> &lt; 0.05), **(</w:t>
      </w:r>
      <w:r w:rsidRPr="00433C8A">
        <w:rPr>
          <w:i/>
          <w:iCs/>
          <w:color w:val="000000"/>
        </w:rPr>
        <w:t>P</w:t>
      </w:r>
      <w:r w:rsidRPr="00433C8A">
        <w:rPr>
          <w:color w:val="000000"/>
        </w:rPr>
        <w:t xml:space="preserve"> &lt; 0.01), ***(</w:t>
      </w:r>
      <w:r w:rsidRPr="00433C8A">
        <w:rPr>
          <w:i/>
          <w:iCs/>
          <w:color w:val="000000"/>
        </w:rPr>
        <w:t>P</w:t>
      </w:r>
      <w:r w:rsidRPr="00433C8A">
        <w:rPr>
          <w:color w:val="000000"/>
        </w:rPr>
        <w:t xml:space="preserve"> &lt; 0.001), and ****(</w:t>
      </w:r>
      <w:r w:rsidRPr="00433C8A">
        <w:rPr>
          <w:i/>
          <w:iCs/>
          <w:color w:val="000000"/>
        </w:rPr>
        <w:t>P</w:t>
      </w:r>
      <w:r w:rsidRPr="00433C8A">
        <w:rPr>
          <w:color w:val="000000"/>
        </w:rPr>
        <w:t xml:space="preserve"> &lt; 0.0001).</w:t>
      </w:r>
      <w:del w:id="62" w:author="Amina Kurbidaeva" w:date="2025-02-12T17:31:00Z" w16du:dateUtc="2025-02-12T22:31:00Z">
        <w:r w:rsidRPr="00433C8A" w:rsidDel="000F4257">
          <w:rPr>
            <w:color w:val="000000"/>
          </w:rPr>
          <w:delText> </w:delText>
        </w:r>
      </w:del>
    </w:p>
    <w:p w14:paraId="41557263" w14:textId="34721638" w:rsidR="00F91A83" w:rsidRPr="00433C8A" w:rsidRDefault="00F91A83" w:rsidP="000F4257">
      <w:pPr>
        <w:spacing w:line="480" w:lineRule="auto"/>
        <w:jc w:val="both"/>
        <w:rPr>
          <w:b/>
          <w:bCs/>
          <w:color w:val="000000"/>
        </w:rPr>
        <w:pPrChange w:id="63" w:author="Amina Kurbidaeva" w:date="2025-02-12T17:31:00Z" w16du:dateUtc="2025-02-12T22:31:00Z">
          <w:pPr>
            <w:spacing w:line="480" w:lineRule="auto"/>
          </w:pPr>
        </w:pPrChange>
      </w:pPr>
      <w:del w:id="64" w:author="Amina Kurbidaeva" w:date="2025-02-12T17:31:00Z" w16du:dateUtc="2025-02-12T22:31:00Z">
        <w:r w:rsidRPr="00433C8A" w:rsidDel="000F4257">
          <w:rPr>
            <w:b/>
            <w:bCs/>
            <w:color w:val="000000"/>
          </w:rPr>
          <w:delText> </w:delText>
        </w:r>
      </w:del>
    </w:p>
    <w:p w14:paraId="3A5495D3" w14:textId="667BD968" w:rsidR="00854D43" w:rsidRPr="00433C8A" w:rsidDel="000F4257" w:rsidRDefault="00854D43" w:rsidP="00A46B16">
      <w:pPr>
        <w:spacing w:line="480" w:lineRule="auto"/>
        <w:jc w:val="both"/>
        <w:rPr>
          <w:moveFrom w:id="65" w:author="Amina Kurbidaeva" w:date="2025-02-12T17:31:00Z" w16du:dateUtc="2025-02-12T22:31:00Z"/>
          <w:color w:val="000000"/>
        </w:rPr>
      </w:pPr>
      <w:moveFromRangeStart w:id="66" w:author="Amina Kurbidaeva" w:date="2025-02-12T17:31:00Z" w:name="move190273928"/>
      <w:moveFrom w:id="67" w:author="Amina Kurbidaeva" w:date="2025-02-12T17:31:00Z" w16du:dateUtc="2025-02-12T22:31:00Z">
        <w:r w:rsidRPr="00433C8A" w:rsidDel="000F4257">
          <w:rPr>
            <w:b/>
            <w:bCs/>
            <w:color w:val="000000"/>
          </w:rPr>
          <w:t>TAD boundaries are enriched for specific DNA motifs</w:t>
        </w:r>
        <w:r w:rsidR="00CD2B28" w:rsidRPr="00433C8A" w:rsidDel="000F4257">
          <w:rPr>
            <w:color w:val="000000" w:themeColor="text1"/>
          </w:rPr>
          <w:t xml:space="preserve">. </w:t>
        </w:r>
        <w:r w:rsidRPr="00433C8A" w:rsidDel="000F4257">
          <w:rPr>
            <w:color w:val="000000" w:themeColor="text1"/>
          </w:rPr>
          <w:t xml:space="preserve">Studies in rice and Arabidopsis has identified that TAD boundaries </w:t>
        </w:r>
        <w:r w:rsidR="00AB399D" w:rsidRPr="00433C8A" w:rsidDel="000F4257">
          <w:rPr>
            <w:color w:val="000000" w:themeColor="text1"/>
          </w:rPr>
          <w:t xml:space="preserve">are </w:t>
        </w:r>
        <w:r w:rsidRPr="00433C8A" w:rsidDel="000F4257">
          <w:rPr>
            <w:color w:val="000000" w:themeColor="text1"/>
          </w:rPr>
          <w:t>enriched in motifs recognized by TCP and bZIP transcription factors</w:t>
        </w:r>
        <w:r w:rsidR="00CB3085" w:rsidRPr="00433C8A" w:rsidDel="000F4257">
          <w:rPr>
            <w:color w:val="000000" w:themeColor="text1"/>
          </w:rPr>
          <w:t xml:space="preserve"> </w:t>
        </w:r>
        <w:r w:rsidR="00CB3085" w:rsidRPr="00433C8A" w:rsidDel="000F4257">
          <w:rPr>
            <w:color w:val="000000" w:themeColor="text1"/>
          </w:rPr>
          <w:fldChar w:fldCharType="begin"/>
        </w:r>
        <w:r w:rsidR="00976D23" w:rsidRPr="00433C8A" w:rsidDel="000F4257">
          <w:rPr>
            <w:color w:val="000000" w:themeColor="text1"/>
          </w:rPr>
          <w:instrText xml:space="preserve"> ADDIN ZOTERO_ITEM CSL_CITATION {"citationID":"XCQtCcZy","properties":{"formattedCitation":"(3,23,26)","plainCitation":"(3,23,26)","noteIndex":0},"citationItems":[{"id":4994,"uris":["http://zotero.org/users/14195618/items/QM4F4DPU"],"itemData":{"id":4994,"type":"article-journal","DOI":"10.1038/s41477-018-0199-5","title":"Three-dimensional chromatin packing and positioning of plant genomes","URL":"https://doi.org/10.1038/s41477-018-0199-5","author":[{"family":"Doğan","given":"Ezgi Süheyla"},{"family":"Liu","given":"Chang"}],"accessed":{"date-parts":[["2021",3,1]]}}},{"id":4227,"uris":["http://zotero.org/users/14195618/items/YYQYS52B"],"itemData":{"id":4227,"type":"article-journal","abstract":"The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chromo-somal ends, suggesting telomeres clustering in rice nuclei (Fig. 1a). Correspondingly, a fluorescence in situ hybridization (FISH) experiment with a telomere probe revealed associations between several such regions (Supplementary Fig. 1a), indicating that rice telomeres can colocalize, although these interactions do not appear to be con-stitutive. By inspecting the interaction map of individual chromosomes with principal component analysis, we found that chromatin regions in each chromosome could be divided into two groups. They appear to be relatively separated in 3D space, occupying distinct sub-domains in a specific chromosome territory (Fig. 1b,c). Such spatial partitioning of megabase (Mb)-sized subdomains of each chromosome , into either A or B compartments, has been observed in both animals and A. thaliana and has been shown to be highly correlated with the epigenomic landscape, with one compartment being mostly euchromatic and the other heterochromatic 2,7. The B compartment, which contains centromeres and covered around 60% of the rice genome, had generally higher levels of CG and CHG methylation than A compartment domains (Fig.","container-title":"Nature Plants","DOI":"10.1038/s41477-017-0005-9","title":"Prominent topologically associated domains differentiate global chromatin packing in rice from Arabidopsis","URL":"www.nature.com/natureplants","author":[{"family":"Liu","given":"Chang"},{"family":"Cheng","given":"Ying-Juan"},{"family":"Wang","given":"Jia-Wei"},{"family":"Weigel","given":"Detlef"}],"accessed":{"date-parts":[["2020",1,16]]},"issued":{"date-parts":[["2017"]]}}},{"id":6625,"uris":["http://zotero.org/users/14195618/items/HWGCIPDK"],"itemData":{"id":6625,"type":"article-journal","abstract":"Three-dimensional (3D) chromatin organization is highly dynamic during development and seems to play a crucial role in regulating gene expression. Self-interacting domains, commonly called topologically associating domains (TADs) or compartment domains (CDs), have been proposed as the basic structural units of chromatin organization. Surprisingly, although these units have been found in several plant species, they escaped detection in Arabidopsis (Arabidopsis thaliana). Here, we show that the Arabidopsis genome is partitioned into contiguous CDs with different epigenetic features, which are required to maintain appropriate intra-CD and long-range interactions. Consistent with this notion, the histone-modifying Polycomb group machinery is involved in 3D chromatin organization. Yet, while it is clear that Polycomb repressive complex 2 (PRC2)-mediated trimethylation of histone H3 on lysine 27 (H3K27me3) helps establish local and long-range chromatin interactions in plants, the implications of PRC1-mediated histone H2A monoubiquitination on lysine 121 (H2AK121ub) are unclear. We found that PRC1, together with PRC2, maintains intra-CD interactions, but it also hinders the formation of H3K4me3-enriched local chromatin loops when acting independently of PRC2. Moreover, the loss of PRC1 or PRC2 activity differentially affects long-range chromatin interactions, and these 3D changes differentially affect gene expression. Our results suggest that H2AK121ub helps prevent the formation of transposable element/H3K27me1-rich long loops and serves as a docking point for H3K27me3 incorporation.","container-title":"The Plant Cell","DOI":"10.1093/PLCELL/KOAD112","ISSN":"1040-4651","issue":"7","note":"publisher: Oxford Academic","page":"2484-2503","title":"Binding by the Polycomb complex component BMI1 and H2A monoubiquitination shape local and long-range interactions in the Arabidopsis genome","volume":"35","author":[{"family":"Yin","given":"Xiaochang"},{"family":"Romero-Campero","given":"Francisco J"},{"family":"Yang","given":"Minqi"},{"family":"Baile","given":"Fernando"},{"family":"Cao","given":"Yuxin"},{"family":"Shu","given":"Jiayue"},{"family":"Luo","given":"Lingxiao"},{"family":"Wang","given":"Dingyue"},{"family":"Sun","given":"Shang"},{"family":"Yan","given":"Peng"},{"family":"Gong","given":"Zhiyun"},{"family":"Mo","given":"Xiaorong"},{"family":"Qin","given":"Genji"},{"family":"Calonje","given":"Myriam"},{"family":"Zhou","given":"Yue"}],"issued":{"date-parts":[["2023",6,26]]}}}],"schema":"https://github.com/citation-style-language/schema/raw/master/csl-citation.json"} </w:instrText>
        </w:r>
        <w:r w:rsidR="00CB3085" w:rsidRPr="00433C8A" w:rsidDel="000F4257">
          <w:rPr>
            <w:color w:val="000000" w:themeColor="text1"/>
          </w:rPr>
          <w:fldChar w:fldCharType="separate"/>
        </w:r>
        <w:r w:rsidR="00976D23" w:rsidRPr="00433C8A" w:rsidDel="000F4257">
          <w:rPr>
            <w:color w:val="000000"/>
          </w:rPr>
          <w:t>(3,23,26)</w:t>
        </w:r>
        <w:r w:rsidR="00CB3085" w:rsidRPr="00433C8A" w:rsidDel="000F4257">
          <w:rPr>
            <w:color w:val="000000" w:themeColor="text1"/>
          </w:rPr>
          <w:fldChar w:fldCharType="end"/>
        </w:r>
        <w:r w:rsidRPr="00433C8A" w:rsidDel="000F4257">
          <w:rPr>
            <w:color w:val="000000" w:themeColor="text1"/>
          </w:rPr>
          <w:t>. Similarly, in maize</w:t>
        </w:r>
        <w:r w:rsidR="00DE35A6" w:rsidRPr="00433C8A" w:rsidDel="000F4257">
          <w:rPr>
            <w:color w:val="000000" w:themeColor="text1"/>
          </w:rPr>
          <w:t>,</w:t>
        </w:r>
        <w:r w:rsidRPr="00433C8A" w:rsidDel="000F4257">
          <w:rPr>
            <w:color w:val="000000" w:themeColor="text1"/>
          </w:rPr>
          <w:t xml:space="preserve"> motifs</w:t>
        </w:r>
        <w:r w:rsidRPr="00433C8A" w:rsidDel="000F4257">
          <w:rPr>
            <w:i/>
            <w:iCs/>
            <w:color w:val="000000" w:themeColor="text1"/>
          </w:rPr>
          <w:t xml:space="preserve"> </w:t>
        </w:r>
        <w:r w:rsidRPr="00433C8A" w:rsidDel="000F4257">
          <w:rPr>
            <w:color w:val="000000" w:themeColor="text1"/>
          </w:rPr>
          <w:t>for</w:t>
        </w:r>
        <w:r w:rsidRPr="00433C8A" w:rsidDel="000F4257">
          <w:rPr>
            <w:i/>
            <w:iCs/>
            <w:color w:val="000000" w:themeColor="text1"/>
          </w:rPr>
          <w:t xml:space="preserve"> </w:t>
        </w:r>
        <w:r w:rsidRPr="00433C8A" w:rsidDel="000F4257">
          <w:rPr>
            <w:color w:val="000000" w:themeColor="text1"/>
          </w:rPr>
          <w:t>TCP, AP2-EREBP and LBD</w:t>
        </w:r>
        <w:r w:rsidR="00AB399D" w:rsidRPr="00433C8A" w:rsidDel="000F4257">
          <w:rPr>
            <w:color w:val="000000" w:themeColor="text1"/>
          </w:rPr>
          <w:t xml:space="preserve"> transcription factor binding</w:t>
        </w:r>
        <w:r w:rsidRPr="00433C8A" w:rsidDel="000F4257">
          <w:rPr>
            <w:color w:val="000000" w:themeColor="text1"/>
          </w:rPr>
          <w:t xml:space="preserve"> were proposed to be involved in TAD boundary formation</w:t>
        </w:r>
        <w:r w:rsidR="00AA7867" w:rsidRPr="00433C8A" w:rsidDel="000F4257">
          <w:rPr>
            <w:color w:val="000000" w:themeColor="text1"/>
          </w:rPr>
          <w:t xml:space="preserve"> </w:t>
        </w:r>
        <w:r w:rsidR="00AA7867" w:rsidRPr="00433C8A" w:rsidDel="000F4257">
          <w:rPr>
            <w:color w:val="000000" w:themeColor="text1"/>
          </w:rPr>
          <w:fldChar w:fldCharType="begin"/>
        </w:r>
        <w:r w:rsidR="00976D23" w:rsidRPr="00433C8A" w:rsidDel="000F4257">
          <w:rPr>
            <w:color w:val="000000" w:themeColor="text1"/>
          </w:rPr>
          <w:instrText xml:space="preserve"> ADDIN ZOTERO_ITEM CSL_CITATION {"citationID":"5RA9jcVQ","properties":{"formattedCitation":"(25)","plainCitation":"(25)","noteIndex":0},"citationItems":[{"id":6665,"uris":["http://zotero.org/users/14195618/items/5XX3AEFD"],"itemData":{"id":6665,"type":"article-journal","abstract":"Research on the three-dimensional (3D) structure of the genome and its distribution within the nuclear space has made a big leap in the last two decades. Work in the animal field has led to significant advances in our general understanding on eukaryotic genome organization. This did not only bring along insights into how the 3D genome interacts with the epigenetic landscape and the transcriptional machinery but also how 3D genome architecture is relevant for fundamental developmental processes, such as cell differentiation. In parallel, the 3D organization of plant genomes have been extensively studied, which resulted in both congruent and novel findings, contributing to a more complete view on how eukaryotic genomes are organized in multiple dimensions. Plant genomes are remarkably diverse in size, composition, and ploidy. Furthermore, as intrinsically sessile organisms without the possibility to relocate to more favorable environments, plants have evolved an elaborate epigenetic repertoire to rapidly respond to environmental challenges. The diversity in genome organization and the complex epigenetic programs make plants ideal study subjects to acquire a better understanding on universal features and inherent constraints of genome organization. Furthermore, considering a wide range of species allows us to study the evolutionary crosstalk between the various levels of genome architecture. In this article, we aim at summarizing important findings on 3D genome architecture obtained in various plant species. These findings cover many aspects of 3D genome organization on a wide range of levels, from gene loops to topologically associated domains and to global 3D chromosome configurations. We present an overview on plant 3D genome organizational features that resemble those in animals and highlight facets that have only been observed in plants to date.","container-title":"European Journal of Cell Biology","DOI":"10.1016/J.EJCB.2023.151344","ISSN":"0171-9335","issue":"4","note":"publisher: Urban &amp; Fischer","page":"151344","title":"Three-dimensional chromatin architecture in plants – General features and novelties","volume":"102","author":[{"family":"Tourdot","given":"Edouard"},{"family":"Grob","given":"Stefan"}],"issued":{"date-parts":[["2023",12,1]]}}}],"schema":"https://github.com/citation-style-language/schema/raw/master/csl-citation.json"} </w:instrText>
        </w:r>
        <w:r w:rsidR="00AA7867" w:rsidRPr="00433C8A" w:rsidDel="000F4257">
          <w:rPr>
            <w:color w:val="000000" w:themeColor="text1"/>
          </w:rPr>
          <w:fldChar w:fldCharType="separate"/>
        </w:r>
        <w:r w:rsidR="00976D23" w:rsidRPr="00433C8A" w:rsidDel="000F4257">
          <w:rPr>
            <w:noProof/>
            <w:color w:val="000000" w:themeColor="text1"/>
          </w:rPr>
          <w:t>(25)</w:t>
        </w:r>
        <w:r w:rsidR="00AA7867" w:rsidRPr="00433C8A" w:rsidDel="000F4257">
          <w:rPr>
            <w:color w:val="000000" w:themeColor="text1"/>
          </w:rPr>
          <w:fldChar w:fldCharType="end"/>
        </w:r>
        <w:r w:rsidR="006052BC" w:rsidRPr="00433C8A" w:rsidDel="000F4257">
          <w:rPr>
            <w:color w:val="000000" w:themeColor="text1"/>
          </w:rPr>
          <w:t xml:space="preserve">. Whether these are associated with actual protein binding is debatable, however, since it has been shown that </w:t>
        </w:r>
        <w:r w:rsidRPr="00433C8A" w:rsidDel="000F4257">
          <w:rPr>
            <w:color w:val="000000" w:themeColor="text1"/>
          </w:rPr>
          <w:t xml:space="preserve">TCP proteins </w:t>
        </w:r>
        <w:r w:rsidR="006052BC" w:rsidRPr="00433C8A" w:rsidDel="000F4257">
          <w:rPr>
            <w:color w:val="000000" w:themeColor="text1"/>
          </w:rPr>
          <w:t xml:space="preserve">are </w:t>
        </w:r>
        <w:r w:rsidRPr="00433C8A" w:rsidDel="000F4257">
          <w:rPr>
            <w:color w:val="000000" w:themeColor="text1"/>
          </w:rPr>
          <w:t xml:space="preserve">not required for TAD boundary formation in </w:t>
        </w:r>
        <w:r w:rsidRPr="00433C8A" w:rsidDel="000F4257">
          <w:rPr>
            <w:i/>
            <w:iCs/>
            <w:color w:val="000000" w:themeColor="text1"/>
          </w:rPr>
          <w:t>Marchantia polymorpha</w:t>
        </w:r>
        <w:r w:rsidRPr="00433C8A" w:rsidDel="000F4257">
          <w:rPr>
            <w:color w:val="000000" w:themeColor="text1"/>
          </w:rPr>
          <w:t xml:space="preserve"> despite </w:t>
        </w:r>
        <w:r w:rsidR="00AB399D" w:rsidRPr="00433C8A" w:rsidDel="000F4257">
          <w:rPr>
            <w:color w:val="000000" w:themeColor="text1"/>
          </w:rPr>
          <w:t xml:space="preserve">these </w:t>
        </w:r>
        <w:r w:rsidRPr="00433C8A" w:rsidDel="000F4257">
          <w:rPr>
            <w:color w:val="000000" w:themeColor="text1"/>
          </w:rPr>
          <w:t xml:space="preserve">boundaries </w:t>
        </w:r>
        <w:r w:rsidR="3BB9388D" w:rsidRPr="00433C8A" w:rsidDel="000F4257">
          <w:rPr>
            <w:color w:val="000000" w:themeColor="text1"/>
          </w:rPr>
          <w:t>being</w:t>
        </w:r>
        <w:r w:rsidRPr="00433C8A" w:rsidDel="000F4257">
          <w:rPr>
            <w:color w:val="000000" w:themeColor="text1"/>
          </w:rPr>
          <w:t xml:space="preserve"> enriched in TCP binding sites</w:t>
        </w:r>
        <w:r w:rsidR="0027556F" w:rsidRPr="00433C8A" w:rsidDel="000F4257">
          <w:rPr>
            <w:color w:val="000000" w:themeColor="text1"/>
          </w:rPr>
          <w:t xml:space="preserve"> </w:t>
        </w:r>
        <w:r w:rsidR="0027556F" w:rsidRPr="00433C8A" w:rsidDel="000F4257">
          <w:rPr>
            <w:color w:val="000000" w:themeColor="text1"/>
          </w:rPr>
          <w:fldChar w:fldCharType="begin"/>
        </w:r>
        <w:r w:rsidR="005E75C1" w:rsidDel="000F4257">
          <w:rPr>
            <w:color w:val="000000" w:themeColor="text1"/>
          </w:rPr>
          <w:instrText xml:space="preserve"> ADDIN ZOTERO_ITEM CSL_CITATION {"citationID":"oDK2Zgsq","properties":{"formattedCitation":"(84)","plainCitation":"(84)","noteIndex":0},"citationItems":[{"id":5502,"uris":["http://zotero.org/users/14195618/items/YDKUCK2J"],"itemData":{"id":5502,"type":"article-journal","abstract":"Information in the genome is not only encoded within sequence or epigenetic modifications, but is also found in how it folds in three-dimensional space. The formation of self-interacting genomic regions, named topologically associated domains (TADs), is known as a key feature of genome organization beyond the nucleosomal level. However, our understanding of the formation and function of TADs in plants is extremely limited. Here we show that the genome of Marchantia polymorpha, a member of a basal land plant lineage, exhibits TADs with epigenetic features similar to those of higher plants. By analysing various epigenetic marks across Marchantia TADs, we find that these regions generally represent interstitial heterochromatin and their borders are enriched with Marchantia transcription factor TCP1. We also identify a type of TAD that we name ‘TCP1-rich TAD’, in which genomic regions are highly accessible and are densely bound by TCP1 proteins. Transcription of TCP1 target genes differs on the basis gene location, and those in TCP1-rich TADs clearly show a lower expression level. In tcp1 mutant lines, neither TCP1-bound TAD borders nor TCP1-rich TADs display drastically altered chromatin organization patterns, suggesting that, in Marchantia, TCP1 is dispensable for TAD formation. However, we find that in tcp1 mutants, genes residing in TCP1-rich TADs have a greater extent of expression fold change as opposed to genes that do not belong to these TADs. Our results suggest that, besides standing as spatial chromatin-packing modules, plant TADs function as nuclear microcompartments associated with transcription factor activities. Analyses of the topologically associated domains (TADs) in Marchantia polymorpha revealed a type of TCP1-rich TAD that regulates the activities of TCP1 transcription factors in modulating target gene expression.","container-title":"Nature Plants 2020 6:10","DOI":"10.1038/s41477-020-00766-0","ISSN":"2055-0278","issue":"10","note":"publisher: Nature Publishing Group","page":"1250-1261","title":"Marchantia TCP transcription factor activity correlates with three-dimensional chromatin structure","volume":"6","author":[{"family":"Karaaslan","given":"Ezgi Süheyla"},{"family":"Wang","given":"Nan"},{"family":"Faiß","given":"Natalie"},{"family":"Liang","given":"Yuyu"},{"family":"Montgomery","given":"Sean A."},{"family":"Laubinger","given":"Sascha"},{"family":"Berendzen","given":"Kenneth Wayne"},{"family":"Berger","given":"Frédéric"},{"family":"Breuninger","given":"Holger"},{"family":"Liu","given":"Chang"}],"issued":{"date-parts":[["2020",9,7]]}}}],"schema":"https://github.com/citation-style-language/schema/raw/master/csl-citation.json"} </w:instrText>
        </w:r>
        <w:r w:rsidR="0027556F" w:rsidRPr="00433C8A" w:rsidDel="000F4257">
          <w:rPr>
            <w:color w:val="000000" w:themeColor="text1"/>
          </w:rPr>
          <w:fldChar w:fldCharType="separate"/>
        </w:r>
        <w:r w:rsidR="005E75C1" w:rsidDel="000F4257">
          <w:rPr>
            <w:color w:val="000000"/>
          </w:rPr>
          <w:t>(84)</w:t>
        </w:r>
        <w:r w:rsidR="0027556F" w:rsidRPr="00433C8A" w:rsidDel="000F4257">
          <w:rPr>
            <w:color w:val="000000" w:themeColor="text1"/>
          </w:rPr>
          <w:fldChar w:fldCharType="end"/>
        </w:r>
        <w:r w:rsidRPr="00433C8A" w:rsidDel="000F4257">
          <w:rPr>
            <w:color w:val="000000" w:themeColor="text1"/>
          </w:rPr>
          <w:t xml:space="preserve">. </w:t>
        </w:r>
      </w:moveFrom>
    </w:p>
    <w:p w14:paraId="7BD4FBB6" w14:textId="50A4E48F" w:rsidR="00854D43" w:rsidRPr="00433C8A" w:rsidDel="000F4257" w:rsidRDefault="00CD2B28" w:rsidP="00A46B16">
      <w:pPr>
        <w:spacing w:line="480" w:lineRule="auto"/>
        <w:jc w:val="both"/>
        <w:rPr>
          <w:moveFrom w:id="68" w:author="Amina Kurbidaeva" w:date="2025-02-12T17:31:00Z" w16du:dateUtc="2025-02-12T22:31:00Z"/>
          <w:color w:val="000000"/>
        </w:rPr>
      </w:pPr>
      <w:moveFrom w:id="69" w:author="Amina Kurbidaeva" w:date="2025-02-12T17:31:00Z" w16du:dateUtc="2025-02-12T22:31:00Z">
        <w:r w:rsidRPr="00433C8A" w:rsidDel="000F4257">
          <w:rPr>
            <w:color w:val="000000" w:themeColor="text1"/>
          </w:rPr>
          <w:tab/>
        </w:r>
        <w:r w:rsidR="006052BC" w:rsidRPr="00433C8A" w:rsidDel="000F4257">
          <w:rPr>
            <w:color w:val="000000" w:themeColor="text1"/>
          </w:rPr>
          <w:t>Nevertheless, we searched for</w:t>
        </w:r>
        <w:r w:rsidR="00854D43" w:rsidRPr="00433C8A" w:rsidDel="000F4257">
          <w:rPr>
            <w:color w:val="000000" w:themeColor="text1"/>
          </w:rPr>
          <w:t xml:space="preserve"> boundary protein candidates in our high-resolution </w:t>
        </w:r>
        <w:r w:rsidR="00AB399D" w:rsidRPr="00433C8A" w:rsidDel="000F4257">
          <w:rPr>
            <w:color w:val="000000" w:themeColor="text1"/>
          </w:rPr>
          <w:t xml:space="preserve">rice </w:t>
        </w:r>
        <w:r w:rsidR="00854D43" w:rsidRPr="00433C8A" w:rsidDel="000F4257">
          <w:rPr>
            <w:color w:val="000000" w:themeColor="text1"/>
          </w:rPr>
          <w:t>TAD dataset</w:t>
        </w:r>
        <w:r w:rsidR="006052BC" w:rsidRPr="00433C8A" w:rsidDel="000F4257">
          <w:rPr>
            <w:color w:val="000000" w:themeColor="text1"/>
          </w:rPr>
          <w:t xml:space="preserve"> by per</w:t>
        </w:r>
        <w:r w:rsidR="0010630B" w:rsidRPr="00433C8A" w:rsidDel="000F4257">
          <w:rPr>
            <w:color w:val="000000" w:themeColor="text1"/>
          </w:rPr>
          <w:t>f</w:t>
        </w:r>
        <w:r w:rsidR="006052BC" w:rsidRPr="00433C8A" w:rsidDel="000F4257">
          <w:rPr>
            <w:color w:val="000000" w:themeColor="text1"/>
          </w:rPr>
          <w:t xml:space="preserve">orming </w:t>
        </w:r>
        <w:r w:rsidR="00854D43" w:rsidRPr="00433C8A" w:rsidDel="000F4257">
          <w:rPr>
            <w:color w:val="000000" w:themeColor="text1"/>
          </w:rPr>
          <w:t>motif enrichment analysis in TAD boundaries identified at 5</w:t>
        </w:r>
        <w:r w:rsidR="00AB399D" w:rsidRPr="00433C8A" w:rsidDel="000F4257">
          <w:rPr>
            <w:color w:val="000000" w:themeColor="text1"/>
          </w:rPr>
          <w:t xml:space="preserve"> </w:t>
        </w:r>
        <w:r w:rsidR="00854D43" w:rsidRPr="00433C8A" w:rsidDel="000F4257">
          <w:rPr>
            <w:color w:val="000000" w:themeColor="text1"/>
          </w:rPr>
          <w:t>kb and at 2</w:t>
        </w:r>
        <w:r w:rsidR="00AB399D" w:rsidRPr="00433C8A" w:rsidDel="000F4257">
          <w:rPr>
            <w:color w:val="000000" w:themeColor="text1"/>
          </w:rPr>
          <w:t xml:space="preserve"> </w:t>
        </w:r>
        <w:r w:rsidR="00854D43" w:rsidRPr="00433C8A" w:rsidDel="000F4257">
          <w:rPr>
            <w:color w:val="000000" w:themeColor="text1"/>
          </w:rPr>
          <w:t xml:space="preserve">kb resolution, using randomly chosen non-boundary sequences as background. </w:t>
        </w:r>
        <w:r w:rsidR="00AB399D" w:rsidRPr="00433C8A" w:rsidDel="000F4257">
          <w:rPr>
            <w:color w:val="000000" w:themeColor="text1"/>
          </w:rPr>
          <w:t xml:space="preserve">Using </w:t>
        </w:r>
        <w:r w:rsidR="00854D43" w:rsidRPr="00433C8A" w:rsidDel="000F4257">
          <w:rPr>
            <w:color w:val="000000" w:themeColor="text1"/>
          </w:rPr>
          <w:t>HOMER</w:t>
        </w:r>
        <w:r w:rsidR="00AB399D" w:rsidRPr="00433C8A" w:rsidDel="000F4257">
          <w:rPr>
            <w:color w:val="000000" w:themeColor="text1"/>
          </w:rPr>
          <w:t xml:space="preserve"> </w:t>
        </w:r>
        <w:r w:rsidR="003B2209" w:rsidRPr="00433C8A" w:rsidDel="000F4257">
          <w:rPr>
            <w:color w:val="000000" w:themeColor="text1"/>
          </w:rPr>
          <w:fldChar w:fldCharType="begin"/>
        </w:r>
        <w:r w:rsidR="005E75C1" w:rsidDel="000F4257">
          <w:rPr>
            <w:color w:val="000000" w:themeColor="text1"/>
          </w:rPr>
          <w:instrText xml:space="preserve"> ADDIN ZOTERO_ITEM CSL_CITATION {"citationID":"mNfbIpah","properties":{"formattedCitation":"(85)","plainCitation":"(85)","noteIndex":0},"citationItems":[{"id":6857,"uris":["http://zotero.org/users/14195618/items/DSII547X"],"itemData":{"id":6857,"type":"article-journal","abstract":"Genome-scale studies have revealed extensive, cell type-specific colocalization of transcription factors, but the mechanisms underlying this phenomenon remain poorly understood. Here, we demonstrate in macrophages and B cells that collaborative interactions of the common factor PU.1 with small sets of macrophage- or B cell lineage-determining transcription factors establish cell-specific binding sites that are associated with the majority of promoter-distal H3K4me1-marked genomic regions. PU.1 binding initiates nucleosome remodeling, followed by H3K4 monomethylation at large numbers of genomic regions associated with both broadly and specifically expressed genes. These locations serve as beacons for additional factors, exemplified by liver X receptors, which drive both cell-specific gene expression and signal-dependent responses. Together with analyses of transcription factor binding and H3K4me1 patterns in other cell types, these studies suggest that simple combinations of lineage-determining transcription factors can specify the genomic sites ultimately responsible for both cell identity and cell type-specific responses to diverse signaling inputs.","container-title":"Molecular Cell","DOI":"10.1016/j.molcel.2010.05.004","ISSN":"1097-4164","issue":"4","journalAbbreviation":"Mol Cell","language":"eng","note":"PMID: 20513432\nPMCID: PMC2898526","page":"576-589","source":"PubMed","title":"Simple combinations of lineage-determining transcription factors prime cis-regulatory elements required for macrophage and B cell identities","volume":"38","author":[{"family":"Heinz","given":"Sven"},{"family":"Benner","given":"Christopher"},{"family":"Spann","given":"Nathanael"},{"family":"Bertolino","given":"Eric"},{"family":"Lin","given":"Yin C."},{"family":"Laslo","given":"Peter"},{"family":"Cheng","given":"Jason X."},{"family":"Murre","given":"Cornelis"},{"family":"Singh","given":"Harinder"},{"family":"Glass","given":"Christopher K."}],"issued":{"date-parts":[["2010",5,28]]}}}],"schema":"https://github.com/citation-style-language/schema/raw/master/csl-citation.json"} </w:instrText>
        </w:r>
        <w:r w:rsidR="003B2209" w:rsidRPr="00433C8A" w:rsidDel="000F4257">
          <w:rPr>
            <w:color w:val="000000" w:themeColor="text1"/>
          </w:rPr>
          <w:fldChar w:fldCharType="separate"/>
        </w:r>
        <w:r w:rsidR="005E75C1" w:rsidDel="000F4257">
          <w:rPr>
            <w:color w:val="000000"/>
          </w:rPr>
          <w:t>(85)</w:t>
        </w:r>
        <w:r w:rsidR="003B2209" w:rsidRPr="00433C8A" w:rsidDel="000F4257">
          <w:rPr>
            <w:color w:val="000000" w:themeColor="text1"/>
          </w:rPr>
          <w:fldChar w:fldCharType="end"/>
        </w:r>
        <w:r w:rsidR="00854D43" w:rsidRPr="00433C8A" w:rsidDel="000F4257">
          <w:rPr>
            <w:color w:val="000000" w:themeColor="text1"/>
          </w:rPr>
          <w:t xml:space="preserve"> and STREME </w:t>
        </w:r>
        <w:r w:rsidR="003B2209" w:rsidRPr="00433C8A" w:rsidDel="000F4257">
          <w:rPr>
            <w:color w:val="000000" w:themeColor="text1"/>
          </w:rPr>
          <w:fldChar w:fldCharType="begin"/>
        </w:r>
        <w:r w:rsidR="005E75C1" w:rsidDel="000F4257">
          <w:rPr>
            <w:color w:val="000000" w:themeColor="text1"/>
          </w:rPr>
          <w:instrText xml:space="preserve"> ADDIN ZOTERO_ITEM CSL_CITATION {"citationID":"NG53Fyvi","properties":{"formattedCitation":"(86)","plainCitation":"(86)","noteIndex":0},"citationItems":[{"id":6860,"uris":["http://zotero.org/users/14195618/items/KU2Z277T"],"itemData":{"id":6860,"type":"article-journal","abstract":"Sequence motif discovery algorithms can identify novel sequence patterns that perform biological functions in DNA, RNA and protein sequences—for example, the binding site motifs of DNA- and RNA-binding proteins.The STREME algorithm presented here advances the state-of-the-art in ab initio motif discovery in terms of both accuracy and versatility. Using in vivo DNA (ChIP-seq) and RNA (CLIP-seq) data, and validating motifs with reference motifs derived from in vitro data, we show that STREME is more accurate, sensitive and thorough than several widely used algorithms (DREME, HOMER, MEME, Peak-motifs) and two other representative algorithms (ProSampler and Weeder). STREME’s capabilities include the ability to find motifs in datasets with hundreds of thousands of sequences, to find both short and long motifs (from 3 to 30 positions), to perform differential motif discovery in pairs of sequence datasets, and to find motifs in sequences over virtually any alphabet (DNA, RNA, protein and user-defined alphabets). Unlike most motif discovery algorithms, STREME reports a useful estimate of the statistical significance of each motif it discovers. STREME is easy to use individually via its web server or via the command line, and is completely integrated with the widely used MEME Suite of sequence analysis tools. The name STREME stands for ‘Simple, Thorough, Rapid, Enriched Motif Elicitation’.The STREME web server and source code are provided freely for non-commercial use at http://meme-suite.org.Supplementary data are available at Bioinformatics online.","container-title":"Bioinformatics","DOI":"10.1093/bioinformatics/btab203","ISSN":"1367-4803","issue":"18","journalAbbreviation":"Bioinformatics","page":"2834-2840","source":"Silverchair","title":"STREME: accurate and versatile sequence motif discovery","title-short":"STREME","volume":"37","author":[{"family":"Bailey","given":"Timothy L"}],"issued":{"date-parts":[["2021",9,29]]}}}],"schema":"https://github.com/citation-style-language/schema/raw/master/csl-citation.json"} </w:instrText>
        </w:r>
        <w:r w:rsidR="003B2209" w:rsidRPr="00433C8A" w:rsidDel="000F4257">
          <w:rPr>
            <w:color w:val="000000" w:themeColor="text1"/>
          </w:rPr>
          <w:fldChar w:fldCharType="separate"/>
        </w:r>
        <w:r w:rsidR="005E75C1" w:rsidDel="000F4257">
          <w:rPr>
            <w:noProof/>
            <w:color w:val="000000" w:themeColor="text1"/>
          </w:rPr>
          <w:t>(86)</w:t>
        </w:r>
        <w:r w:rsidR="003B2209" w:rsidRPr="00433C8A" w:rsidDel="000F4257">
          <w:rPr>
            <w:color w:val="000000" w:themeColor="text1"/>
          </w:rPr>
          <w:fldChar w:fldCharType="end"/>
        </w:r>
        <w:r w:rsidR="00AB399D" w:rsidRPr="00433C8A" w:rsidDel="000F4257">
          <w:rPr>
            <w:color w:val="000000" w:themeColor="text1"/>
          </w:rPr>
          <w:t>, we</w:t>
        </w:r>
        <w:r w:rsidR="00854D43" w:rsidRPr="00433C8A" w:rsidDel="000F4257">
          <w:rPr>
            <w:color w:val="000000" w:themeColor="text1"/>
          </w:rPr>
          <w:t xml:space="preserve"> observed an enrichment of TCP and bZIP </w:t>
        </w:r>
        <w:r w:rsidR="00AB399D" w:rsidRPr="00433C8A" w:rsidDel="000F4257">
          <w:rPr>
            <w:color w:val="000000" w:themeColor="text1"/>
          </w:rPr>
          <w:t xml:space="preserve">binding </w:t>
        </w:r>
        <w:r w:rsidR="00854D43" w:rsidRPr="00433C8A" w:rsidDel="000F4257">
          <w:rPr>
            <w:color w:val="000000" w:themeColor="text1"/>
          </w:rPr>
          <w:t xml:space="preserve">motifs in the boundary sequences. </w:t>
        </w:r>
        <w:r w:rsidR="0038442D" w:rsidRPr="00433C8A" w:rsidDel="000F4257">
          <w:rPr>
            <w:color w:val="000000" w:themeColor="text1"/>
          </w:rPr>
          <w:t>Of particular interest were binding motifs of the</w:t>
        </w:r>
        <w:r w:rsidR="00854D43" w:rsidRPr="00433C8A" w:rsidDel="000F4257">
          <w:rPr>
            <w:color w:val="000000" w:themeColor="text1"/>
          </w:rPr>
          <w:t xml:space="preserve"> TCP family</w:t>
        </w:r>
        <w:r w:rsidR="0038442D" w:rsidRPr="00433C8A" w:rsidDel="000F4257">
          <w:rPr>
            <w:color w:val="000000" w:themeColor="text1"/>
          </w:rPr>
          <w:t xml:space="preserve"> PCF </w:t>
        </w:r>
        <w:r w:rsidR="2F884CB2" w:rsidRPr="00433C8A" w:rsidDel="000F4257">
          <w:rPr>
            <w:color w:val="000000" w:themeColor="text1"/>
          </w:rPr>
          <w:t>proteins</w:t>
        </w:r>
        <w:r w:rsidR="0038442D" w:rsidRPr="00433C8A" w:rsidDel="000F4257">
          <w:rPr>
            <w:color w:val="000000" w:themeColor="text1"/>
          </w:rPr>
          <w:t xml:space="preserve">, which </w:t>
        </w:r>
        <w:r w:rsidR="2F884CB2" w:rsidRPr="00433C8A" w:rsidDel="000F4257">
          <w:rPr>
            <w:color w:val="000000" w:themeColor="text1"/>
          </w:rPr>
          <w:t xml:space="preserve">are a group of 7 proteins in rice involved in regulating expression of genes related to cell division, growth, and differentiation, </w:t>
        </w:r>
        <w:r w:rsidR="0038442D" w:rsidRPr="00433C8A" w:rsidDel="000F4257">
          <w:rPr>
            <w:color w:val="000000" w:themeColor="text1"/>
          </w:rPr>
          <w:t>and associated with</w:t>
        </w:r>
        <w:r w:rsidR="2F884CB2" w:rsidRPr="00433C8A" w:rsidDel="000F4257">
          <w:rPr>
            <w:color w:val="000000" w:themeColor="text1"/>
          </w:rPr>
          <w:t xml:space="preserve"> drought and salt tolerance</w:t>
        </w:r>
        <w:r w:rsidR="003B2209" w:rsidRPr="00433C8A" w:rsidDel="000F4257">
          <w:rPr>
            <w:color w:val="000000" w:themeColor="text1"/>
          </w:rPr>
          <w:t xml:space="preserve"> </w:t>
        </w:r>
        <w:r w:rsidR="003B2209" w:rsidRPr="00433C8A" w:rsidDel="000F4257">
          <w:rPr>
            <w:color w:val="000000" w:themeColor="text1"/>
          </w:rPr>
          <w:fldChar w:fldCharType="begin"/>
        </w:r>
        <w:r w:rsidR="005E75C1" w:rsidDel="000F4257">
          <w:rPr>
            <w:color w:val="000000" w:themeColor="text1"/>
          </w:rPr>
          <w:instrText xml:space="preserve"> ADDIN ZOTERO_ITEM CSL_CITATION {"citationID":"1xsEyWeo","properties":{"formattedCitation":"(87)","plainCitation":"(87)","noteIndex":0},"citationItems":[{"id":6738,"uris":["http://zotero.org/users/14195618/items/CYL3Z2AJ"],"itemData":{"id":6738,"type":"article-journal","abstract":"The TCP domain is a plant-specific DNA binding domain found in proteins from a diverse array of species, including the cycloidea (cyc) and teosinte branched1 (tb1) gene products and the PCF1 and PCF2 proteins. To understand the role in transcriptional regulation of proteins with this domain, we have analysed the DNA binding and dimerization specificity of the TCP protein family using rice PCF proteins, and further evaluated potential targets for the TCP protein. The seven PCF members including five newly isolated proteins, were able to be grouped into two classes, I and II, based on sequence similarity in the TCP domain. Random binding site selection experiments and electrophoretic mobility shift assays (EMSAs) revealed the consensus DNA binding sequences of these two classes to be distinct but overlapping; GGNCCCAC for class I and GTGGNCCC for class II. The TB1 protein from maize, which belongs to class II, had the same specificity as the rice class II proteins, suggesting the conservation of binding specificity between TCP domains from different species. The yeast 2-hybrid assay and EMSA revealed that these proteins tend to form a homodimer or a heterodimer between members of the same class. We searched predicted 5′ flanking sequences of Arabidopsis genes for the consensus binding sequences and found that the consensus sites are distributed in the genome at a considerably lower frequency. We further analysed eight promoters containing the class I consensus TCP sites. The transcriptional activities of six promoters were decreased by a mutation of the TCP binding site, which is consistent with the observation that the class I TCP site can confer transactivation function on a heterologous promoter. These results suggest that the two classes of TCP protein are distinct in DNA binding specificity and transcriptional regulation.","container-title":"The Plant journal : for cell and molecular biology","DOI":"10.1046/J.1365-313X.2002.01294.X","ISSN":"0960-7412","issue":"3","note":"PMID: 12000681\npublisher: Plant J","page":"337-348","title":"DNA binding and dimerization specificity and potential targets for the TCP protein family","volume":"30","author":[{"family":"Kosugi","given":"Shunichi"},{"family":"Ohashi","given":"Yuko"}],"issued":{"date-parts":[["2002"]]}}}],"schema":"https://github.com/citation-style-language/schema/raw/master/csl-citation.json"} </w:instrText>
        </w:r>
        <w:r w:rsidR="003B2209" w:rsidRPr="00433C8A" w:rsidDel="000F4257">
          <w:rPr>
            <w:color w:val="000000" w:themeColor="text1"/>
          </w:rPr>
          <w:fldChar w:fldCharType="separate"/>
        </w:r>
        <w:r w:rsidR="005E75C1" w:rsidDel="000F4257">
          <w:rPr>
            <w:noProof/>
            <w:color w:val="000000" w:themeColor="text1"/>
          </w:rPr>
          <w:t>(87)</w:t>
        </w:r>
        <w:r w:rsidR="003B2209" w:rsidRPr="00433C8A" w:rsidDel="000F4257">
          <w:rPr>
            <w:color w:val="000000" w:themeColor="text1"/>
          </w:rPr>
          <w:fldChar w:fldCharType="end"/>
        </w:r>
        <w:r w:rsidR="2F884CB2" w:rsidRPr="00433C8A" w:rsidDel="000F4257">
          <w:rPr>
            <w:color w:val="000000" w:themeColor="text1"/>
          </w:rPr>
          <w:t>.</w:t>
        </w:r>
        <w:r w:rsidR="00854D43" w:rsidRPr="00433C8A" w:rsidDel="000F4257">
          <w:rPr>
            <w:color w:val="000000" w:themeColor="text1"/>
          </w:rPr>
          <w:t xml:space="preserve"> These proteins tend to form </w:t>
        </w:r>
        <w:r w:rsidR="0038442D" w:rsidRPr="00433C8A" w:rsidDel="000F4257">
          <w:rPr>
            <w:color w:val="000000" w:themeColor="text1"/>
          </w:rPr>
          <w:t>homo- and/or</w:t>
        </w:r>
        <w:r w:rsidR="00854D43" w:rsidRPr="00433C8A" w:rsidDel="000F4257">
          <w:rPr>
            <w:color w:val="000000" w:themeColor="text1"/>
          </w:rPr>
          <w:t xml:space="preserve"> heterodimer</w:t>
        </w:r>
        <w:r w:rsidR="0038442D" w:rsidRPr="00433C8A" w:rsidDel="000F4257">
          <w:rPr>
            <w:color w:val="000000" w:themeColor="text1"/>
          </w:rPr>
          <w:t>s</w:t>
        </w:r>
        <w:r w:rsidR="00854D43" w:rsidRPr="00433C8A" w:rsidDel="000F4257">
          <w:rPr>
            <w:color w:val="000000" w:themeColor="text1"/>
          </w:rPr>
          <w:t xml:space="preserve"> between members of the same class</w:t>
        </w:r>
        <w:r w:rsidR="00327BE5" w:rsidRPr="00433C8A" w:rsidDel="000F4257">
          <w:rPr>
            <w:color w:val="000000" w:themeColor="text1"/>
          </w:rPr>
          <w:t xml:space="preserve"> </w:t>
        </w:r>
        <w:r w:rsidR="00327BE5" w:rsidRPr="00433C8A" w:rsidDel="000F4257">
          <w:rPr>
            <w:color w:val="000000" w:themeColor="text1"/>
          </w:rPr>
          <w:fldChar w:fldCharType="begin"/>
        </w:r>
        <w:r w:rsidR="005E75C1" w:rsidDel="000F4257">
          <w:rPr>
            <w:color w:val="000000" w:themeColor="text1"/>
          </w:rPr>
          <w:instrText xml:space="preserve"> ADDIN ZOTERO_ITEM CSL_CITATION {"citationID":"ptyKA90W","properties":{"formattedCitation":"(87)","plainCitation":"(87)","noteIndex":0},"citationItems":[{"id":6738,"uris":["http://zotero.org/users/14195618/items/CYL3Z2AJ"],"itemData":{"id":6738,"type":"article-journal","abstract":"The TCP domain is a plant-specific DNA binding domain found in proteins from a diverse array of species, including the cycloidea (cyc) and teosinte branched1 (tb1) gene products and the PCF1 and PCF2 proteins. To understand the role in transcriptional regulation of proteins with this domain, we have analysed the DNA binding and dimerization specificity of the TCP protein family using rice PCF proteins, and further evaluated potential targets for the TCP protein. The seven PCF members including five newly isolated proteins, were able to be grouped into two classes, I and II, based on sequence similarity in the TCP domain. Random binding site selection experiments and electrophoretic mobility shift assays (EMSAs) revealed the consensus DNA binding sequences of these two classes to be distinct but overlapping; GGNCCCAC for class I and GTGGNCCC for class II. The TB1 protein from maize, which belongs to class II, had the same specificity as the rice class II proteins, suggesting the conservation of binding specificity between TCP domains from different species. The yeast 2-hybrid assay and EMSA revealed that these proteins tend to form a homodimer or a heterodimer between members of the same class. We searched predicted 5′ flanking sequences of Arabidopsis genes for the consensus binding sequences and found that the consensus sites are distributed in the genome at a considerably lower frequency. We further analysed eight promoters containing the class I consensus TCP sites. The transcriptional activities of six promoters were decreased by a mutation of the TCP binding site, which is consistent with the observation that the class I TCP site can confer transactivation function on a heterologous promoter. These results suggest that the two classes of TCP protein are distinct in DNA binding specificity and transcriptional regulation.","container-title":"The Plant journal : for cell and molecular biology","DOI":"10.1046/J.1365-313X.2002.01294.X","ISSN":"0960-7412","issue":"3","note":"PMID: 12000681\npublisher: Plant J","page":"337-348","title":"DNA binding and dimerization specificity and potential targets for the TCP protein family","volume":"30","author":[{"family":"Kosugi","given":"Shunichi"},{"family":"Ohashi","given":"Yuko"}],"issued":{"date-parts":[["2002"]]}}}],"schema":"https://github.com/citation-style-language/schema/raw/master/csl-citation.json"} </w:instrText>
        </w:r>
        <w:r w:rsidR="00327BE5" w:rsidRPr="00433C8A" w:rsidDel="000F4257">
          <w:rPr>
            <w:color w:val="000000" w:themeColor="text1"/>
          </w:rPr>
          <w:fldChar w:fldCharType="separate"/>
        </w:r>
        <w:r w:rsidR="005E75C1" w:rsidDel="000F4257">
          <w:rPr>
            <w:noProof/>
            <w:color w:val="000000" w:themeColor="text1"/>
          </w:rPr>
          <w:t>(87)</w:t>
        </w:r>
        <w:r w:rsidR="00327BE5" w:rsidRPr="00433C8A" w:rsidDel="000F4257">
          <w:rPr>
            <w:color w:val="000000" w:themeColor="text1"/>
          </w:rPr>
          <w:fldChar w:fldCharType="end"/>
        </w:r>
        <w:r w:rsidR="00854D43" w:rsidRPr="00433C8A" w:rsidDel="000F4257">
          <w:rPr>
            <w:color w:val="000000" w:themeColor="text1"/>
          </w:rPr>
          <w:t>, similar to proteins involved in TAD boundary formation in metazoans</w:t>
        </w:r>
        <w:r w:rsidR="00327BE5" w:rsidRPr="00433C8A" w:rsidDel="000F4257">
          <w:rPr>
            <w:color w:val="000000" w:themeColor="text1"/>
          </w:rPr>
          <w:t xml:space="preserve"> </w:t>
        </w:r>
        <w:r w:rsidR="00327BE5" w:rsidRPr="00433C8A" w:rsidDel="000F4257">
          <w:rPr>
            <w:color w:val="000000" w:themeColor="text1"/>
          </w:rPr>
          <w:fldChar w:fldCharType="begin"/>
        </w:r>
        <w:r w:rsidR="005E75C1" w:rsidDel="000F4257">
          <w:rPr>
            <w:color w:val="000000" w:themeColor="text1"/>
          </w:rPr>
          <w:instrText xml:space="preserve"> ADDIN ZOTERO_ITEM CSL_CITATION {"citationID":"J1HPY2bC","properties":{"formattedCitation":"(1,88)","plainCitation":"(1,88)","noteIndex":0},"citationItems":[{"id":1288,"uris":["http://zotero.org/users/14195618/items/CRLP8SRH"],"itemData":{"id":1288,"type":"article-journal","abstract":"The hierarchical levels of genome architecture exert transcriptional control by tuning the accessibility and proximity of genes and regulatory elements. Here, we review current insights into the trans-acting factors that enable the genome to flexibly adopt different functionally relevant conformations.","container-title":"Genome Biology","DOI":"10.1186/s13059-015-0730-1","ISSN":"1474760X","issue":"1","note":"PMID: 26257189\nISBN: 1465-6906","title":"Getting the genome in shape: The formation of loops, domains and compartments","volume":"16","author":[{"family":"Bouwman","given":"Britta A.M."},{"family":"Laat","given":"Wouter","non-dropping-particle":"de"}],"accessed":{"date-parts":[["2018",1,16]]},"issued":{"date-parts":[["2015"]]}}},{"id":124,"uris":["http://zotero.org/users/14195618/items/Y35K6TIC"],"itemData":{"id":124,"type":"article-journal","abstract":"BACKGROUND: Insulators play a central role in gene regulation, chromosomal architecture and genome function in higher eukaryotes. To learn more about how insulators carry out their diverse functions, we have begun an analysis of the Drosophila CTCF (dCTCF). CTCF is one of the few insulator proteins known to be conserved from flies to man.\\n\\nRESULTS: In the studies reported here we have focused on the identification and characterization of two dCTCF protein interaction modules. The first mediates dCTCF multimerization, while the second mediates dCTCF-CP190 interactions. The multimerization domain maps in the N-terminus of the dCTCF protein and likely mediates the formation of tetrameric complexes. The CP190 interaction module encompasses a sequence ~200 amino acids long that spans the C-terminal and mediates interactions with the N-terminal BTB domain of the CP190 protein. Transgene rescue experiments showed that a dCTCF protein lacking sequences critical for CP190 interactions was almost as effective as wild type in rescuing the phenotypic effects of a dCTCF null allele. The mutation did, however, affect CP190 recruitment to specific Drosophila insulator elements and had a modest effect on dCTCF chromatin association. A protein lacking the N-terminal dCTCF multimerization domain incompletely rescued the zygotic and maternal effect lethality of the null and did not rescue the defects in Abd-B regulation evident in surviving adult dCTCF mutant flies. Finally, we show that elimination of maternally contributed dCTCF at the onset of embryogenesis has quite different effects on development and Abd-B regulation than is observed when the homozygous mutant animals develop in the presence of maternally derived dCTCF activity.\\n\\nCONCLUSIONS: Our results indicate that dCTCF-CP190 interactions are less critical for the in vivo functions of the dCTCF protein than the N-terminal dCTCF-dCTCF interaction domain. We also show that the phenotypic consequences of dCTCF mutations differ depending upon when and how dCTCF activity is lost.","container-title":"BMC Biology","DOI":"10.1186/s12915-015-0168-7","ISSN":"17417007","issue":"1","note":"PMID: 26248466\npublisher: BMC Biology\nISBN: 1291501501687","page":"1-23","title":"Functional role of dimerization and CP190 interacting domains of CTCF protein in Drosophila melanogaster","volume":"13","author":[{"family":"Bonchuk","given":"Artem"},{"family":"Maksimenko","given":"Oksana"},{"family":"Kyrchanova","given":"Olga"},{"family":"Ivlieva","given":"Tatyana"},{"family":"Mogila","given":"Vladic"},{"family":"Deshpande","given":"Girish"},{"family":"Wolle","given":"Daniel"},{"family":"Schedl","given":"Paul"},{"family":"Georgiev","given":"Pavel"}],"issued":{"date-parts":[["2015"]]}}}],"schema":"https://github.com/citation-style-language/schema/raw/master/csl-citation.json"} </w:instrText>
        </w:r>
        <w:r w:rsidR="00327BE5" w:rsidRPr="00433C8A" w:rsidDel="000F4257">
          <w:rPr>
            <w:color w:val="000000" w:themeColor="text1"/>
          </w:rPr>
          <w:fldChar w:fldCharType="separate"/>
        </w:r>
        <w:r w:rsidR="005E75C1" w:rsidDel="000F4257">
          <w:rPr>
            <w:color w:val="000000"/>
          </w:rPr>
          <w:t>(1,88)</w:t>
        </w:r>
        <w:r w:rsidR="00327BE5" w:rsidRPr="00433C8A" w:rsidDel="000F4257">
          <w:rPr>
            <w:color w:val="000000" w:themeColor="text1"/>
          </w:rPr>
          <w:fldChar w:fldCharType="end"/>
        </w:r>
        <w:r w:rsidR="0038442D" w:rsidRPr="00433C8A" w:rsidDel="000F4257">
          <w:rPr>
            <w:color w:val="000000" w:themeColor="text1"/>
          </w:rPr>
          <w:t xml:space="preserve">, and may be </w:t>
        </w:r>
        <w:r w:rsidR="00854D43" w:rsidRPr="00433C8A" w:rsidDel="000F4257">
          <w:rPr>
            <w:color w:val="000000" w:themeColor="text1"/>
          </w:rPr>
          <w:t xml:space="preserve">candidates for boundary proteins in rice. </w:t>
        </w:r>
        <w:r w:rsidR="0038442D" w:rsidRPr="00433C8A" w:rsidDel="000F4257">
          <w:rPr>
            <w:color w:val="000000" w:themeColor="text1"/>
          </w:rPr>
          <w:t>Finally, i</w:t>
        </w:r>
        <w:r w:rsidR="00854D43" w:rsidRPr="00433C8A" w:rsidDel="000F4257">
          <w:rPr>
            <w:color w:val="000000" w:themeColor="text1"/>
          </w:rPr>
          <w:t xml:space="preserve">n addition to </w:t>
        </w:r>
        <w:r w:rsidR="0038442D" w:rsidRPr="00433C8A" w:rsidDel="000F4257">
          <w:rPr>
            <w:color w:val="000000" w:themeColor="text1"/>
          </w:rPr>
          <w:t xml:space="preserve">these </w:t>
        </w:r>
        <w:r w:rsidR="00854D43" w:rsidRPr="00433C8A" w:rsidDel="000F4257">
          <w:rPr>
            <w:color w:val="000000" w:themeColor="text1"/>
          </w:rPr>
          <w:t xml:space="preserve">known motifs, we also identified three </w:t>
        </w:r>
        <w:r w:rsidR="00854D43" w:rsidRPr="00433C8A" w:rsidDel="000F4257">
          <w:rPr>
            <w:i/>
            <w:iCs/>
            <w:color w:val="000000" w:themeColor="text1"/>
          </w:rPr>
          <w:t>de novo</w:t>
        </w:r>
        <w:r w:rsidR="00854D43" w:rsidRPr="00433C8A" w:rsidDel="000F4257">
          <w:rPr>
            <w:color w:val="000000" w:themeColor="text1"/>
          </w:rPr>
          <w:t xml:space="preserve"> motifs enriched at rice TAD boundaries (Fig. </w:t>
        </w:r>
        <w:r w:rsidR="00CB1CDB" w:rsidRPr="00433C8A" w:rsidDel="000F4257">
          <w:rPr>
            <w:color w:val="000000" w:themeColor="text1"/>
          </w:rPr>
          <w:t>3</w:t>
        </w:r>
        <w:r w:rsidR="003A553B" w:rsidRPr="00433C8A" w:rsidDel="000F4257">
          <w:rPr>
            <w:color w:val="000000" w:themeColor="text1"/>
          </w:rPr>
          <w:t>G</w:t>
        </w:r>
        <w:r w:rsidR="00854D43" w:rsidRPr="00433C8A" w:rsidDel="000F4257">
          <w:rPr>
            <w:color w:val="000000" w:themeColor="text1"/>
          </w:rPr>
          <w:t xml:space="preserve">). </w:t>
        </w:r>
      </w:moveFrom>
    </w:p>
    <w:moveFromRangeEnd w:id="66"/>
    <w:p w14:paraId="5AF9F695" w14:textId="77777777" w:rsidR="00854D43" w:rsidRPr="00433C8A" w:rsidRDefault="00854D43" w:rsidP="009D2BBB">
      <w:pPr>
        <w:spacing w:line="480" w:lineRule="auto"/>
        <w:rPr>
          <w:color w:val="000000"/>
        </w:rPr>
      </w:pPr>
    </w:p>
    <w:p w14:paraId="365E8E89" w14:textId="352008B7" w:rsidR="00854D43" w:rsidRPr="00433C8A" w:rsidRDefault="00854D43" w:rsidP="00A46B16">
      <w:pPr>
        <w:spacing w:line="480" w:lineRule="auto"/>
        <w:ind w:left="20"/>
        <w:jc w:val="both"/>
        <w:rPr>
          <w:color w:val="000000"/>
        </w:rPr>
      </w:pPr>
      <w:r w:rsidRPr="00433C8A">
        <w:rPr>
          <w:b/>
          <w:bCs/>
          <w:color w:val="000000"/>
        </w:rPr>
        <w:t>TAD boundary strength is associated with distinct genetic and epigenetic features</w:t>
      </w:r>
      <w:r w:rsidR="00CD2B28" w:rsidRPr="00433C8A">
        <w:rPr>
          <w:color w:val="000000" w:themeColor="text1"/>
        </w:rPr>
        <w:t xml:space="preserve">. </w:t>
      </w:r>
      <w:r w:rsidRPr="00433C8A">
        <w:rPr>
          <w:color w:val="000000" w:themeColor="text1"/>
        </w:rPr>
        <w:t>TAD boundaries may exhibit varying levels of insulation</w:t>
      </w:r>
      <w:r w:rsidR="001A424B" w:rsidRPr="00433C8A">
        <w:rPr>
          <w:color w:val="000000" w:themeColor="text1"/>
        </w:rPr>
        <w:t xml:space="preserve"> as </w:t>
      </w:r>
      <w:r w:rsidRPr="00433C8A">
        <w:rPr>
          <w:color w:val="000000" w:themeColor="text1"/>
        </w:rPr>
        <w:t>reflected in the</w:t>
      </w:r>
      <w:r w:rsidR="001A424B" w:rsidRPr="00433C8A">
        <w:rPr>
          <w:color w:val="000000" w:themeColor="text1"/>
        </w:rPr>
        <w:t>ir</w:t>
      </w:r>
      <w:r w:rsidRPr="00433C8A">
        <w:rPr>
          <w:color w:val="000000" w:themeColor="text1"/>
        </w:rPr>
        <w:t xml:space="preserve"> insulation score</w:t>
      </w:r>
      <w:r w:rsidR="001A424B" w:rsidRPr="00433C8A">
        <w:rPr>
          <w:color w:val="000000" w:themeColor="text1"/>
        </w:rPr>
        <w:t>s</w:t>
      </w:r>
      <w:r w:rsidRPr="00433C8A">
        <w:rPr>
          <w:color w:val="000000" w:themeColor="text1"/>
        </w:rPr>
        <w:t xml:space="preserve">. Lower insulation scores indicate reduced contact frequencies between upstream and downstream </w:t>
      </w:r>
      <w:r w:rsidR="0010630B" w:rsidRPr="00433C8A">
        <w:rPr>
          <w:color w:val="000000" w:themeColor="text1"/>
        </w:rPr>
        <w:t>loci and</w:t>
      </w:r>
      <w:r w:rsidR="001A424B" w:rsidRPr="00433C8A">
        <w:rPr>
          <w:color w:val="000000" w:themeColor="text1"/>
        </w:rPr>
        <w:t xml:space="preserve"> reflect a</w:t>
      </w:r>
      <w:r w:rsidRPr="00433C8A">
        <w:rPr>
          <w:color w:val="000000" w:themeColor="text1"/>
        </w:rPr>
        <w:t xml:space="preserve"> strong </w:t>
      </w:r>
      <w:r w:rsidR="001A424B" w:rsidRPr="00433C8A">
        <w:rPr>
          <w:color w:val="000000" w:themeColor="text1"/>
        </w:rPr>
        <w:t xml:space="preserve">TAD </w:t>
      </w:r>
      <w:r w:rsidRPr="00433C8A">
        <w:rPr>
          <w:color w:val="000000" w:themeColor="text1"/>
        </w:rPr>
        <w:t>boundary</w:t>
      </w:r>
      <w:r w:rsidR="008C1F8D" w:rsidRPr="00433C8A">
        <w:rPr>
          <w:color w:val="000000" w:themeColor="text1"/>
        </w:rPr>
        <w:t xml:space="preserve">; these </w:t>
      </w:r>
      <w:r w:rsidRPr="00433C8A">
        <w:rPr>
          <w:color w:val="000000" w:themeColor="text1"/>
        </w:rPr>
        <w:t>tend to be more conserved during evolution and harbor highly expressed genes</w:t>
      </w:r>
      <w:r w:rsidR="00133247" w:rsidRPr="00433C8A">
        <w:rPr>
          <w:color w:val="000000" w:themeColor="text1"/>
        </w:rPr>
        <w:t>, as shown in the r</w:t>
      </w:r>
      <w:r w:rsidRPr="00433C8A">
        <w:rPr>
          <w:color w:val="000000" w:themeColor="text1"/>
        </w:rPr>
        <w:t xml:space="preserve">ecent </w:t>
      </w:r>
      <w:r w:rsidRPr="00433C8A">
        <w:t xml:space="preserve">comparative analysis of TADs in </w:t>
      </w:r>
      <w:r w:rsidR="2547E874" w:rsidRPr="00433C8A">
        <w:t>4 different</w:t>
      </w:r>
      <w:r w:rsidRPr="00433C8A">
        <w:t xml:space="preserve"> </w:t>
      </w:r>
      <w:r w:rsidRPr="00433C8A">
        <w:lastRenderedPageBreak/>
        <w:t xml:space="preserve">primates and 4 rodents </w:t>
      </w:r>
      <w:r w:rsidR="00133247" w:rsidRPr="00433C8A">
        <w:t xml:space="preserve">which indicated that </w:t>
      </w:r>
      <w:r w:rsidRPr="00433C8A">
        <w:t>ultraconserved TADs have higher insulation strength</w:t>
      </w:r>
      <w:r w:rsidR="004C2755" w:rsidRPr="00433C8A">
        <w:rPr>
          <w:color w:val="000000" w:themeColor="text1"/>
        </w:rPr>
        <w:t xml:space="preserve"> </w:t>
      </w:r>
      <w:r w:rsidR="004C2755" w:rsidRPr="00433C8A">
        <w:rPr>
          <w:color w:val="000000" w:themeColor="text1"/>
        </w:rPr>
        <w:fldChar w:fldCharType="begin"/>
      </w:r>
      <w:r w:rsidR="00976D23" w:rsidRPr="00433C8A">
        <w:rPr>
          <w:color w:val="000000" w:themeColor="text1"/>
        </w:rPr>
        <w:instrText xml:space="preserve"> ADDIN ZOTERO_ITEM CSL_CITATION {"citationID":"hrTCIQKp","properties":{"formattedCitation":"(36)","plainCitation":"(36)","noteIndex":0},"citationItems":[{"id":6696,"uris":["http://zotero.org/users/14195618/items/8CSGIT7A"],"itemData":{"id":6696,"type":"article-journal","abstract":"Topological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evolution.","container-title":"Nature Communications","DOI":"10.1038/s41467-023-43841-8","ISSN":"20411723","issue":"1","note":"PMID: 38062027\npublisher: Nat Commun","page":"8111","title":"TAD evolutionary and functional characterization reveals diversity in mammalian TAD boundary properties and function","volume":"14","author":[{"family":"Okhovat","given":"Mariam"},{"family":"VanCampen","given":"Jake"},{"family":"Nevonen","given":"Kimberly A."},{"family":"Harshman","given":"Lana"},{"family":"Li","given":"Weiyu"},{"family":"Layman","given":"Cora E."},{"family":"Ward","given":"Samantha"},{"family":"Herrera","given":"Jarod"},{"family":"Wells","given":"Jackson"},{"family":"Sheng","given":"Rory R."},{"family":"Mao","given":"Yafei"},{"family":"Ndjamen","given":"Blaise"},{"family":"Lima","given":"Ana C."},{"family":"Vigh-Conrad","given":"Katinka A."},{"family":"Stendahl","given":"Alexandra M."},{"family":"Yang","given":"Ran"},{"family":"Fedorov","given":"Lev"},{"family":"Matthews","given":"Ian R."},{"family":"Easow","given":"Sarah A."},{"family":"Chan","given":"Dylan K."},{"family":"Jan","given":"Taha A."},{"family":"Eichler","given":"Evan E."},{"family":"Rugonyi","given":"Sandra"},{"family":"Conrad","given":"Donald F."},{"family":"Ahituv","given":"Nadav"},{"family":"Carbone","given":"Lucia"}],"issued":{"date-parts":[["2023",12,7]]}}}],"schema":"https://github.com/citation-style-language/schema/raw/master/csl-citation.json"} </w:instrText>
      </w:r>
      <w:r w:rsidR="004C2755" w:rsidRPr="00433C8A">
        <w:rPr>
          <w:color w:val="000000" w:themeColor="text1"/>
        </w:rPr>
        <w:fldChar w:fldCharType="separate"/>
      </w:r>
      <w:r w:rsidR="00976D23" w:rsidRPr="00433C8A">
        <w:rPr>
          <w:color w:val="000000"/>
        </w:rPr>
        <w:t>(36)</w:t>
      </w:r>
      <w:r w:rsidR="004C2755" w:rsidRPr="00433C8A">
        <w:rPr>
          <w:color w:val="000000" w:themeColor="text1"/>
        </w:rPr>
        <w:fldChar w:fldCharType="end"/>
      </w:r>
      <w:r w:rsidRPr="00433C8A">
        <w:t xml:space="preserve">. Similarly, stronger TAD boundaries have genes with higher expression than weak boundaries in </w:t>
      </w:r>
      <w:r w:rsidR="001A424B" w:rsidRPr="00433C8A">
        <w:t xml:space="preserve">the </w:t>
      </w:r>
      <w:r w:rsidRPr="00433C8A">
        <w:t xml:space="preserve">fungal plant pathogen </w:t>
      </w:r>
      <w:r w:rsidRPr="00433C8A">
        <w:rPr>
          <w:i/>
          <w:iCs/>
        </w:rPr>
        <w:t xml:space="preserve">Verticillum </w:t>
      </w:r>
      <w:r w:rsidR="008A3BF7" w:rsidRPr="00433C8A">
        <w:rPr>
          <w:i/>
          <w:iCs/>
        </w:rPr>
        <w:t>dahlia</w:t>
      </w:r>
      <w:r w:rsidR="008A3BF7" w:rsidRPr="00433C8A">
        <w:rPr>
          <w:color w:val="000000" w:themeColor="text1"/>
        </w:rPr>
        <w:t xml:space="preserve"> </w:t>
      </w:r>
      <w:r w:rsidR="008A3BF7" w:rsidRPr="00433C8A">
        <w:rPr>
          <w:color w:val="000000" w:themeColor="text1"/>
        </w:rPr>
        <w:fldChar w:fldCharType="begin"/>
      </w:r>
      <w:r w:rsidR="005E75C1">
        <w:rPr>
          <w:color w:val="000000" w:themeColor="text1"/>
        </w:rPr>
        <w:instrText xml:space="preserve"> ADDIN ZOTERO_ITEM CSL_CITATION {"citationID":"A5Q9QwO6","properties":{"formattedCitation":"(75)","plainCitation":"(75)","noteIndex":0},"citationItems":[{"id":6716,"uris":["http://zotero.org/users/14195618/items/NLDIDQY9"],"itemData":{"id":6716,"type":"article-journal","abstract":"&lt;p&gt; The spatial organization of eukaryotic genomes is linked to their biological functions, although it is not clear how this impacts the overall evolution of a genome. Here, we uncover the three-dimensional (3D) genome organization of the phytopathogen &lt;italic&gt;Verticillium dahliae&lt;/italic&gt; , known to possess distinct genomic regions, designated adaptive genomic regions (AGRs), enriched in transposable elements and genes that mediate host infection. Short-range DNA interactions form clear topologically associating domains (TADs) with gene-rich boundaries that show reduced levels of gene expression and reduced genomic variation. Intriguingly, TADs are less clearly insulated in AGRs than in the core genome. At a global scale, the genome contains bipartite long-range interactions, particularly enriched for AGRs and more generally containing segmental duplications. Notably, the patterns observed for &lt;italic&gt;V. dahliae&lt;/italic&gt; are also present in other &lt;italic&gt;Verticillium&lt;/italic&gt; species. Thus, our analysis links 3D genome organization to evolutionary features conserved throughout the &lt;italic&gt;Verticillium&lt;/italic&gt; genus. &lt;/p&gt;","container-title":"Nature communications","DOI":"10.1038/S41467-024-45884-X","ISSN":"2041-1723","issue":"1","note":"PMID: 38402218\npublisher: Nat Commun","page":"1701","title":"Implications of the three-dimensional chromatin organization for genome evolution in a fungal plant pathogen","volume":"15","author":[{"family":"Torres","given":"David E."},{"family":"Kramer","given":"H. Martin"},{"family":"Tracanna","given":"Vittorio"},{"family":"Fiorin","given":"Gabriel L."},{"family":"Cook","given":"David E."},{"family":"Seidl","given":"Michael F."},{"family":"Thomma","given":"Bart P. H. J."}],"issued":{"date-parts":[["2024",2,24]]}}}],"schema":"https://github.com/citation-style-language/schema/raw/master/csl-citation.json"} </w:instrText>
      </w:r>
      <w:r w:rsidR="008A3BF7" w:rsidRPr="00433C8A">
        <w:rPr>
          <w:color w:val="000000" w:themeColor="text1"/>
        </w:rPr>
        <w:fldChar w:fldCharType="separate"/>
      </w:r>
      <w:r w:rsidR="005E75C1">
        <w:rPr>
          <w:color w:val="000000"/>
        </w:rPr>
        <w:t>(75)</w:t>
      </w:r>
      <w:r w:rsidR="008A3BF7" w:rsidRPr="00433C8A">
        <w:rPr>
          <w:color w:val="000000" w:themeColor="text1"/>
        </w:rPr>
        <w:fldChar w:fldCharType="end"/>
      </w:r>
      <w:r w:rsidRPr="00433C8A">
        <w:t>.</w:t>
      </w:r>
    </w:p>
    <w:p w14:paraId="69664FFF" w14:textId="0D158EA2" w:rsidR="00F95933" w:rsidRPr="00433C8A" w:rsidRDefault="00CD2B28" w:rsidP="009D2BBB">
      <w:pPr>
        <w:spacing w:line="480" w:lineRule="auto"/>
        <w:jc w:val="both"/>
        <w:rPr>
          <w:color w:val="000000"/>
        </w:rPr>
      </w:pPr>
      <w:r w:rsidRPr="00433C8A">
        <w:rPr>
          <w:color w:val="000000" w:themeColor="text1"/>
        </w:rPr>
        <w:tab/>
      </w:r>
      <w:r w:rsidR="001A424B" w:rsidRPr="00433C8A">
        <w:rPr>
          <w:color w:val="000000" w:themeColor="text1"/>
        </w:rPr>
        <w:t>W</w:t>
      </w:r>
      <w:r w:rsidR="00854D43" w:rsidRPr="00433C8A">
        <w:rPr>
          <w:color w:val="000000" w:themeColor="text1"/>
        </w:rPr>
        <w:t xml:space="preserve">e classified boundaries based on their insulation </w:t>
      </w:r>
      <w:r w:rsidR="0010630B" w:rsidRPr="00433C8A">
        <w:rPr>
          <w:color w:val="000000" w:themeColor="text1"/>
        </w:rPr>
        <w:t>scores and</w:t>
      </w:r>
      <w:r w:rsidR="001A424B" w:rsidRPr="00433C8A">
        <w:rPr>
          <w:color w:val="000000" w:themeColor="text1"/>
        </w:rPr>
        <w:t xml:space="preserve"> examined </w:t>
      </w:r>
      <w:r w:rsidR="00854D43" w:rsidRPr="00433C8A">
        <w:rPr>
          <w:color w:val="000000" w:themeColor="text1"/>
        </w:rPr>
        <w:t xml:space="preserve">the relative enrichment of genetic and epigenetic marks at boundaries with low (“strong” boundaries) and high insulation scores (“weak” boundaries). We defined low </w:t>
      </w:r>
      <w:r w:rsidR="001A424B" w:rsidRPr="00433C8A">
        <w:rPr>
          <w:color w:val="000000" w:themeColor="text1"/>
        </w:rPr>
        <w:t xml:space="preserve">and high </w:t>
      </w:r>
      <w:r w:rsidR="00854D43" w:rsidRPr="00433C8A">
        <w:rPr>
          <w:color w:val="000000" w:themeColor="text1"/>
        </w:rPr>
        <w:t xml:space="preserve">insulation scores as ones falling into the lower </w:t>
      </w:r>
      <w:r w:rsidR="001A424B" w:rsidRPr="00433C8A">
        <w:rPr>
          <w:color w:val="000000" w:themeColor="text1"/>
        </w:rPr>
        <w:t xml:space="preserve">and upper </w:t>
      </w:r>
      <w:r w:rsidR="00854D43" w:rsidRPr="00433C8A">
        <w:rPr>
          <w:color w:val="000000" w:themeColor="text1"/>
        </w:rPr>
        <w:t>quartile</w:t>
      </w:r>
      <w:r w:rsidR="001A424B" w:rsidRPr="00433C8A">
        <w:rPr>
          <w:color w:val="000000" w:themeColor="text1"/>
        </w:rPr>
        <w:t>s</w:t>
      </w:r>
      <w:r w:rsidR="00854D43" w:rsidRPr="00433C8A">
        <w:rPr>
          <w:color w:val="000000" w:themeColor="text1"/>
        </w:rPr>
        <w:t xml:space="preserve"> of the </w:t>
      </w:r>
      <w:r w:rsidR="008C1F8D" w:rsidRPr="00433C8A">
        <w:rPr>
          <w:color w:val="000000" w:themeColor="text1"/>
        </w:rPr>
        <w:t xml:space="preserve">score </w:t>
      </w:r>
      <w:r w:rsidR="00854D43" w:rsidRPr="00433C8A">
        <w:rPr>
          <w:color w:val="000000" w:themeColor="text1"/>
        </w:rPr>
        <w:t>distribution,</w:t>
      </w:r>
      <w:r w:rsidR="001A424B" w:rsidRPr="00433C8A">
        <w:rPr>
          <w:color w:val="000000" w:themeColor="text1"/>
        </w:rPr>
        <w:t xml:space="preserve"> respectively</w:t>
      </w:r>
      <w:r w:rsidR="00854D43" w:rsidRPr="00433C8A">
        <w:rPr>
          <w:color w:val="000000" w:themeColor="text1"/>
        </w:rPr>
        <w:t xml:space="preserve">. We found that stronger boundaries </w:t>
      </w:r>
      <w:r w:rsidR="00253F15" w:rsidRPr="00433C8A">
        <w:rPr>
          <w:color w:val="000000" w:themeColor="text1"/>
        </w:rPr>
        <w:t xml:space="preserve">have </w:t>
      </w:r>
      <w:r w:rsidR="00641FD9" w:rsidRPr="00433C8A">
        <w:rPr>
          <w:color w:val="000000" w:themeColor="text1"/>
        </w:rPr>
        <w:t>significant</w:t>
      </w:r>
      <w:r w:rsidR="001A424B" w:rsidRPr="00433C8A">
        <w:rPr>
          <w:color w:val="000000" w:themeColor="text1"/>
        </w:rPr>
        <w:t>ly</w:t>
      </w:r>
      <w:r w:rsidR="00641FD9" w:rsidRPr="00433C8A">
        <w:rPr>
          <w:color w:val="000000" w:themeColor="text1"/>
        </w:rPr>
        <w:t xml:space="preserve"> </w:t>
      </w:r>
      <w:r w:rsidR="008C1F8D" w:rsidRPr="00433C8A">
        <w:rPr>
          <w:color w:val="000000" w:themeColor="text1"/>
        </w:rPr>
        <w:t xml:space="preserve">higher </w:t>
      </w:r>
      <w:r w:rsidR="0037184B" w:rsidRPr="00433C8A">
        <w:rPr>
          <w:color w:val="000000" w:themeColor="text1"/>
        </w:rPr>
        <w:t>levels of transcription</w:t>
      </w:r>
      <w:r w:rsidR="00641FD9" w:rsidRPr="00433C8A">
        <w:rPr>
          <w:color w:val="000000" w:themeColor="text1"/>
        </w:rPr>
        <w:t xml:space="preserve"> </w:t>
      </w:r>
      <w:r w:rsidR="00854D43" w:rsidRPr="00433C8A">
        <w:rPr>
          <w:color w:val="000000" w:themeColor="text1"/>
        </w:rPr>
        <w:t>(measured by PRO-seq</w:t>
      </w:r>
      <w:r w:rsidR="001A424B" w:rsidRPr="00433C8A">
        <w:rPr>
          <w:color w:val="000000" w:themeColor="text1"/>
        </w:rPr>
        <w:t xml:space="preserve"> signals</w:t>
      </w:r>
      <w:r w:rsidR="00B92A77" w:rsidRPr="00433C8A">
        <w:rPr>
          <w:color w:val="000000" w:themeColor="text1"/>
        </w:rPr>
        <w:t>)</w:t>
      </w:r>
      <w:r w:rsidR="008C1F8D" w:rsidRPr="00433C8A">
        <w:rPr>
          <w:color w:val="000000" w:themeColor="text1"/>
        </w:rPr>
        <w:t>, although the difference is modest.</w:t>
      </w:r>
      <w:ins w:id="70" w:author="Amina Kurbidaeva" w:date="2025-02-14T12:17:00Z" w16du:dateUtc="2025-02-14T17:17:00Z">
        <w:r w:rsidR="007568DB">
          <w:rPr>
            <w:color w:val="000000" w:themeColor="text1"/>
          </w:rPr>
          <w:t xml:space="preserve"> </w:t>
        </w:r>
      </w:ins>
      <w:del w:id="71" w:author="Amina Kurbidaeva" w:date="2025-02-14T12:17:00Z" w16du:dateUtc="2025-02-14T17:17:00Z">
        <w:r w:rsidR="008C1F8D" w:rsidRPr="00433C8A" w:rsidDel="007568DB">
          <w:rPr>
            <w:color w:val="000000" w:themeColor="text1"/>
          </w:rPr>
          <w:delText xml:space="preserve"> </w:delText>
        </w:r>
        <w:r w:rsidR="00B92A77" w:rsidRPr="00433C8A" w:rsidDel="007568DB">
          <w:rPr>
            <w:color w:val="000000" w:themeColor="text1"/>
          </w:rPr>
          <w:delText xml:space="preserve"> </w:delText>
        </w:r>
      </w:del>
      <w:r w:rsidR="008C1F8D" w:rsidRPr="00433C8A">
        <w:rPr>
          <w:color w:val="000000" w:themeColor="text1"/>
        </w:rPr>
        <w:t xml:space="preserve">They </w:t>
      </w:r>
      <w:r w:rsidR="00641FD9" w:rsidRPr="00433C8A">
        <w:rPr>
          <w:color w:val="000000" w:themeColor="text1"/>
        </w:rPr>
        <w:t xml:space="preserve">are </w:t>
      </w:r>
      <w:r w:rsidR="008C1F8D" w:rsidRPr="00433C8A">
        <w:rPr>
          <w:color w:val="000000" w:themeColor="text1"/>
        </w:rPr>
        <w:t xml:space="preserve">also </w:t>
      </w:r>
      <w:r w:rsidR="00641FD9" w:rsidRPr="00433C8A">
        <w:rPr>
          <w:color w:val="000000" w:themeColor="text1"/>
        </w:rPr>
        <w:t xml:space="preserve">strongly associated with </w:t>
      </w:r>
      <w:r w:rsidR="00854D43" w:rsidRPr="00433C8A">
        <w:rPr>
          <w:color w:val="000000" w:themeColor="text1"/>
        </w:rPr>
        <w:t xml:space="preserve">lower DNA methylation and active promoter-associated chromatin marks H3K27ac and H3K4me3. Interestingly, they are also depleted </w:t>
      </w:r>
      <w:r w:rsidR="008E734C" w:rsidRPr="00433C8A">
        <w:rPr>
          <w:color w:val="000000" w:themeColor="text1"/>
        </w:rPr>
        <w:t>for</w:t>
      </w:r>
      <w:r w:rsidR="00854D43" w:rsidRPr="00433C8A">
        <w:rPr>
          <w:color w:val="000000" w:themeColor="text1"/>
        </w:rPr>
        <w:t xml:space="preserve"> H3K18ac, a </w:t>
      </w:r>
      <w:r w:rsidR="00BF2BE8" w:rsidRPr="00433C8A">
        <w:rPr>
          <w:color w:val="000000" w:themeColor="text1"/>
        </w:rPr>
        <w:t>histone</w:t>
      </w:r>
      <w:r w:rsidR="00854D43" w:rsidRPr="00433C8A">
        <w:rPr>
          <w:color w:val="000000" w:themeColor="text1"/>
        </w:rPr>
        <w:t xml:space="preserve"> mark </w:t>
      </w:r>
      <w:r w:rsidR="00BF2BE8" w:rsidRPr="00433C8A">
        <w:rPr>
          <w:color w:val="000000" w:themeColor="text1"/>
        </w:rPr>
        <w:t>associated with enhancers in Drosop</w:t>
      </w:r>
      <w:del w:id="72" w:author="Amina Kurbidaeva" w:date="2025-02-12T12:01:00Z" w16du:dateUtc="2025-02-12T17:01:00Z">
        <w:r w:rsidR="00BF2BE8" w:rsidRPr="00433C8A" w:rsidDel="00745243">
          <w:rPr>
            <w:color w:val="000000" w:themeColor="text1"/>
          </w:rPr>
          <w:delText>i</w:delText>
        </w:r>
      </w:del>
      <w:r w:rsidR="00BF2BE8" w:rsidRPr="00433C8A">
        <w:rPr>
          <w:color w:val="000000" w:themeColor="text1"/>
        </w:rPr>
        <w:t>h</w:t>
      </w:r>
      <w:ins w:id="73" w:author="Amina Kurbidaeva" w:date="2025-02-12T12:01:00Z" w16du:dateUtc="2025-02-12T17:01:00Z">
        <w:r w:rsidR="00745243">
          <w:rPr>
            <w:color w:val="000000" w:themeColor="text1"/>
          </w:rPr>
          <w:t>i</w:t>
        </w:r>
      </w:ins>
      <w:r w:rsidR="00BF2BE8" w:rsidRPr="00433C8A">
        <w:rPr>
          <w:color w:val="000000" w:themeColor="text1"/>
        </w:rPr>
        <w:t xml:space="preserve">la, </w:t>
      </w:r>
      <w:r w:rsidR="00854D43" w:rsidRPr="00433C8A">
        <w:rPr>
          <w:color w:val="000000" w:themeColor="text1"/>
        </w:rPr>
        <w:t xml:space="preserve">that we showed is overall depleted at rice TAD boundaries. </w:t>
      </w:r>
      <w:ins w:id="74" w:author="Amina Kurbidaeva" w:date="2025-02-12T14:52:00Z" w16du:dateUtc="2025-02-12T19:52:00Z">
        <w:r w:rsidR="00962CDB">
          <w:rPr>
            <w:color w:val="000000" w:themeColor="text1"/>
          </w:rPr>
          <w:t xml:space="preserve">In summary, </w:t>
        </w:r>
      </w:ins>
      <w:ins w:id="75" w:author="Amina Kurbidaeva" w:date="2025-02-12T14:53:00Z" w16du:dateUtc="2025-02-12T19:53:00Z">
        <w:r w:rsidR="00962CDB">
          <w:rPr>
            <w:color w:val="000000" w:themeColor="text1"/>
          </w:rPr>
          <w:t>the strength of rice</w:t>
        </w:r>
      </w:ins>
      <w:ins w:id="76" w:author="Amina Kurbidaeva" w:date="2025-02-12T14:52:00Z" w16du:dateUtc="2025-02-12T19:52:00Z">
        <w:r w:rsidR="00962CDB">
          <w:rPr>
            <w:color w:val="000000" w:themeColor="text1"/>
          </w:rPr>
          <w:t xml:space="preserve"> </w:t>
        </w:r>
      </w:ins>
      <w:ins w:id="77" w:author="Amina Kurbidaeva" w:date="2025-02-12T14:53:00Z" w16du:dateUtc="2025-02-12T19:53:00Z">
        <w:r w:rsidR="00962CDB">
          <w:rPr>
            <w:color w:val="000000" w:themeColor="text1"/>
          </w:rPr>
          <w:t xml:space="preserve">TAD boundaries was found </w:t>
        </w:r>
      </w:ins>
      <w:ins w:id="78" w:author="Amina Kurbidaeva" w:date="2025-02-12T14:54:00Z" w16du:dateUtc="2025-02-12T19:54:00Z">
        <w:r w:rsidR="00962CDB">
          <w:rPr>
            <w:color w:val="000000" w:themeColor="text1"/>
          </w:rPr>
          <w:t>to be associated</w:t>
        </w:r>
      </w:ins>
      <w:ins w:id="79" w:author="Amina Kurbidaeva" w:date="2025-02-12T14:53:00Z" w16du:dateUtc="2025-02-12T19:53:00Z">
        <w:r w:rsidR="00962CDB">
          <w:rPr>
            <w:color w:val="000000" w:themeColor="text1"/>
          </w:rPr>
          <w:t xml:space="preserve"> with active epigenetic marks</w:t>
        </w:r>
      </w:ins>
      <w:ins w:id="80" w:author="Amina Kurbidaeva" w:date="2025-02-12T14:55:00Z" w16du:dateUtc="2025-02-12T19:55:00Z">
        <w:r w:rsidR="00962CDB">
          <w:rPr>
            <w:color w:val="000000" w:themeColor="text1"/>
          </w:rPr>
          <w:t xml:space="preserve"> and negatively correlated </w:t>
        </w:r>
      </w:ins>
      <w:ins w:id="81" w:author="Amina Kurbidaeva" w:date="2025-02-12T14:54:00Z" w16du:dateUtc="2025-02-12T19:54:00Z">
        <w:r w:rsidR="00962CDB">
          <w:rPr>
            <w:color w:val="000000" w:themeColor="text1"/>
          </w:rPr>
          <w:t>with</w:t>
        </w:r>
      </w:ins>
      <w:ins w:id="82" w:author="Amina Kurbidaeva" w:date="2025-02-12T14:53:00Z" w16du:dateUtc="2025-02-12T19:53:00Z">
        <w:r w:rsidR="00962CDB">
          <w:rPr>
            <w:color w:val="000000" w:themeColor="text1"/>
          </w:rPr>
          <w:t xml:space="preserve"> repressive </w:t>
        </w:r>
      </w:ins>
      <w:ins w:id="83" w:author="Amina Kurbidaeva" w:date="2025-02-12T15:04:00Z" w16du:dateUtc="2025-02-12T20:04:00Z">
        <w:r w:rsidR="00A52801">
          <w:rPr>
            <w:color w:val="000000" w:themeColor="text1"/>
          </w:rPr>
          <w:t>chromatin</w:t>
        </w:r>
      </w:ins>
      <w:ins w:id="84" w:author="Amina Kurbidaeva" w:date="2025-02-12T14:53:00Z" w16du:dateUtc="2025-02-12T19:53:00Z">
        <w:r w:rsidR="00962CDB">
          <w:rPr>
            <w:color w:val="000000" w:themeColor="text1"/>
          </w:rPr>
          <w:t xml:space="preserve">. </w:t>
        </w:r>
      </w:ins>
      <w:r w:rsidR="00F95933" w:rsidRPr="00433C8A">
        <w:rPr>
          <w:color w:val="000000" w:themeColor="text1"/>
        </w:rPr>
        <w:t xml:space="preserve">Our observations are corroborated by a recent analysis of Arabidopsis Micro-C data, which showed that the active histone mark H3K4me3 is a positive while </w:t>
      </w:r>
      <w:ins w:id="85" w:author="Amina Kurbidaeva" w:date="2025-02-12T15:04:00Z" w16du:dateUtc="2025-02-12T20:04:00Z">
        <w:r w:rsidR="00A52801">
          <w:rPr>
            <w:color w:val="000000" w:themeColor="text1"/>
          </w:rPr>
          <w:t xml:space="preserve">repressive mark </w:t>
        </w:r>
      </w:ins>
      <w:r w:rsidR="00F95933" w:rsidRPr="00433C8A">
        <w:rPr>
          <w:color w:val="000000" w:themeColor="text1"/>
        </w:rPr>
        <w:t xml:space="preserve">H3K27me3 </w:t>
      </w:r>
      <w:r w:rsidR="0037184B" w:rsidRPr="00433C8A">
        <w:rPr>
          <w:color w:val="000000" w:themeColor="text1"/>
        </w:rPr>
        <w:t>is</w:t>
      </w:r>
      <w:r w:rsidR="00F95933" w:rsidRPr="00433C8A">
        <w:rPr>
          <w:color w:val="000000" w:themeColor="text1"/>
        </w:rPr>
        <w:t xml:space="preserve"> a negative predictor of boundary strength</w:t>
      </w:r>
      <w:r w:rsidR="008A3BF7" w:rsidRPr="00433C8A">
        <w:rPr>
          <w:color w:val="000000" w:themeColor="text1"/>
        </w:rPr>
        <w:t xml:space="preserve"> </w:t>
      </w:r>
      <w:r w:rsidR="008A3BF7" w:rsidRPr="00433C8A">
        <w:rPr>
          <w:color w:val="000000" w:themeColor="text1"/>
        </w:rPr>
        <w:fldChar w:fldCharType="begin"/>
      </w:r>
      <w:r w:rsidR="00976D23" w:rsidRPr="00433C8A">
        <w:rPr>
          <w:color w:val="000000" w:themeColor="text1"/>
        </w:rPr>
        <w:instrText xml:space="preserve"> ADDIN ZOTERO_ITEM CSL_CITATION {"citationID":"P20msAsm","properties":{"formattedCitation":"(19)","plainCitation":"(19)","noteIndex":0},"citationItems":[{"id":6718,"uris":["http://zotero.org/users/14195618/items/TG3QB5UE"],"itemData":{"id":6718,"type":"article-journal","abstract":"Although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soybean.","container-title":"Nature Communications 2024 15:1","DOI":"10.1038/s41467-023-44347-z","ISSN":"2041-1723","issue":"1","note":"publisher: Nature Publishing Group","page":"1-18","title":"Mapping nucleosome-resolution chromatin organization and enhancer-promoter loops in plants using Micro-C-XL","volume":"15","author":[{"family":"Sun","given":"Linhua"},{"family":"Zhou","given":"Jingru"},{"family":"Xu","given":"Xiao"},{"family":"Liu","given":"Yi"},{"family":"Ma","given":"Ni"},{"family":"Liu","given":"Yutong"},{"family":"Nie","given":"Wenchao"},{"family":"Zou","given":"Ling"},{"family":"Deng","given":"Xing Wang"},{"family":"He","given":"Hang"}],"issued":{"date-parts":[["2024",1,2]]}}}],"schema":"https://github.com/citation-style-language/schema/raw/master/csl-citation.json"} </w:instrText>
      </w:r>
      <w:r w:rsidR="008A3BF7" w:rsidRPr="00433C8A">
        <w:rPr>
          <w:color w:val="000000" w:themeColor="text1"/>
        </w:rPr>
        <w:fldChar w:fldCharType="separate"/>
      </w:r>
      <w:r w:rsidR="00976D23" w:rsidRPr="00433C8A">
        <w:rPr>
          <w:color w:val="000000"/>
        </w:rPr>
        <w:t>(19)</w:t>
      </w:r>
      <w:r w:rsidR="008A3BF7" w:rsidRPr="00433C8A">
        <w:rPr>
          <w:color w:val="000000" w:themeColor="text1"/>
        </w:rPr>
        <w:fldChar w:fldCharType="end"/>
      </w:r>
      <w:r w:rsidR="0098161A" w:rsidRPr="00433C8A">
        <w:rPr>
          <w:color w:val="000000" w:themeColor="text1"/>
        </w:rPr>
        <w:t>, suggesting these features may be generalizable across flowering plants</w:t>
      </w:r>
      <w:r w:rsidR="00F95933" w:rsidRPr="00433C8A">
        <w:rPr>
          <w:color w:val="000000" w:themeColor="text1"/>
        </w:rPr>
        <w:t>.</w:t>
      </w:r>
    </w:p>
    <w:p w14:paraId="25640A67" w14:textId="51B12948" w:rsidR="00854D43" w:rsidRPr="00433C8A" w:rsidRDefault="00F95933" w:rsidP="009D2BBB">
      <w:pPr>
        <w:spacing w:line="480" w:lineRule="auto"/>
        <w:jc w:val="both"/>
        <w:rPr>
          <w:color w:val="000000"/>
        </w:rPr>
      </w:pPr>
      <w:r w:rsidRPr="00433C8A">
        <w:rPr>
          <w:color w:val="000000" w:themeColor="text1"/>
        </w:rPr>
        <w:tab/>
        <w:t xml:space="preserve">In addition, we obtained PhastCons and fitCons (r) scores for the rice genome </w:t>
      </w:r>
      <w:r w:rsidR="003B1D53" w:rsidRPr="00433C8A">
        <w:rPr>
          <w:color w:val="000000" w:themeColor="text1"/>
        </w:rPr>
        <w:fldChar w:fldCharType="begin"/>
      </w:r>
      <w:r w:rsidR="00976D23" w:rsidRPr="00433C8A">
        <w:rPr>
          <w:color w:val="000000" w:themeColor="text1"/>
        </w:rPr>
        <w:instrText xml:space="preserve"> ADDIN ZOTERO_ITEM CSL_CITATION {"citationID":"HXwt4y0g","properties":{"formattedCitation":"(54)","plainCitation":"(54)","noteIndex":0},"citationItems":[{"id":4799,"uris":["http://zotero.org/users/14195618/items/AWVWAYCF"],"itemData":{"id":4799,"type":"article-journal","abstract":"The extent to which sequence variation impacts plant fitness is poorly understood. High-resolution maps detailing the constraint acting on the genome, especially in regulatory sites, would be beneficial as functional annotation of noncoding sequences remains sparse. Here, we present a fitness consequence (fitCons) map for rice (Oryza sativa). We inferred fitCons scores (ρ) for 246 inferred genome classes derived from nine functional genomic and epigenomic datasets, including chromatin accessibility, messenger RNA/small RNA transcription, DNA methylation, histone modifications and engaged RNA polymerase activity. These were integrated with genome-wide polymorphism and divergence data from 1,477 rice accessions and 11 reference genome sequences in the Oryzeae. We found ρ to be multimodal, with ~9% of the rice genome falling into classes where more than half of the bases would probably have a fitness consequence if mutated. Around 2% of the rice genome showed evidence of weak negative selection, frequently at candidate regulatory sites, including a novel set of 1,000 potentially active enhancer elements. This fitCons map provides perspective on the evolutionary forces associated with genome diversity, aids in genome annotation and can guide crop breeding programs.","container-title":"Nature Plants","DOI":"10.1038/s41477-019-0589-3","ISSN":"20550278","issue":"2","note":"PMID: 32042156\npublisher: Nature Research","page":"119-130","title":"An inferred fitness consequence map of the rice genome","volume":"6","author":[{"family":"Joly-Lopez","given":"Zoé"},{"family":"Platts","given":"Adrian E."},{"family":"Gulko","given":"Brad"},{"family":"Choi","given":"Jae Young"},{"family":"Groen","given":"Simon C."},{"family":"Zhong","given":"Xuehua"},{"family":"Siepel","given":"Adam"},{"family":"Purugganan","given":"Michael D."}],"issued":{"date-parts":[["2020",2,1]]}}}],"schema":"https://github.com/citation-style-language/schema/raw/master/csl-citation.json"} </w:instrText>
      </w:r>
      <w:r w:rsidR="003B1D53" w:rsidRPr="00433C8A">
        <w:rPr>
          <w:color w:val="000000" w:themeColor="text1"/>
        </w:rPr>
        <w:fldChar w:fldCharType="separate"/>
      </w:r>
      <w:r w:rsidR="00976D23" w:rsidRPr="00433C8A">
        <w:rPr>
          <w:color w:val="000000"/>
        </w:rPr>
        <w:t>(54)</w:t>
      </w:r>
      <w:r w:rsidR="003B1D53" w:rsidRPr="00433C8A">
        <w:rPr>
          <w:color w:val="000000" w:themeColor="text1"/>
        </w:rPr>
        <w:fldChar w:fldCharType="end"/>
      </w:r>
      <w:r w:rsidRPr="00433C8A">
        <w:rPr>
          <w:color w:val="000000" w:themeColor="text1"/>
        </w:rPr>
        <w:t>, which are evolution-based measures of potential genomic function.</w:t>
      </w:r>
      <w:del w:id="86" w:author="Amina Kurbidaeva" w:date="2025-02-14T12:21:00Z" w16du:dateUtc="2025-02-14T17:21:00Z">
        <w:r w:rsidRPr="00433C8A" w:rsidDel="00B53148">
          <w:rPr>
            <w:color w:val="000000" w:themeColor="text1"/>
          </w:rPr>
          <w:delText xml:space="preserve"> </w:delText>
        </w:r>
      </w:del>
      <w:r w:rsidRPr="00433C8A">
        <w:rPr>
          <w:color w:val="000000" w:themeColor="text1"/>
        </w:rPr>
        <w:t xml:space="preserve"> PhastCons scores represent tribe-level interspecies sequence conservation estimates, and fitCons scores provide probabilities that mutations at individual nucleotide sites have fitness consequences</w:t>
      </w:r>
      <w:r w:rsidR="003B1D53" w:rsidRPr="00433C8A">
        <w:rPr>
          <w:color w:val="000000" w:themeColor="text1"/>
        </w:rPr>
        <w:t xml:space="preserve"> </w:t>
      </w:r>
      <w:r w:rsidR="003B1D53" w:rsidRPr="00433C8A">
        <w:rPr>
          <w:color w:val="000000" w:themeColor="text1"/>
        </w:rPr>
        <w:fldChar w:fldCharType="begin"/>
      </w:r>
      <w:r w:rsidR="00976D23" w:rsidRPr="00433C8A">
        <w:rPr>
          <w:color w:val="000000" w:themeColor="text1"/>
        </w:rPr>
        <w:instrText xml:space="preserve"> ADDIN ZOTERO_ITEM CSL_CITATION {"citationID":"GKwfsrhR","properties":{"formattedCitation":"(54)","plainCitation":"(54)","noteIndex":0},"citationItems":[{"id":4799,"uris":["http://zotero.org/users/14195618/items/AWVWAYCF"],"itemData":{"id":4799,"type":"article-journal","abstract":"The extent to which sequence variation impacts plant fitness is poorly understood. High-resolution maps detailing the constraint acting on the genome, especially in regulatory sites, would be beneficial as functional annotation of noncoding sequences remains sparse. Here, we present a fitness consequence (fitCons) map for rice (Oryza sativa). We inferred fitCons scores (ρ) for 246 inferred genome classes derived from nine functional genomic and epigenomic datasets, including chromatin accessibility, messenger RNA/small RNA transcription, DNA methylation, histone modifications and engaged RNA polymerase activity. These were integrated with genome-wide polymorphism and divergence data from 1,477 rice accessions and 11 reference genome sequences in the Oryzeae. We found ρ to be multimodal, with ~9% of the rice genome falling into classes where more than half of the bases would probably have a fitness consequence if mutated. Around 2% of the rice genome showed evidence of weak negative selection, frequently at candidate regulatory sites, including a novel set of 1,000 potentially active enhancer elements. This fitCons map provides perspective on the evolutionary forces associated with genome diversity, aids in genome annotation and can guide crop breeding programs.","container-title":"Nature Plants","DOI":"10.1038/s41477-019-0589-3","ISSN":"20550278","issue":"2","note":"PMID: 32042156\npublisher: Nature Research","page":"119-130","title":"An inferred fitness consequence map of the rice genome","volume":"6","author":[{"family":"Joly-Lopez","given":"Zoé"},{"family":"Platts","given":"Adrian E."},{"family":"Gulko","given":"Brad"},{"family":"Choi","given":"Jae Young"},{"family":"Groen","given":"Simon C."},{"family":"Zhong","given":"Xuehua"},{"family":"Siepel","given":"Adam"},{"family":"Purugganan","given":"Michael D."}],"issued":{"date-parts":[["2020",2,1]]}}}],"schema":"https://github.com/citation-style-language/schema/raw/master/csl-citation.json"} </w:instrText>
      </w:r>
      <w:r w:rsidR="003B1D53" w:rsidRPr="00433C8A">
        <w:rPr>
          <w:color w:val="000000" w:themeColor="text1"/>
        </w:rPr>
        <w:fldChar w:fldCharType="separate"/>
      </w:r>
      <w:r w:rsidR="00976D23" w:rsidRPr="00433C8A">
        <w:rPr>
          <w:color w:val="000000"/>
        </w:rPr>
        <w:t>(54)</w:t>
      </w:r>
      <w:r w:rsidR="003B1D53" w:rsidRPr="00433C8A">
        <w:rPr>
          <w:color w:val="000000" w:themeColor="text1"/>
        </w:rPr>
        <w:fldChar w:fldCharType="end"/>
      </w:r>
      <w:r w:rsidRPr="00433C8A">
        <w:rPr>
          <w:color w:val="000000" w:themeColor="text1"/>
        </w:rPr>
        <w:t xml:space="preserve">. We find that stronger </w:t>
      </w:r>
      <w:r w:rsidR="00854D43" w:rsidRPr="00433C8A">
        <w:rPr>
          <w:color w:val="000000" w:themeColor="text1"/>
        </w:rPr>
        <w:t xml:space="preserve">boundaries also have higher </w:t>
      </w:r>
      <w:r w:rsidR="001A424B" w:rsidRPr="00433C8A">
        <w:rPr>
          <w:color w:val="000000" w:themeColor="text1"/>
        </w:rPr>
        <w:t xml:space="preserve">fitness consequence </w:t>
      </w:r>
      <w:r w:rsidR="00854D43" w:rsidRPr="00433C8A">
        <w:rPr>
          <w:color w:val="000000" w:themeColor="text1"/>
        </w:rPr>
        <w:t>and PhastCons</w:t>
      </w:r>
      <w:r w:rsidR="001A424B" w:rsidRPr="00433C8A">
        <w:rPr>
          <w:color w:val="000000" w:themeColor="text1"/>
        </w:rPr>
        <w:t xml:space="preserve"> </w:t>
      </w:r>
      <w:r w:rsidR="00854D43" w:rsidRPr="00433C8A">
        <w:rPr>
          <w:color w:val="000000" w:themeColor="text1"/>
        </w:rPr>
        <w:t xml:space="preserve">scores, </w:t>
      </w:r>
      <w:r w:rsidR="001A424B" w:rsidRPr="00433C8A">
        <w:rPr>
          <w:color w:val="000000" w:themeColor="text1"/>
        </w:rPr>
        <w:t>suggesting purifying selection on these gen</w:t>
      </w:r>
      <w:r w:rsidRPr="00433C8A">
        <w:rPr>
          <w:color w:val="000000" w:themeColor="text1"/>
        </w:rPr>
        <w:t>o</w:t>
      </w:r>
      <w:r w:rsidR="001A424B" w:rsidRPr="00433C8A">
        <w:rPr>
          <w:color w:val="000000" w:themeColor="text1"/>
        </w:rPr>
        <w:t xml:space="preserve">mic regions. They also had </w:t>
      </w:r>
      <w:r w:rsidR="00854D43" w:rsidRPr="00433C8A">
        <w:rPr>
          <w:color w:val="000000" w:themeColor="text1"/>
        </w:rPr>
        <w:t xml:space="preserve">higher gene </w:t>
      </w:r>
      <w:r w:rsidR="001A424B" w:rsidRPr="00433C8A">
        <w:rPr>
          <w:color w:val="000000" w:themeColor="text1"/>
        </w:rPr>
        <w:t>density</w:t>
      </w:r>
      <w:r w:rsidR="00854D43" w:rsidRPr="00433C8A">
        <w:rPr>
          <w:color w:val="000000" w:themeColor="text1"/>
        </w:rPr>
        <w:t xml:space="preserve">, lower SNP </w:t>
      </w:r>
      <w:del w:id="87" w:author="Amina Kurbidaeva" w:date="2025-02-14T12:31:00Z" w16du:dateUtc="2025-02-14T17:31:00Z">
        <w:r w:rsidR="00854D43" w:rsidRPr="00433C8A" w:rsidDel="000C5A18">
          <w:rPr>
            <w:color w:val="000000" w:themeColor="text1"/>
          </w:rPr>
          <w:delText xml:space="preserve">and SV breakpoint </w:delText>
        </w:r>
      </w:del>
      <w:r w:rsidR="00854D43" w:rsidRPr="00433C8A">
        <w:rPr>
          <w:color w:val="000000" w:themeColor="text1"/>
        </w:rPr>
        <w:t>densit</w:t>
      </w:r>
      <w:ins w:id="88" w:author="Amina Kurbidaeva" w:date="2025-02-14T12:31:00Z" w16du:dateUtc="2025-02-14T17:31:00Z">
        <w:r w:rsidR="000C5A18">
          <w:rPr>
            <w:color w:val="000000" w:themeColor="text1"/>
          </w:rPr>
          <w:t>y</w:t>
        </w:r>
      </w:ins>
      <w:del w:id="89" w:author="Amina Kurbidaeva" w:date="2025-02-14T12:31:00Z" w16du:dateUtc="2025-02-14T17:31:00Z">
        <w:r w:rsidR="001A424B" w:rsidRPr="00433C8A" w:rsidDel="000C5A18">
          <w:rPr>
            <w:color w:val="000000" w:themeColor="text1"/>
          </w:rPr>
          <w:delText>ies</w:delText>
        </w:r>
      </w:del>
      <w:r w:rsidR="00854D43" w:rsidRPr="00433C8A">
        <w:rPr>
          <w:color w:val="000000" w:themeColor="text1"/>
        </w:rPr>
        <w:t xml:space="preserve">, and </w:t>
      </w:r>
      <w:r w:rsidR="00854D43" w:rsidRPr="00433C8A">
        <w:rPr>
          <w:color w:val="000000" w:themeColor="text1"/>
        </w:rPr>
        <w:lastRenderedPageBreak/>
        <w:t>lower TE content</w:t>
      </w:r>
      <w:r w:rsidR="00A42CEF" w:rsidRPr="00433C8A">
        <w:rPr>
          <w:color w:val="000000" w:themeColor="text1"/>
        </w:rPr>
        <w:t xml:space="preserve"> (Fig. </w:t>
      </w:r>
      <w:r w:rsidR="006F5EAB" w:rsidRPr="00433C8A">
        <w:rPr>
          <w:color w:val="000000" w:themeColor="text1"/>
        </w:rPr>
        <w:t>5</w:t>
      </w:r>
      <w:ins w:id="90" w:author="Amina Kurbidaeva" w:date="2025-02-14T12:40:00Z" w16du:dateUtc="2025-02-14T17:40:00Z">
        <w:r w:rsidR="00BC3D6B">
          <w:rPr>
            <w:color w:val="000000" w:themeColor="text1"/>
          </w:rPr>
          <w:t>)</w:t>
        </w:r>
      </w:ins>
      <w:del w:id="91" w:author="Amina Kurbidaeva" w:date="2025-02-14T12:40:00Z" w16du:dateUtc="2025-02-14T17:40:00Z">
        <w:r w:rsidR="00A42CEF" w:rsidRPr="00433C8A" w:rsidDel="00BC3D6B">
          <w:rPr>
            <w:color w:val="000000" w:themeColor="text1"/>
          </w:rPr>
          <w:delText>)</w:delText>
        </w:r>
      </w:del>
      <w:r w:rsidR="00A42CEF" w:rsidRPr="00433C8A">
        <w:rPr>
          <w:color w:val="000000" w:themeColor="text1"/>
        </w:rPr>
        <w:t xml:space="preserve">. </w:t>
      </w:r>
      <w:ins w:id="92" w:author="Amina Kurbidaeva" w:date="2025-02-14T12:40:00Z" w16du:dateUtc="2025-02-14T17:40:00Z">
        <w:r w:rsidR="00BC3D6B">
          <w:rPr>
            <w:color w:val="000000" w:themeColor="text1"/>
          </w:rPr>
          <w:t>Comparisons of boundaries with random genomic controls showed that weak boundaries share some characteristics with random regions (Fig. S</w:t>
        </w:r>
      </w:ins>
      <w:ins w:id="93" w:author="Amina Kurbidaeva" w:date="2025-02-14T12:42:00Z" w16du:dateUtc="2025-02-14T17:42:00Z">
        <w:r w:rsidR="00D57EDB">
          <w:rPr>
            <w:color w:val="000000" w:themeColor="text1"/>
          </w:rPr>
          <w:t>7</w:t>
        </w:r>
      </w:ins>
      <w:ins w:id="94" w:author="Amina Kurbidaeva" w:date="2025-02-14T12:40:00Z" w16du:dateUtc="2025-02-14T17:40:00Z">
        <w:r w:rsidR="00BC3D6B">
          <w:rPr>
            <w:color w:val="000000" w:themeColor="text1"/>
          </w:rPr>
          <w:t>).</w:t>
        </w:r>
        <w:r w:rsidR="00BC3D6B">
          <w:rPr>
            <w:color w:val="000000"/>
          </w:rPr>
          <w:t xml:space="preserve"> </w:t>
        </w:r>
      </w:ins>
      <w:r w:rsidR="001A424B" w:rsidRPr="00433C8A">
        <w:rPr>
          <w:color w:val="000000" w:themeColor="text1"/>
        </w:rPr>
        <w:t>Interestingly, we</w:t>
      </w:r>
      <w:r w:rsidR="00A42CEF" w:rsidRPr="00433C8A">
        <w:rPr>
          <w:color w:val="000000" w:themeColor="text1"/>
        </w:rPr>
        <w:t xml:space="preserve"> found that </w:t>
      </w:r>
      <w:r w:rsidR="00683E8C" w:rsidRPr="00433C8A">
        <w:rPr>
          <w:color w:val="000000" w:themeColor="text1"/>
        </w:rPr>
        <w:t xml:space="preserve">stronger boundaries are specifically depleted </w:t>
      </w:r>
      <w:r w:rsidR="00D57304" w:rsidRPr="00433C8A">
        <w:rPr>
          <w:color w:val="000000" w:themeColor="text1"/>
        </w:rPr>
        <w:t>for</w:t>
      </w:r>
      <w:r w:rsidR="00683E8C" w:rsidRPr="00433C8A">
        <w:rPr>
          <w:color w:val="000000" w:themeColor="text1"/>
        </w:rPr>
        <w:t xml:space="preserve"> </w:t>
      </w:r>
      <w:r w:rsidR="00683E8C" w:rsidRPr="00433C8A">
        <w:rPr>
          <w:i/>
          <w:iCs/>
          <w:color w:val="000000" w:themeColor="text1"/>
        </w:rPr>
        <w:t>gypsy</w:t>
      </w:r>
      <w:r w:rsidR="00683E8C" w:rsidRPr="00433C8A">
        <w:rPr>
          <w:color w:val="000000" w:themeColor="text1"/>
        </w:rPr>
        <w:t xml:space="preserve"> retrotransposons</w:t>
      </w:r>
      <w:r w:rsidR="56E02378" w:rsidRPr="00433C8A">
        <w:rPr>
          <w:color w:val="000000" w:themeColor="text1"/>
        </w:rPr>
        <w:t xml:space="preserve"> (Fig. 5)</w:t>
      </w:r>
      <w:r w:rsidR="00683E8C" w:rsidRPr="00433C8A">
        <w:rPr>
          <w:color w:val="000000" w:themeColor="text1"/>
        </w:rPr>
        <w:t>.</w:t>
      </w:r>
      <w:del w:id="95" w:author="Amina Kurbidaeva" w:date="2025-02-14T12:39:00Z" w16du:dateUtc="2025-02-14T17:39:00Z">
        <w:r w:rsidR="00854D43" w:rsidRPr="00433C8A" w:rsidDel="00BC3D6B">
          <w:rPr>
            <w:color w:val="000000" w:themeColor="text1"/>
          </w:rPr>
          <w:delText xml:space="preserve"> </w:delText>
        </w:r>
      </w:del>
    </w:p>
    <w:p w14:paraId="42C6DD6F" w14:textId="19BED122" w:rsidR="00854D43" w:rsidRPr="00433C8A" w:rsidRDefault="00BF724D" w:rsidP="009D2BBB">
      <w:pPr>
        <w:spacing w:line="480" w:lineRule="auto"/>
      </w:pPr>
      <w:r w:rsidRPr="00433C8A">
        <w:rPr>
          <w:noProof/>
        </w:rPr>
        <w:lastRenderedPageBreak/>
        <w:drawing>
          <wp:inline distT="0" distB="0" distL="0" distR="0" wp14:anchorId="4869C185" wp14:editId="2D631695">
            <wp:extent cx="5183505" cy="8229600"/>
            <wp:effectExtent l="0" t="0" r="0" b="0"/>
            <wp:docPr id="1362953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3511" name="Picture 1" descr="A screenshot of a graph&#10;&#10;Description automatically generated"/>
                    <pic:cNvPicPr/>
                  </pic:nvPicPr>
                  <pic:blipFill>
                    <a:blip r:embed="rId12"/>
                    <a:stretch>
                      <a:fillRect/>
                    </a:stretch>
                  </pic:blipFill>
                  <pic:spPr>
                    <a:xfrm>
                      <a:off x="0" y="0"/>
                      <a:ext cx="5183505" cy="8229600"/>
                    </a:xfrm>
                    <a:prstGeom prst="rect">
                      <a:avLst/>
                    </a:prstGeom>
                  </pic:spPr>
                </pic:pic>
              </a:graphicData>
            </a:graphic>
          </wp:inline>
        </w:drawing>
      </w:r>
    </w:p>
    <w:p w14:paraId="1DF3CF44" w14:textId="31C16CB0" w:rsidR="00BF724D" w:rsidRPr="00433C8A" w:rsidRDefault="00BF724D" w:rsidP="00A46B16">
      <w:pPr>
        <w:spacing w:line="480" w:lineRule="auto"/>
        <w:jc w:val="both"/>
        <w:rPr>
          <w:rStyle w:val="eop"/>
          <w:color w:val="000000"/>
        </w:rPr>
      </w:pPr>
      <w:r w:rsidRPr="00433C8A">
        <w:rPr>
          <w:rStyle w:val="normaltextrun"/>
          <w:b/>
          <w:bCs/>
          <w:color w:val="000000"/>
        </w:rPr>
        <w:lastRenderedPageBreak/>
        <w:t xml:space="preserve">Figure 5. TAD boundary strength is associated with distinct genetic and epigenetic features. </w:t>
      </w:r>
      <w:del w:id="96" w:author="Amina Kurbidaeva" w:date="2025-02-14T12:45:00Z" w16du:dateUtc="2025-02-14T17:45:00Z">
        <w:r w:rsidRPr="00433C8A" w:rsidDel="002A6FDC">
          <w:rPr>
            <w:rStyle w:val="normaltextrun"/>
            <w:color w:val="000000"/>
          </w:rPr>
          <w:delText xml:space="preserve">Bar </w:delText>
        </w:r>
      </w:del>
      <w:ins w:id="97" w:author="Amina Kurbidaeva" w:date="2025-02-14T12:45:00Z" w16du:dateUtc="2025-02-14T17:45:00Z">
        <w:r w:rsidR="002A6FDC">
          <w:rPr>
            <w:rStyle w:val="normaltextrun"/>
            <w:color w:val="000000"/>
          </w:rPr>
          <w:t>Box</w:t>
        </w:r>
        <w:r w:rsidR="002A6FDC" w:rsidRPr="00433C8A">
          <w:rPr>
            <w:rStyle w:val="normaltextrun"/>
            <w:color w:val="000000"/>
          </w:rPr>
          <w:t xml:space="preserve"> </w:t>
        </w:r>
      </w:ins>
      <w:r w:rsidRPr="00433C8A">
        <w:rPr>
          <w:rStyle w:val="normaltextrun"/>
          <w:color w:val="000000"/>
        </w:rPr>
        <w:t>plots show comparison of genetic and epigenetic features for strong (low insulation scores</w:t>
      </w:r>
      <w:del w:id="98" w:author="Amina Kurbidaeva" w:date="2025-02-14T12:45:00Z" w16du:dateUtc="2025-02-14T17:45:00Z">
        <w:r w:rsidRPr="00433C8A" w:rsidDel="002A6FDC">
          <w:rPr>
            <w:rStyle w:val="normaltextrun"/>
            <w:color w:val="000000"/>
          </w:rPr>
          <w:delText>, yellow</w:delText>
        </w:r>
      </w:del>
      <w:r w:rsidRPr="00433C8A">
        <w:rPr>
          <w:rStyle w:val="normaltextrun"/>
          <w:color w:val="000000"/>
        </w:rPr>
        <w:t>) and weak (high insulation scores</w:t>
      </w:r>
      <w:del w:id="99" w:author="Amina Kurbidaeva" w:date="2025-02-14T12:45:00Z" w16du:dateUtc="2025-02-14T17:45:00Z">
        <w:r w:rsidRPr="00433C8A" w:rsidDel="002A6FDC">
          <w:rPr>
            <w:rStyle w:val="normaltextrun"/>
            <w:color w:val="000000"/>
          </w:rPr>
          <w:delText>, blue</w:delText>
        </w:r>
      </w:del>
      <w:r w:rsidRPr="00433C8A">
        <w:rPr>
          <w:rStyle w:val="normaltextrun"/>
          <w:color w:val="000000"/>
        </w:rPr>
        <w:t>)</w:t>
      </w:r>
      <w:r w:rsidR="00422BB2" w:rsidRPr="00433C8A">
        <w:rPr>
          <w:rStyle w:val="normaltextrun"/>
          <w:color w:val="000000"/>
        </w:rPr>
        <w:t xml:space="preserve"> boundaries</w:t>
      </w:r>
      <w:r w:rsidRPr="00433C8A">
        <w:rPr>
          <w:rStyle w:val="normaltextrun"/>
          <w:color w:val="000000"/>
        </w:rPr>
        <w:t>. Nipponbare TAD boundaries identified at 5 kb resolution. Significance of Wilcoxon rank-sum test depicted by ns (non-significant), *(P &lt; 0.05), **(P &lt; 0.01), ***(P &lt; 0.001), and ****(P &lt; 0.0001).</w:t>
      </w:r>
      <w:del w:id="100" w:author="Amina Kurbidaeva" w:date="2025-02-14T12:41:00Z" w16du:dateUtc="2025-02-14T17:41:00Z">
        <w:r w:rsidRPr="00433C8A" w:rsidDel="00B6232E">
          <w:rPr>
            <w:rStyle w:val="eop"/>
            <w:color w:val="000000"/>
          </w:rPr>
          <w:delText> </w:delText>
        </w:r>
      </w:del>
    </w:p>
    <w:p w14:paraId="2A0FA496" w14:textId="77777777" w:rsidR="00BF724D" w:rsidRPr="00433C8A" w:rsidRDefault="00BF724D" w:rsidP="009D2BBB">
      <w:pPr>
        <w:spacing w:line="480" w:lineRule="auto"/>
      </w:pPr>
    </w:p>
    <w:p w14:paraId="785B03F8" w14:textId="21B38AC1" w:rsidR="00854D43" w:rsidRPr="00433C8A" w:rsidRDefault="00854D43" w:rsidP="00A46B16">
      <w:pPr>
        <w:spacing w:line="480" w:lineRule="auto"/>
        <w:jc w:val="both"/>
      </w:pPr>
      <w:r w:rsidRPr="00433C8A">
        <w:rPr>
          <w:b/>
          <w:bCs/>
        </w:rPr>
        <w:t xml:space="preserve">Global chromatin structure conservation correlates with evolutionary </w:t>
      </w:r>
      <w:r w:rsidR="00A45B8F" w:rsidRPr="00433C8A">
        <w:rPr>
          <w:b/>
          <w:bCs/>
        </w:rPr>
        <w:t xml:space="preserve">divergence </w:t>
      </w:r>
      <w:r w:rsidRPr="00433C8A">
        <w:rPr>
          <w:b/>
          <w:bCs/>
        </w:rPr>
        <w:t>time between genomes</w:t>
      </w:r>
      <w:r w:rsidR="00CD2B28" w:rsidRPr="00433C8A">
        <w:t xml:space="preserve">. </w:t>
      </w:r>
      <w:r w:rsidRPr="00433C8A">
        <w:t xml:space="preserve">In order to quantitatively compare the global 3D structure of different rice genomes, we utilized </w:t>
      </w:r>
      <w:del w:id="101" w:author="Amina Kurbidaeva" w:date="2025-02-13T13:10:00Z" w16du:dateUtc="2025-02-13T18:10:00Z">
        <w:r w:rsidRPr="00433C8A" w:rsidDel="004F1744">
          <w:rPr>
            <w:rFonts w:ascii="Calibri" w:hAnsi="Calibri" w:cs="Calibri"/>
          </w:rPr>
          <w:delText>﻿</w:delText>
        </w:r>
      </w:del>
      <w:r w:rsidRPr="00433C8A">
        <w:t>Comparison of Hi-C Experiments using Structural Similarity (CHESS), a computer vision-based algorithm for the comparison of chromatin contact maps</w:t>
      </w:r>
      <w:r w:rsidR="00ED7ABB" w:rsidRPr="00433C8A">
        <w:rPr>
          <w:color w:val="000000"/>
        </w:rPr>
        <w:t xml:space="preserve"> </w:t>
      </w:r>
      <w:r w:rsidR="00ED7ABB" w:rsidRPr="00433C8A">
        <w:rPr>
          <w:color w:val="000000"/>
        </w:rPr>
        <w:fldChar w:fldCharType="begin"/>
      </w:r>
      <w:r w:rsidR="001506D5">
        <w:rPr>
          <w:color w:val="000000"/>
        </w:rPr>
        <w:instrText xml:space="preserve"> ADDIN ZOTERO_ITEM CSL_CITATION {"citationID":"7pGXXT8v","properties":{"formattedCitation":"(90)","plainCitation":"(90)","noteIndex":0},"citationItems":[{"id":4638,"uris":["http://zotero.org/users/14195618/items/ZYMF3MBZ"],"itemData":{"id":4638,"type":"article-journal","abstract":"Dynamic changes in the three-dimensional (3D) organization of chromatin are associated with central biological processes, such as transcription, replication and development. Therefore, the comprehensive identification and quantification of these changes is fundamental to understanding of evolutionary and regulatory mechanisms. Here, we present Comparison of Hi-C Experiments using Structural Similarity (CHESS), an algorithm for the comparison of chromatin contact maps and automatic differential feature extraction. We demonstrate the robustness of CHESS to experimental variability and showcase its biological applications on (1) interspecies comparisons of syntenic regions in human and mouse models; (2) intraspecies identification of conformational changes in Zelda-depleted Drosophila embryos; (3) patient-specific aberrant chromatin conformation in a diffuse large B-cell lymphoma sample; and (4) the systematic identification of chromatin contact differences in high-resolution Capture-C data. In summary, CHESS is a computationally efficient method for the comparison and classification of changes in chromatin contact data.","container-title":"Nature Genetics","DOI":"10.1038/s41588-020-00712-y","ISSN":"15461718","note":"publisher: Nature Research","title":"CHESS enables quantitative comparison of chromatin contact data and automatic feature extraction","URL":"https://pubmed.ncbi.nlm.nih.gov/33077914/","author":[{"family":"Galan","given":"Silvia"},{"family":"Machnik","given":"Nick"},{"family":"Kruse","given":"Kai"},{"family":"Díaz","given":"Noelia"},{"family":"Marti-Renom","given":"Marc A."},{"family":"Vaquerizas","given":"Juan M."}],"accessed":{"date-parts":[["2020",10,22]]},"issued":{"date-parts":[["2020"]]}}}],"schema":"https://github.com/citation-style-language/schema/raw/master/csl-citation.json"} </w:instrText>
      </w:r>
      <w:r w:rsidR="00ED7ABB" w:rsidRPr="00433C8A">
        <w:rPr>
          <w:color w:val="000000"/>
        </w:rPr>
        <w:fldChar w:fldCharType="separate"/>
      </w:r>
      <w:r w:rsidR="001506D5">
        <w:rPr>
          <w:color w:val="000000"/>
        </w:rPr>
        <w:t>(90)</w:t>
      </w:r>
      <w:r w:rsidR="00ED7ABB" w:rsidRPr="00433C8A">
        <w:rPr>
          <w:color w:val="000000"/>
        </w:rPr>
        <w:fldChar w:fldCharType="end"/>
      </w:r>
      <w:r w:rsidRPr="00433C8A">
        <w:t>. CHESS provides a quantitative measure for similarity between a pair of normalized chromatin contact matrices, SSI</w:t>
      </w:r>
      <w:r w:rsidR="008B03AC" w:rsidRPr="00433C8A">
        <w:t xml:space="preserve">M, with a value of </w:t>
      </w:r>
      <w:r w:rsidRPr="00433C8A">
        <w:t xml:space="preserve">1 </w:t>
      </w:r>
      <w:r w:rsidR="008B03AC" w:rsidRPr="00433C8A">
        <w:t>indicating</w:t>
      </w:r>
      <w:r w:rsidRPr="00433C8A">
        <w:t xml:space="preserve"> identity</w:t>
      </w:r>
      <w:r w:rsidR="008B03AC" w:rsidRPr="00433C8A">
        <w:t xml:space="preserve"> between matrices</w:t>
      </w:r>
      <w:r w:rsidRPr="00433C8A">
        <w:t xml:space="preserve">, </w:t>
      </w:r>
      <w:r w:rsidR="008B03AC" w:rsidRPr="00433C8A">
        <w:t>while 0</w:t>
      </w:r>
      <w:r w:rsidRPr="00433C8A">
        <w:t xml:space="preserve"> indicates no similarity. CHESS has previously been used to compare global chromatin conformation and extract differential features from </w:t>
      </w:r>
      <w:r w:rsidRPr="00433C8A">
        <w:rPr>
          <w:i/>
          <w:iCs/>
        </w:rPr>
        <w:t>Drosophila melanogaster</w:t>
      </w:r>
      <w:r w:rsidRPr="00433C8A">
        <w:t xml:space="preserve"> wild type and mutant </w:t>
      </w:r>
      <w:r w:rsidR="00BF113E" w:rsidRPr="00433C8A">
        <w:t xml:space="preserve">lines </w:t>
      </w:r>
      <w:r w:rsidR="009D21A7" w:rsidRPr="00433C8A">
        <w:fldChar w:fldCharType="begin"/>
      </w:r>
      <w:r w:rsidR="001506D5">
        <w:instrText xml:space="preserve"> ADDIN ZOTERO_ITEM CSL_CITATION {"citationID":"4FQL9RvH","properties":{"formattedCitation":"(91)","plainCitation":"(91)","noteIndex":0},"citationItems":[{"id":5223,"uris":["http://zotero.org/users/14195618/items/GIMMHW76"],"itemData":{"id":5223,"type":"article-journal","abstract":"&lt;p&gt; The relationship between chromatin organization and gene regulation remains unclear. While disruption of chromatin domains and domain boundaries can lead to misexpression of developmental genes, acute depletion of regulators of genome organization has a relatively small effect on gene expression. It is therefore uncertain whether gene expression and chromatin state drive chromatin organization or whether changes in chromatin organization facilitate cell-type-specific activation of gene expression. Here, using the dorsoventral patterning of the &lt;italic&gt;Drosophila melanogaster&lt;/italic&gt; embryo as a model system, we provide evidence for the independence of chromatin organization and dorsoventral gene expression. We define tissue-specific enhancers and link them to expression patterns using single-cell RNA-seq. Surprisingly, despite tissue-specific chromatin states and gene expression, chromatin organization is largely maintained across tissues. Our results indicate that tissue-specific chromatin conformation is not necessary for tissue-specific gene expression but rather acts as a scaffold facilitating gene expression when enhancers become active. &lt;/p&gt;","container-title":"Nature Genetics","DOI":"10.1038/s41588-021-00799-x","ISSN":"1061-4036","title":"Independence of chromatin conformation and gene regulation during Drosophila dorsoventral patterning","URL":"http://www.nature.com/articles/s41588-021-00799-x","author":[{"family":"Ing-Simmons","given":"Elizabeth"},{"family":"Vaid","given":"Roshan"},{"family":"Bing","given":"Xin Yang"},{"family":"Levine","given":"Michael"},{"family":"Mannervik","given":"Mattias"},{"family":"Vaquerizas","given":"Juan M."}],"accessed":{"date-parts":[["2021",4,5]]},"issued":{"date-parts":[["2021",4,1]]}}}],"schema":"https://github.com/citation-style-language/schema/raw/master/csl-citation.json"} </w:instrText>
      </w:r>
      <w:r w:rsidR="009D21A7" w:rsidRPr="00433C8A">
        <w:fldChar w:fldCharType="separate"/>
      </w:r>
      <w:r w:rsidR="001506D5">
        <w:t>(91)</w:t>
      </w:r>
      <w:r w:rsidR="009D21A7" w:rsidRPr="00433C8A">
        <w:fldChar w:fldCharType="end"/>
      </w:r>
      <w:r w:rsidRPr="00433C8A">
        <w:t xml:space="preserve"> or </w:t>
      </w:r>
      <w:r w:rsidRPr="00433C8A">
        <w:rPr>
          <w:i/>
          <w:iCs/>
        </w:rPr>
        <w:t>Fusarium graminearum</w:t>
      </w:r>
      <w:r w:rsidRPr="00433C8A">
        <w:t xml:space="preserve"> genome</w:t>
      </w:r>
      <w:r w:rsidR="00BF113E" w:rsidRPr="00433C8A">
        <w:t>s</w:t>
      </w:r>
      <w:r w:rsidRPr="00433C8A">
        <w:t xml:space="preserve"> under different conditions</w:t>
      </w:r>
      <w:r w:rsidR="00167A5C" w:rsidRPr="00433C8A">
        <w:rPr>
          <w:color w:val="000000"/>
        </w:rPr>
        <w:t xml:space="preserve"> </w:t>
      </w:r>
      <w:r w:rsidR="00167A5C" w:rsidRPr="00433C8A">
        <w:rPr>
          <w:color w:val="000000"/>
        </w:rPr>
        <w:fldChar w:fldCharType="begin"/>
      </w:r>
      <w:r w:rsidR="001506D5">
        <w:rPr>
          <w:color w:val="000000"/>
        </w:rPr>
        <w:instrText xml:space="preserve"> ADDIN ZOTERO_ITEM CSL_CITATION {"citationID":"z3y3q9lq","properties":{"formattedCitation":"(92)","plainCitation":"(92)","noteIndex":0},"citationItems":[{"id":6765,"uris":["http://zotero.org/users/14195618/items/4Z9TTWVB"],"itemData":{"id":6765,"type":"article-journal","abstract":"Eukaryotic genomes are spatially organized within the nucleus in a nonrandom manner. However, fungal genome arrangement and its function in development and adaptation remain largely unexplored. Here, we show that the high-order chromosome structure of Fusarium graminearum is sculpted by both H3K27me3 modification and ancient genome rearrangements. Active secondary metabolic gene clusters form a structure resembling chromatin jets. We demonstrate that these jet-like domains, which can propagate symmetrically for 54 kb, are prevalent in the genome and correlate with active gene transcription and histone acetylation. Deletion of GCN5, which encodes a core and functionally conserved histone acetyltransferase, blocks the formation of the domains. Insertion of an exogenous gene within the jet-like domain significantly augments its transcription. These findings uncover an interesting link between alterations in chromatin structure and the activation of fungal secondary metabolism, which could be a general mechanism for fungi to rapidly respond to environmental cues, and highlight the utility of leveraging three-dimensional genome organization in improving gene transcription in eukaryotes.","container-title":"Nucleic acids research","DOI":"10.1093/NAR/GKAE131","ISSN":"1362-4962","note":"PMID: 38407438\npublisher: Nucleic Acids Res","title":"The jet-like chromatin structure defines active secondary metabolism in fungi","URL":"https://pubmed.ncbi.nlm.nih.gov/38407438/","author":[{"family":"Shao","given":"Wenyong"},{"family":"Wang","given":"Jingrui"},{"family":"Zhang","given":"Yueqi"},{"family":"Zhang","given":"Chaofan"},{"family":"Chen","given":"Jie"},{"family":"Chen","given":"Yun"},{"family":"Fei","given":"Zhangjun"},{"family":"Ma","given":"Zhonghua"},{"family":"Sun","given":"Xuepeng"},{"family":"Jiao","given":"Chen"}],"accessed":{"date-parts":[["2024",3,27]]},"issued":{"date-parts":[["2024",2,26]]}}}],"schema":"https://github.com/citation-style-language/schema/raw/master/csl-citation.json"} </w:instrText>
      </w:r>
      <w:r w:rsidR="00167A5C" w:rsidRPr="00433C8A">
        <w:rPr>
          <w:color w:val="000000"/>
        </w:rPr>
        <w:fldChar w:fldCharType="separate"/>
      </w:r>
      <w:r w:rsidR="001506D5">
        <w:rPr>
          <w:color w:val="000000"/>
        </w:rPr>
        <w:t>(92)</w:t>
      </w:r>
      <w:r w:rsidR="00167A5C" w:rsidRPr="00433C8A">
        <w:rPr>
          <w:color w:val="000000"/>
        </w:rPr>
        <w:fldChar w:fldCharType="end"/>
      </w:r>
      <w:r w:rsidR="008B03AC" w:rsidRPr="00433C8A">
        <w:t xml:space="preserve">, and </w:t>
      </w:r>
      <w:r w:rsidRPr="00433C8A">
        <w:t>determine level</w:t>
      </w:r>
      <w:r w:rsidR="00BF113E" w:rsidRPr="00433C8A">
        <w:t>s</w:t>
      </w:r>
      <w:r w:rsidRPr="00433C8A">
        <w:t xml:space="preserve"> of chromatin conformation conservation between human and mouse</w:t>
      </w:r>
      <w:r w:rsidR="00246D66" w:rsidRPr="00433C8A">
        <w:rPr>
          <w:color w:val="000000"/>
        </w:rPr>
        <w:t xml:space="preserve"> </w:t>
      </w:r>
      <w:r w:rsidR="00246D66" w:rsidRPr="00433C8A">
        <w:rPr>
          <w:color w:val="000000"/>
        </w:rPr>
        <w:fldChar w:fldCharType="begin"/>
      </w:r>
      <w:r w:rsidR="001506D5">
        <w:rPr>
          <w:color w:val="000000"/>
        </w:rPr>
        <w:instrText xml:space="preserve"> ADDIN ZOTERO_ITEM CSL_CITATION {"citationID":"ydLWWbQu","properties":{"formattedCitation":"(90)","plainCitation":"(90)","noteIndex":0},"citationItems":[{"id":4638,"uris":["http://zotero.org/users/14195618/items/ZYMF3MBZ"],"itemData":{"id":4638,"type":"article-journal","abstract":"Dynamic changes in the three-dimensional (3D) organization of chromatin are associated with central biological processes, such as transcription, replication and development. Therefore, the comprehensive identification and quantification of these changes is fundamental to understanding of evolutionary and regulatory mechanisms. Here, we present Comparison of Hi-C Experiments using Structural Similarity (CHESS), an algorithm for the comparison of chromatin contact maps and automatic differential feature extraction. We demonstrate the robustness of CHESS to experimental variability and showcase its biological applications on (1) interspecies comparisons of syntenic regions in human and mouse models; (2) intraspecies identification of conformational changes in Zelda-depleted Drosophila embryos; (3) patient-specific aberrant chromatin conformation in a diffuse large B-cell lymphoma sample; and (4) the systematic identification of chromatin contact differences in high-resolution Capture-C data. In summary, CHESS is a computationally efficient method for the comparison and classification of changes in chromatin contact data.","container-title":"Nature Genetics","DOI":"10.1038/s41588-020-00712-y","ISSN":"15461718","note":"publisher: Nature Research","title":"CHESS enables quantitative comparison of chromatin contact data and automatic feature extraction","URL":"https://pubmed.ncbi.nlm.nih.gov/33077914/","author":[{"family":"Galan","given":"Silvia"},{"family":"Machnik","given":"Nick"},{"family":"Kruse","given":"Kai"},{"family":"Díaz","given":"Noelia"},{"family":"Marti-Renom","given":"Marc A."},{"family":"Vaquerizas","given":"Juan M."}],"accessed":{"date-parts":[["2020",10,22]]},"issued":{"date-parts":[["2020"]]}}}],"schema":"https://github.com/citation-style-language/schema/raw/master/csl-citation.json"} </w:instrText>
      </w:r>
      <w:r w:rsidR="00246D66" w:rsidRPr="00433C8A">
        <w:rPr>
          <w:color w:val="000000"/>
        </w:rPr>
        <w:fldChar w:fldCharType="separate"/>
      </w:r>
      <w:r w:rsidR="001506D5">
        <w:rPr>
          <w:color w:val="000000"/>
        </w:rPr>
        <w:t>(90)</w:t>
      </w:r>
      <w:r w:rsidR="00246D66" w:rsidRPr="00433C8A">
        <w:rPr>
          <w:color w:val="000000"/>
        </w:rPr>
        <w:fldChar w:fldCharType="end"/>
      </w:r>
      <w:r w:rsidRPr="00433C8A">
        <w:t>, different species of fungal pathogens</w:t>
      </w:r>
      <w:r w:rsidR="00EF1050" w:rsidRPr="00433C8A">
        <w:rPr>
          <w:color w:val="000000"/>
        </w:rPr>
        <w:t xml:space="preserve"> </w:t>
      </w:r>
      <w:r w:rsidR="00EF1050" w:rsidRPr="00433C8A">
        <w:rPr>
          <w:color w:val="000000"/>
        </w:rPr>
        <w:fldChar w:fldCharType="begin"/>
      </w:r>
      <w:r w:rsidR="001506D5">
        <w:rPr>
          <w:color w:val="000000"/>
        </w:rPr>
        <w:instrText xml:space="preserve"> ADDIN ZOTERO_ITEM CSL_CITATION {"citationID":"QEnb4TVZ","properties":{"formattedCitation":"(93)","plainCitation":"(93)","noteIndex":0},"citationItems":[{"id":6391,"uris":["http://zotero.org/users/14195618/items/IZX2L8EG"],"itemData":{"id":6391,"type":"article-journal","abstract":"Previously, our understanding of 3D genome architecture has mainly come from model mammals, insects, and plants. However, the organization and regulatory functions of 3D genomes in fungi are largely unknown. The folding and dynamics of three-dimensional (3D) genome organization are fundamental for eukaryotes executing genome functions but have been largely unexplored in nonmodel fungi. Using high-throughput sequencing coupled with chromosome conformation capture (Hi-C) data, we generated two chromosome-level assemblies for Puccinia striiformis f. sp. tritici , a fungus causing stripe rust disease on wheat, for studying 3D genome architectures of plant pathogenic fungi. The chromatin organization of the fungus followed a combination of the fractal globule model and the equilibrium globule model. Surprisingly, chromosome compartmentalization was not detected. Dynamics of 3D genome organization during two developmental stages of P. striiformis f. sp. tritici indicated that regulation of gene activities might be independent of the changes of genome organization. In addition, chromatin conformation conservation was found to be independent of genome sequence synteny conservation among different fungi. These results highlighted the distinct folding principles of fungal 3D genomes. Our findings should be an important step toward a holistic understanding of the principles and functions of genome architecture across different eukaryotic kingdoms.  IMPORTANCE Previously, our understanding of 3D genome architecture has mainly come from model mammals, insects, and plants. However, the organization and regulatory functions of 3D genomes in fungi are largely unknown. In this study, we comprehensively investigated P. striiformis f. sp. tritici , a plant fungal pathogen, and revealed distinct features of the 3D genome, comparing it with the universal folding feature of 3D genomes in higher eukaryotic organisms. We further suggested that there might be distinct regulatory mechanisms of gene expression that are independent of chromatin organization changes during the developmental stages of this rust fungus. Moreover, we showed that the evolutionary pattern of 3D genomes in this fungus is also different from the cases in mammalian genomes. In addition, the genome assembly pipeline and the generated two chromosome-level genomes will be valuable resources. These results highlighted the unexplored distinct features of 3D genome organization in fungi. Therefore, our study provided complementary knowledge to holistically understand the organization and functions of 3D genomes across different eukaryotes.","container-title":"Microbiology spectrum","DOI":"10.1128/SPECTRUM.02608-22","ISSN":"2165-0497","issue":"6","note":"PMID: 36250889\npublisher: Microbiol Spectr","title":"Folding Features and Dynamics of 3D Genome Architecture in Plant Fungal Pathogens","URL":"https://pubmed.ncbi.nlm.nih.gov/36250889/","volume":"10","author":[{"family":"Xia","given":"Chongjing"},{"family":"Huang","given":"Liang"},{"family":"Huang","given":"Jie"},{"family":"Zhang","given":"Hao"},{"family":"Huang","given":"Ying"},{"family":"Benhamed","given":"Moussa"},{"family":"Wang","given":"Meinan"},{"family":"Chen","given":"Xianming"},{"family":"Zhang","given":"Min"},{"family":"Liu","given":"Taiguo"},{"family":"Chen","given":"Wanquan"}],"accessed":{"date-parts":[["2023",1,2]]},"issued":{"date-parts":[["2022",12,21]]}}}],"schema":"https://github.com/citation-style-language/schema/raw/master/csl-citation.json"} </w:instrText>
      </w:r>
      <w:r w:rsidR="00EF1050" w:rsidRPr="00433C8A">
        <w:rPr>
          <w:color w:val="000000"/>
        </w:rPr>
        <w:fldChar w:fldCharType="separate"/>
      </w:r>
      <w:r w:rsidR="001506D5">
        <w:rPr>
          <w:color w:val="000000"/>
        </w:rPr>
        <w:t>(93)</w:t>
      </w:r>
      <w:r w:rsidR="00EF1050" w:rsidRPr="00433C8A">
        <w:rPr>
          <w:color w:val="000000"/>
        </w:rPr>
        <w:fldChar w:fldCharType="end"/>
      </w:r>
      <w:r w:rsidRPr="00433C8A">
        <w:t xml:space="preserve">,  </w:t>
      </w:r>
      <w:r w:rsidR="008B03AC" w:rsidRPr="00433C8A">
        <w:t xml:space="preserve">and </w:t>
      </w:r>
      <w:r w:rsidRPr="00433C8A">
        <w:t>homologous blocks between X and Y chromosomes in primates</w:t>
      </w:r>
      <w:r w:rsidR="00167A5C" w:rsidRPr="00433C8A">
        <w:rPr>
          <w:color w:val="000000"/>
        </w:rPr>
        <w:t xml:space="preserve"> </w:t>
      </w:r>
      <w:r w:rsidR="00167A5C" w:rsidRPr="00433C8A">
        <w:rPr>
          <w:color w:val="000000"/>
        </w:rPr>
        <w:fldChar w:fldCharType="begin"/>
      </w:r>
      <w:r w:rsidR="001506D5">
        <w:rPr>
          <w:color w:val="000000"/>
        </w:rPr>
        <w:instrText xml:space="preserve"> ADDIN ZOTERO_ITEM CSL_CITATION {"citationID":"jMIyGoBu","properties":{"formattedCitation":"(94)","plainCitation":"(94)","noteIndex":0},"citationItems":[{"id":6569,"uris":["http://zotero.org/users/14195618/items/3I2KW7S3"],"itemData":{"id":6569,"type":"article-journal","container-title":"Nature ecology &amp; evolution","DOI":"10.1038/S41559-022-01974-X","ISSN":"2397-334X","note":"PMID: 37268856\npublisher: Nat Ecol Evol","title":"Eighty million years of rapid evolution of the primate Y chromosome","URL":"https://pubmed.ncbi.nlm.nih.gov/37268856/","author":[{"family":"Zhou","given":"Yang"},{"family":"Zhan","given":"Xiaoyu"},{"family":"Jin","given":"Jiazheng"},{"family":"Zhou","given":"Long"},{"family":"Bergman","given":"Juraj"},{"family":"Li","given":"Xuemei"},{"family":"Rousselle","given":"Marjolaine Marie C."},{"family":"Belles","given":"Meritxell Riera"},{"family":"Zhao","given":"Lan"},{"family":"Fang","given":"Miaoquan"},{"family":"Chen","given":"Jiawei"},{"family":"Fang","given":"Qi"},{"family":"Kuderna","given":"Lukas"},{"family":"Marques-Bonet","given":"Tomas"},{"family":"Kitayama","given":"Haruka"},{"family":"Hayakawa","given":"Takashi"},{"family":"Yao","given":"Yong-Gang"},{"family":"Yang","given":"Huanming"},{"family":"Cooper","given":"David N."},{"family":"Qi","given":"Xiaoguang"},{"family":"Wu","given":"Dong-Dong"},{"family":"Schierup","given":"Mikkel Heide"},{"family":"Zhang","given":"Guojie"}],"accessed":{"date-parts":[["2023",6,16]]},"issued":{"date-parts":[["2023",6,2]]}}}],"schema":"https://github.com/citation-style-language/schema/raw/master/csl-citation.json"} </w:instrText>
      </w:r>
      <w:r w:rsidR="00167A5C" w:rsidRPr="00433C8A">
        <w:rPr>
          <w:color w:val="000000"/>
        </w:rPr>
        <w:fldChar w:fldCharType="separate"/>
      </w:r>
      <w:r w:rsidR="001506D5">
        <w:rPr>
          <w:color w:val="000000"/>
        </w:rPr>
        <w:t>(94)</w:t>
      </w:r>
      <w:r w:rsidR="00167A5C" w:rsidRPr="00433C8A">
        <w:rPr>
          <w:color w:val="000000"/>
        </w:rPr>
        <w:fldChar w:fldCharType="end"/>
      </w:r>
      <w:r w:rsidRPr="00433C8A">
        <w:t xml:space="preserve">. </w:t>
      </w:r>
    </w:p>
    <w:p w14:paraId="5A99052F" w14:textId="22FBD8CF" w:rsidR="00854D43" w:rsidRPr="00433C8A" w:rsidRDefault="00CD2B28" w:rsidP="00A46B16">
      <w:pPr>
        <w:spacing w:line="480" w:lineRule="auto"/>
        <w:jc w:val="both"/>
      </w:pPr>
      <w:r w:rsidRPr="00433C8A">
        <w:tab/>
      </w:r>
      <w:r w:rsidR="00854D43" w:rsidRPr="00433C8A">
        <w:t xml:space="preserve">We started by </w:t>
      </w:r>
      <w:r w:rsidR="00A45B8F" w:rsidRPr="00433C8A">
        <w:t xml:space="preserve">ensuring </w:t>
      </w:r>
      <w:r w:rsidR="00854D43" w:rsidRPr="00433C8A">
        <w:t xml:space="preserve">that the </w:t>
      </w:r>
      <w:r w:rsidR="008B03AC" w:rsidRPr="00433C8A">
        <w:t xml:space="preserve">various </w:t>
      </w:r>
      <w:r w:rsidR="008B03AC" w:rsidRPr="00433C8A">
        <w:rPr>
          <w:i/>
          <w:iCs/>
        </w:rPr>
        <w:t>Oryza</w:t>
      </w:r>
      <w:r w:rsidR="008B03AC" w:rsidRPr="00433C8A">
        <w:t xml:space="preserve"> </w:t>
      </w:r>
      <w:r w:rsidR="00854D43" w:rsidRPr="00433C8A">
        <w:t>genomes were sufficiently colinear</w:t>
      </w:r>
      <w:r w:rsidR="008B03AC" w:rsidRPr="00433C8A">
        <w:t xml:space="preserve"> by </w:t>
      </w:r>
      <w:r w:rsidR="00854D43" w:rsidRPr="00433C8A">
        <w:t>align</w:t>
      </w:r>
      <w:r w:rsidR="008B03AC" w:rsidRPr="00433C8A">
        <w:t>ing</w:t>
      </w:r>
      <w:r w:rsidR="00854D43" w:rsidRPr="00433C8A">
        <w:t xml:space="preserve"> individual chromosomes </w:t>
      </w:r>
      <w:del w:id="102" w:author="Amina Kurbidaeva" w:date="2025-02-13T13:15:00Z" w16du:dateUtc="2025-02-13T18:15:00Z">
        <w:r w:rsidR="004E3FBC" w:rsidRPr="00433C8A" w:rsidDel="00567376">
          <w:rPr>
            <w:color w:val="000000"/>
          </w:rPr>
          <w:delText xml:space="preserve"> </w:delText>
        </w:r>
      </w:del>
      <w:r w:rsidR="004E3FBC" w:rsidRPr="00433C8A">
        <w:rPr>
          <w:color w:val="000000"/>
        </w:rPr>
        <w:fldChar w:fldCharType="begin"/>
      </w:r>
      <w:r w:rsidR="001506D5">
        <w:rPr>
          <w:color w:val="000000"/>
        </w:rPr>
        <w:instrText xml:space="preserve"> ADDIN ZOTERO_ITEM CSL_CITATION {"citationID":"11kw4aY5","properties":{"formattedCitation":"(95)","plainCitation":"(95)","noteIndex":0},"citationItems":[{"id":5982,"uris":["http://zotero.org/users/14195618/items/ZVBLFHBY"],"itemData":{"id":5982,"type":"article-journal","abstract":"The MUMmer system and the genome sequence aligner nucmer included within it are among the most widely used alignment packages in genomics. Since the last major release of MUMmer version 3 in 2004, it has been applied to many types of problems including aligning whole genome sequences, aligning reads to a reference genome, and comparing different assemblies of the same genome. Despite its broad utility, MUMmer3 has limitations that can make it difficult to use for large genomes and for the very large sequence data sets that are common today. In this paper we describe MUMmer4, a substantially improved version of MUMmer that addresses genome size constraints by changing the 32-bit suffix tree data structure at the core of MUMmer to a 48-bit suffix array, and that offers improved speed through parallel processing of input query sequences. With a theoretical limit on the input size of 141Tbp, MUMmer4 can now work with input sequences of any biologically realistic length. We show that as a result of these enhancements, the nucmer program in MUMmer4 is easily able to handle alignments of large genomes; we illustrate this with an alignment of the human and chimpanzee genomes, which allows us to compute that the two species are 98% identical across 96% of their length. With the enhancements described here, MUMmer4 can also be used to efficiently align reads to reference genomes, although it is less sensitive and accurate than the dedicated read aligners. The nucmer aligner in MUMmer4 can now be called from scripting languages such as Perl, Python and Ruby. These improvements make MUMer4 one the most versatile genome alignment packages available.","container-title":"PLOS Computational Biology","DOI":"10.1371/JOURNAL.PCBI.1005944","ISSN":"1553-7358","issue":"1","note":"PMID: 29373581\npublisher: Public Library of Science\nISBN: 1111111111","page":"e1005944","title":"MUMmer4: A fast and versatile genome alignment system","volume":"14","author":[{"family":"Marçais","given":"Guillaume"},{"family":"Delcher","given":"Arthur L."},{"family":"Phillippy","given":"Adam M."},{"family":"Coston","given":"Rachel"},{"family":"Salzberg","given":"Steven L."},{"family":"Zimin","given":"Aleksey"}],"issued":{"date-parts":[["2018",1,1]]}}}],"schema":"https://github.com/citation-style-language/schema/raw/master/csl-citation.json"} </w:instrText>
      </w:r>
      <w:r w:rsidR="004E3FBC" w:rsidRPr="00433C8A">
        <w:rPr>
          <w:color w:val="000000"/>
        </w:rPr>
        <w:fldChar w:fldCharType="separate"/>
      </w:r>
      <w:r w:rsidR="001506D5">
        <w:rPr>
          <w:color w:val="000000"/>
        </w:rPr>
        <w:t>(95)</w:t>
      </w:r>
      <w:r w:rsidR="004E3FBC" w:rsidRPr="00433C8A">
        <w:rPr>
          <w:color w:val="000000"/>
        </w:rPr>
        <w:fldChar w:fldCharType="end"/>
      </w:r>
      <w:r w:rsidR="00854D43" w:rsidRPr="00433C8A">
        <w:t xml:space="preserve"> and visualiz</w:t>
      </w:r>
      <w:r w:rsidR="008B03AC" w:rsidRPr="00433C8A">
        <w:t>ing</w:t>
      </w:r>
      <w:r w:rsidR="00854D43" w:rsidRPr="00433C8A">
        <w:t xml:space="preserve"> alignments as dotplots (Fig. S</w:t>
      </w:r>
      <w:ins w:id="103" w:author="Amina Kurbidaeva" w:date="2025-02-13T13:15:00Z" w16du:dateUtc="2025-02-13T18:15:00Z">
        <w:r w:rsidR="00567376">
          <w:t>7</w:t>
        </w:r>
      </w:ins>
      <w:del w:id="104" w:author="Amina Kurbidaeva" w:date="2025-02-13T13:15:00Z" w16du:dateUtc="2025-02-13T18:15:00Z">
        <w:r w:rsidR="00456C46" w:rsidRPr="00433C8A" w:rsidDel="00567376">
          <w:delText>6</w:delText>
        </w:r>
      </w:del>
      <w:r w:rsidR="00854D43" w:rsidRPr="00433C8A">
        <w:t xml:space="preserve">). We observed good colinearity between all </w:t>
      </w:r>
      <w:r w:rsidR="00A45B8F" w:rsidRPr="00433C8A">
        <w:t xml:space="preserve">genome </w:t>
      </w:r>
      <w:r w:rsidR="00924160" w:rsidRPr="00433C8A">
        <w:t>pairs and</w:t>
      </w:r>
      <w:r w:rsidR="00854D43" w:rsidRPr="00433C8A">
        <w:t xml:space="preserve"> detected a small number of large SVs more than </w:t>
      </w:r>
      <w:r w:rsidR="7D120A3C" w:rsidRPr="00433C8A">
        <w:t>500</w:t>
      </w:r>
      <w:r w:rsidR="008B03AC" w:rsidRPr="00433C8A">
        <w:t xml:space="preserve"> </w:t>
      </w:r>
      <w:r w:rsidR="2E525DB7" w:rsidRPr="00433C8A">
        <w:t>k</w:t>
      </w:r>
      <w:r w:rsidR="00854D43" w:rsidRPr="00433C8A">
        <w:t>b in size (Table S</w:t>
      </w:r>
      <w:r w:rsidR="5537D8F4" w:rsidRPr="00433C8A">
        <w:t>4</w:t>
      </w:r>
      <w:r w:rsidR="00854D43" w:rsidRPr="00433C8A">
        <w:t>). Of note, we detected a prominent large inversion on chromosome 6 that ha</w:t>
      </w:r>
      <w:r w:rsidR="008B03AC" w:rsidRPr="00433C8A">
        <w:t>s previously</w:t>
      </w:r>
      <w:r w:rsidR="00854D43" w:rsidRPr="00433C8A">
        <w:t xml:space="preserve"> been reported in </w:t>
      </w:r>
      <w:r w:rsidR="00854D43" w:rsidRPr="00433C8A">
        <w:rPr>
          <w:i/>
          <w:iCs/>
        </w:rPr>
        <w:t>indica</w:t>
      </w:r>
      <w:r w:rsidR="00854D43" w:rsidRPr="00433C8A">
        <w:t xml:space="preserve"> </w:t>
      </w:r>
      <w:r w:rsidR="008B03AC" w:rsidRPr="00433C8A">
        <w:t>genotypes</w:t>
      </w:r>
      <w:r w:rsidR="004D27B1" w:rsidRPr="00433C8A">
        <w:rPr>
          <w:color w:val="000000"/>
        </w:rPr>
        <w:t xml:space="preserve"> </w:t>
      </w:r>
      <w:r w:rsidR="004D27B1" w:rsidRPr="00433C8A">
        <w:rPr>
          <w:color w:val="000000"/>
        </w:rPr>
        <w:fldChar w:fldCharType="begin"/>
      </w:r>
      <w:r w:rsidR="001506D5">
        <w:rPr>
          <w:color w:val="000000"/>
        </w:rPr>
        <w:instrText xml:space="preserve"> ADDIN ZOTERO_ITEM CSL_CITATION {"citationID":"mSvn2QPZ","properties":{"formattedCitation":"(96)","plainCitation":"(96)","noteIndex":0},"citationItems":[{"id":5990,"uris":["http://zotero.org/users/14195618/items/GFLTDQAI"],"itemData":{"id":5990,"type":"article-journal","abstract":"Structural variants (SVs) are a largely unstudied feature of plant genome evolution, despite the fact that SVs contribute substantially to phenotypes. In this study, we discovered SVs across a population sample of 347 high-coverage, resequenced genomes of Asian rice (Oryza sativa) and its wild ancestor (O. rufipogon). In addition to this short-read data set, we also inferred SVs from whole-genome assemblies and long-read data. Comparisons among data sets revealed different features of genome variability. For example, genome alignment identified a large (~4.3 Mb) inversion in indica rice varieties relative to japonica varieties, and long-read analyses suggest that ~9% of genes from the outgroup (O. longistaminata) are hemizygous. We focused, however, on the resequencing sample to investigate the population genomics of SVs. Clustering analyses with SVs recapitulated the rice cultivar groups that were also inferred from SNPs. However, the site-frequency spectrum of each SV type—which included inversions, duplications, deletions, translocations, and mobile element insertions—was skewed toward lower frequency variants than synonymous SNPs, suggesting that SVs may be predominantly deleterious. Among transposable elements, SINE and mariner insertions were found at especially low frequency. We also used SVs to study domestication by contrasting between rice and O. rufipogon. Cultivated genomes contained ~25% more derived SVs and mobile element insertions than O. rufipogon, indicating that SVs contribute to the cost of domestication in rice. Peaks of SV divergence were enriched for known domestication genes, but we also detected hundreds of genes gained and lost during domestication, some of which were enriched for traits of agronomic interest.","container-title":"Molecular Biology and Evolution","DOI":"10.1093/MOLBEV/MSAA185","ISSN":"0737-4038","issue":"12","note":"PMID: 32681796\npublisher: Oxford Academic","page":"3507-3524","title":"Evolutionary Genomics of Structural Variation in Asian Rice (Oryza sativa) Domestication","volume":"37","author":[{"family":"Kou","given":"Yixuan"},{"family":"Liao","given":"Yi"},{"family":"Toivainen","given":"Tuomas"},{"family":"Lv","given":"Yuanda"},{"family":"Tian","given":"Xinmin"},{"family":"Emerson","given":"J. J."},{"family":"Gaut","given":"Brandon S."},{"family":"Zhou","given":"Yongfeng"}],"issued":{"date-parts":[["2020",12,16]]}}}],"schema":"https://github.com/citation-style-language/schema/raw/master/csl-citation.json"} </w:instrText>
      </w:r>
      <w:r w:rsidR="004D27B1" w:rsidRPr="00433C8A">
        <w:rPr>
          <w:color w:val="000000"/>
        </w:rPr>
        <w:fldChar w:fldCharType="separate"/>
      </w:r>
      <w:r w:rsidR="001506D5">
        <w:rPr>
          <w:color w:val="000000"/>
        </w:rPr>
        <w:t>(96)</w:t>
      </w:r>
      <w:r w:rsidR="004D27B1" w:rsidRPr="00433C8A">
        <w:rPr>
          <w:color w:val="000000"/>
        </w:rPr>
        <w:fldChar w:fldCharType="end"/>
      </w:r>
      <w:r w:rsidR="00854D43" w:rsidRPr="00433C8A">
        <w:t xml:space="preserve">. </w:t>
      </w:r>
      <w:r w:rsidR="008B03AC" w:rsidRPr="00433C8A">
        <w:t>W</w:t>
      </w:r>
      <w:r w:rsidR="00854D43" w:rsidRPr="00433C8A">
        <w:t xml:space="preserve">e masked large SVs </w:t>
      </w:r>
      <w:r w:rsidR="008B03AC" w:rsidRPr="00433C8A">
        <w:t>and did a</w:t>
      </w:r>
      <w:r w:rsidR="00854D43" w:rsidRPr="00433C8A">
        <w:t xml:space="preserve"> 500</w:t>
      </w:r>
      <w:r w:rsidR="008B03AC" w:rsidRPr="00433C8A">
        <w:t xml:space="preserve"> </w:t>
      </w:r>
      <w:r w:rsidR="00854D43" w:rsidRPr="00433C8A">
        <w:t xml:space="preserve">kb </w:t>
      </w:r>
      <w:r w:rsidR="008B03AC" w:rsidRPr="00433C8A">
        <w:t>sliding window analysis comparing</w:t>
      </w:r>
      <w:r w:rsidR="00854D43" w:rsidRPr="00433C8A">
        <w:t xml:space="preserve"> Micro-C submatrices binned at 25</w:t>
      </w:r>
      <w:r w:rsidR="008B03AC" w:rsidRPr="00433C8A">
        <w:t xml:space="preserve"> </w:t>
      </w:r>
      <w:r w:rsidR="00854D43" w:rsidRPr="00433C8A">
        <w:t xml:space="preserve">kb </w:t>
      </w:r>
      <w:r w:rsidR="00854D43" w:rsidRPr="00433C8A">
        <w:lastRenderedPageBreak/>
        <w:t>resolution across the genome between pairs of genomes</w:t>
      </w:r>
      <w:r w:rsidR="008B03AC" w:rsidRPr="00433C8A">
        <w:t>;</w:t>
      </w:r>
      <w:r w:rsidR="00854D43" w:rsidRPr="00433C8A">
        <w:t xml:space="preserve"> </w:t>
      </w:r>
      <w:r w:rsidR="008B03AC" w:rsidRPr="00433C8A">
        <w:t xml:space="preserve">we </w:t>
      </w:r>
      <w:r w:rsidR="00854D43" w:rsidRPr="00433C8A">
        <w:t>generate</w:t>
      </w:r>
      <w:r w:rsidR="008B03AC" w:rsidRPr="00433C8A">
        <w:t>d</w:t>
      </w:r>
      <w:r w:rsidR="00854D43" w:rsidRPr="00433C8A">
        <w:t xml:space="preserve"> similarity score (SSIM) and signal-to-noise (SN) ratio</w:t>
      </w:r>
      <w:r w:rsidR="008B03AC" w:rsidRPr="00433C8A">
        <w:t>s</w:t>
      </w:r>
      <w:r w:rsidR="00854D43" w:rsidRPr="00433C8A">
        <w:t xml:space="preserve"> </w:t>
      </w:r>
      <w:r w:rsidR="00835A76" w:rsidRPr="00433C8A">
        <w:t>using</w:t>
      </w:r>
      <w:r w:rsidR="00807C85" w:rsidRPr="00433C8A">
        <w:t xml:space="preserve"> CHESS </w:t>
      </w:r>
      <w:r w:rsidR="00854D43" w:rsidRPr="00433C8A">
        <w:t>for each pair of colinear genomic window</w:t>
      </w:r>
      <w:r w:rsidR="008B03AC" w:rsidRPr="00433C8A">
        <w:t xml:space="preserve">s </w:t>
      </w:r>
      <w:r w:rsidR="00854D43" w:rsidRPr="00433C8A">
        <w:t>(Fig. 6</w:t>
      </w:r>
      <w:r w:rsidR="5B0C07F9" w:rsidRPr="00433C8A">
        <w:t>A</w:t>
      </w:r>
      <w:r w:rsidR="021FA143" w:rsidRPr="00433C8A">
        <w:t>, S</w:t>
      </w:r>
      <w:r w:rsidR="006E6EF8" w:rsidRPr="00433C8A">
        <w:t>7</w:t>
      </w:r>
      <w:r w:rsidR="00854D43" w:rsidRPr="00433C8A">
        <w:t xml:space="preserve">). </w:t>
      </w:r>
    </w:p>
    <w:p w14:paraId="378B9254" w14:textId="7A52353B" w:rsidR="000F3BDA" w:rsidRPr="00433C8A" w:rsidRDefault="00CD2B28" w:rsidP="00A46B16">
      <w:pPr>
        <w:tabs>
          <w:tab w:val="left" w:pos="720"/>
        </w:tabs>
        <w:spacing w:line="480" w:lineRule="auto"/>
        <w:jc w:val="both"/>
      </w:pPr>
      <w:r w:rsidRPr="00433C8A">
        <w:tab/>
      </w:r>
      <w:r w:rsidR="00854D43" w:rsidRPr="00433C8A">
        <w:t xml:space="preserve">We found that colinear </w:t>
      </w:r>
      <w:r w:rsidR="00A45B8F" w:rsidRPr="00433C8A">
        <w:t xml:space="preserve">genome </w:t>
      </w:r>
      <w:r w:rsidR="00854D43" w:rsidRPr="00433C8A">
        <w:t xml:space="preserve">regions share </w:t>
      </w:r>
      <w:r w:rsidR="00A45B8F" w:rsidRPr="00433C8A">
        <w:t xml:space="preserve">overall </w:t>
      </w:r>
      <w:r w:rsidR="00854D43" w:rsidRPr="00433C8A">
        <w:t xml:space="preserve">structural similarity between </w:t>
      </w:r>
      <w:r w:rsidR="00A45B8F" w:rsidRPr="00433C8A">
        <w:t>species/subspecies</w:t>
      </w:r>
      <w:r w:rsidR="00854D43" w:rsidRPr="00433C8A">
        <w:t xml:space="preserve">, but the degree of similarity </w:t>
      </w:r>
      <w:r w:rsidR="008B03AC" w:rsidRPr="00433C8A">
        <w:t>differed</w:t>
      </w:r>
      <w:r w:rsidR="00854D43" w:rsidRPr="00433C8A">
        <w:t xml:space="preserve"> between</w:t>
      </w:r>
      <w:r w:rsidR="008B03AC" w:rsidRPr="00433C8A">
        <w:t xml:space="preserve"> comparisons</w:t>
      </w:r>
      <w:r w:rsidR="00854D43" w:rsidRPr="00433C8A">
        <w:t xml:space="preserve">. To quantify overall similarity between genomes, we calculated the mode of the </w:t>
      </w:r>
      <w:r w:rsidR="008B03AC" w:rsidRPr="00433C8A">
        <w:t>kernel density estimat</w:t>
      </w:r>
      <w:r w:rsidR="002E4784" w:rsidRPr="00433C8A">
        <w:t>e</w:t>
      </w:r>
      <w:r w:rsidR="008B03AC" w:rsidRPr="00433C8A">
        <w:t xml:space="preserve"> (KDE) </w:t>
      </w:r>
      <w:r w:rsidR="00854D43" w:rsidRPr="00433C8A">
        <w:t xml:space="preserve">plot of similarity scores for colinear </w:t>
      </w:r>
      <w:r w:rsidR="00924160" w:rsidRPr="00433C8A">
        <w:t>regions and</w:t>
      </w:r>
      <w:r w:rsidR="00854D43" w:rsidRPr="00433C8A">
        <w:t xml:space="preserve"> </w:t>
      </w:r>
      <w:r w:rsidR="008B03AC" w:rsidRPr="00433C8A">
        <w:t>correct</w:t>
      </w:r>
      <w:r w:rsidR="00A45B8F" w:rsidRPr="00433C8A">
        <w:t>ed</w:t>
      </w:r>
      <w:r w:rsidR="008B03AC" w:rsidRPr="00433C8A">
        <w:t xml:space="preserve"> for random</w:t>
      </w:r>
      <w:r w:rsidR="003124F2" w:rsidRPr="00433C8A">
        <w:t xml:space="preserve"> similarity by </w:t>
      </w:r>
      <w:r w:rsidR="00924160" w:rsidRPr="00433C8A">
        <w:t>subtracting</w:t>
      </w:r>
      <w:r w:rsidR="008B03AC" w:rsidRPr="00433C8A">
        <w:t xml:space="preserve"> </w:t>
      </w:r>
      <w:r w:rsidR="00854D43" w:rsidRPr="00433C8A">
        <w:t>the mod</w:t>
      </w:r>
      <w:r w:rsidR="003124F2" w:rsidRPr="00433C8A">
        <w:t>al value</w:t>
      </w:r>
      <w:r w:rsidR="00854D43" w:rsidRPr="00433C8A">
        <w:t xml:space="preserve"> of SSIM for random regions, obtaining genome-wide normalized SSIM value</w:t>
      </w:r>
      <w:r w:rsidR="003124F2" w:rsidRPr="00433C8A">
        <w:t>s</w:t>
      </w:r>
      <w:r w:rsidR="00854D43" w:rsidRPr="00433C8A">
        <w:t xml:space="preserve"> (GN-SSIM). GN-SSIM values were highest for </w:t>
      </w:r>
      <w:r w:rsidR="003124F2" w:rsidRPr="00433C8A">
        <w:t xml:space="preserve">comparisons between </w:t>
      </w:r>
      <w:r w:rsidR="00854D43" w:rsidRPr="00433C8A">
        <w:t>biological replicates, and lowest for the interspecies comparisons (Table S</w:t>
      </w:r>
      <w:r w:rsidR="4A6DB775" w:rsidRPr="00433C8A">
        <w:t>5</w:t>
      </w:r>
      <w:r w:rsidR="00854D43" w:rsidRPr="00433C8A">
        <w:t xml:space="preserve">). </w:t>
      </w:r>
    </w:p>
    <w:p w14:paraId="0B57DA8D" w14:textId="4FC176DA" w:rsidR="00854D43" w:rsidRPr="00433C8A" w:rsidRDefault="000F3BDA" w:rsidP="00A46B16">
      <w:pPr>
        <w:tabs>
          <w:tab w:val="left" w:pos="720"/>
          <w:tab w:val="left" w:pos="1980"/>
        </w:tabs>
        <w:spacing w:line="480" w:lineRule="auto"/>
        <w:jc w:val="both"/>
      </w:pPr>
      <w:r w:rsidRPr="00433C8A">
        <w:rPr>
          <w:color w:val="000000"/>
        </w:rPr>
        <w:tab/>
      </w:r>
      <w:r w:rsidR="003124F2" w:rsidRPr="00433C8A">
        <w:rPr>
          <w:color w:val="000000"/>
        </w:rPr>
        <w:t xml:space="preserve">Whether </w:t>
      </w:r>
      <w:r w:rsidR="00A45B8F" w:rsidRPr="00433C8A">
        <w:rPr>
          <w:color w:val="000000"/>
        </w:rPr>
        <w:t>3D genome</w:t>
      </w:r>
      <w:r w:rsidR="003124F2" w:rsidRPr="00433C8A">
        <w:rPr>
          <w:color w:val="000000"/>
        </w:rPr>
        <w:t xml:space="preserve"> conservation levels correlate with evolutionary distances between species remains largely unknown. Two Drosophila species separated by ~15 million years of divergence were found to share only 25% of TADs</w:t>
      </w:r>
      <w:r w:rsidR="004D27B1" w:rsidRPr="00433C8A">
        <w:rPr>
          <w:color w:val="000000"/>
        </w:rPr>
        <w:t xml:space="preserve"> </w:t>
      </w:r>
      <w:r w:rsidR="004D27B1" w:rsidRPr="00433C8A">
        <w:rPr>
          <w:color w:val="000000"/>
        </w:rPr>
        <w:fldChar w:fldCharType="begin"/>
      </w:r>
      <w:r w:rsidR="00976D23" w:rsidRPr="00433C8A">
        <w:rPr>
          <w:color w:val="000000"/>
        </w:rPr>
        <w:instrText xml:space="preserve"> ADDIN ZOTERO_ITEM CSL_CITATION {"citationID":"0yfHwKAY","properties":{"formattedCitation":"(40)","plainCitation":"(40)","noteIndex":0},"citationItems":[{"id":4748,"uris":["http://zotero.org/users/14195618/items/L52S5KPM"],"itemData":{"id":4748,"type":"article-journal","abstract":"&lt;p&gt;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w:instrText>
      </w:r>
      <w:r w:rsidR="00976D23" w:rsidRPr="00433C8A">
        <w:rPr>
          <w:rFonts w:ascii="Cambria Math" w:hAnsi="Cambria Math" w:cs="Cambria Math"/>
          <w:color w:val="000000"/>
        </w:rPr>
        <w:instrText>∼</w:instrText>
      </w:r>
      <w:r w:rsidR="00976D23" w:rsidRPr="00433C8A">
        <w:rPr>
          <w:color w:val="000000"/>
        </w:rPr>
        <w:instrText xml:space="preserve">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&lt;/p&gt;","container-title":"PLOS Genetics","DOI":"10.1371/journal.pgen.1009229","ISSN":"1553-7404","issue":"12","note":"publisher: Public Library of Science","page":"e1009229","title":"3D genome evolution and reorganization in the Drosophila melanogaster species group","volume":"16","author":[{"family":"Torosin","given":"Nicole S."},{"family":"Anand","given":"Aparna"},{"family":"Golla","given":"Tirupathi Rao"},{"family":"Cao","given":"Weihuan"},{"family":"Ellison","given":"Christopher E."}],"editor":[{"family":"Payseur","given":"Bret"}],"issued":{"date-parts":[["2020",12,7]]}}}],"schema":"https://github.com/citation-style-language/schema/raw/master/csl-citation.json"} </w:instrText>
      </w:r>
      <w:r w:rsidR="004D27B1" w:rsidRPr="00433C8A">
        <w:rPr>
          <w:color w:val="000000"/>
        </w:rPr>
        <w:fldChar w:fldCharType="separate"/>
      </w:r>
      <w:r w:rsidR="00976D23" w:rsidRPr="00433C8A">
        <w:rPr>
          <w:color w:val="000000"/>
        </w:rPr>
        <w:t>(40)</w:t>
      </w:r>
      <w:r w:rsidR="004D27B1" w:rsidRPr="00433C8A">
        <w:rPr>
          <w:color w:val="000000"/>
        </w:rPr>
        <w:fldChar w:fldCharType="end"/>
      </w:r>
      <w:r w:rsidR="003124F2" w:rsidRPr="00433C8A">
        <w:rPr>
          <w:color w:val="000000"/>
        </w:rPr>
        <w:t>, while in another study two Drosophila species separated by ~49 million years were found to share 30-40% of TADs</w:t>
      </w:r>
      <w:r w:rsidR="002D25FA" w:rsidRPr="00433C8A">
        <w:rPr>
          <w:color w:val="000000"/>
        </w:rPr>
        <w:t xml:space="preserve"> </w:t>
      </w:r>
      <w:r w:rsidR="002D25FA" w:rsidRPr="00433C8A">
        <w:rPr>
          <w:color w:val="000000"/>
        </w:rPr>
        <w:fldChar w:fldCharType="begin"/>
      </w:r>
      <w:r w:rsidR="00976D23" w:rsidRPr="00433C8A">
        <w:rPr>
          <w:color w:val="000000"/>
        </w:rPr>
        <w:instrText xml:space="preserve"> ADDIN ZOTERO_ITEM CSL_CITATION {"citationID":"eqLlGtSu","properties":{"formattedCitation":"(14)","plainCitation":"(14)","noteIndex":0},"citationItems":[{"id":5138,"uris":["http://zotero.org/users/14195618/items/FXUTJI6R"],"itemData":{"id":5138,"type":"article-journal","abstract":"Topologically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w:instrText>
      </w:r>
      <w:r w:rsidR="00976D23" w:rsidRPr="00433C8A">
        <w:rPr>
          <w:rFonts w:ascii="Cambria Math" w:hAnsi="Cambria Math" w:cs="Cambria Math"/>
          <w:color w:val="000000"/>
        </w:rPr>
        <w:instrText>∼</w:instrText>
      </w:r>
      <w:r w:rsidR="00976D23" w:rsidRPr="00433C8A">
        <w:rPr>
          <w:color w:val="000000"/>
        </w:rPr>
        <w:instrText xml:space="preserve">49 million years of divergence, showed that </w:instrText>
      </w:r>
      <w:r w:rsidR="00976D23" w:rsidRPr="00433C8A">
        <w:rPr>
          <w:rFonts w:ascii="Cambria Math" w:hAnsi="Cambria Math" w:cs="Cambria Math"/>
          <w:color w:val="000000"/>
        </w:rPr>
        <w:instrText>∼</w:instrText>
      </w:r>
      <w:r w:rsidR="00976D23" w:rsidRPr="00433C8A">
        <w:rPr>
          <w:color w:val="000000"/>
        </w:rPr>
        <w:instrText xml:space="preserve">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organization.","container-title":"Genome Research","DOI":"10.1101/gr.266130.120","ISSN":"1088-9051","note":"publisher: Cold Spring Harbor Laboratory","title":"Topologically associating domains and their role in the evolution of genome structure and function in Drosophila","URL":"https://www.genome.org/cgi/doi/10.1101/gr.266130.120.","author":[{"family":"Liao","given":"Yi"},{"family":"Zhang","given":"Xinwen"},{"family":"Chakraborty","given":"Mahul"},{"family":"Emerson","given":"J.J."}],"accessed":{"date-parts":[["2021",3,18]]},"issued":{"date-parts":[["2021",2,9]]}}}],"schema":"https://github.com/citation-style-language/schema/raw/master/csl-citation.json"} </w:instrText>
      </w:r>
      <w:r w:rsidR="002D25FA" w:rsidRPr="00433C8A">
        <w:rPr>
          <w:color w:val="000000"/>
        </w:rPr>
        <w:fldChar w:fldCharType="separate"/>
      </w:r>
      <w:r w:rsidR="00976D23" w:rsidRPr="00433C8A">
        <w:rPr>
          <w:color w:val="000000"/>
        </w:rPr>
        <w:t>(14)</w:t>
      </w:r>
      <w:r w:rsidR="002D25FA" w:rsidRPr="00433C8A">
        <w:rPr>
          <w:color w:val="000000"/>
        </w:rPr>
        <w:fldChar w:fldCharType="end"/>
      </w:r>
      <w:r w:rsidR="003124F2" w:rsidRPr="00433C8A">
        <w:rPr>
          <w:color w:val="000000"/>
        </w:rPr>
        <w:t xml:space="preserve">. In our study, we examine chromosome conformation divergence between more closely related species/subspecies; </w:t>
      </w:r>
      <w:r w:rsidR="5EEC2223" w:rsidRPr="00433C8A">
        <w:rPr>
          <w:color w:val="000000" w:themeColor="text1"/>
        </w:rPr>
        <w:t xml:space="preserve">the </w:t>
      </w:r>
      <w:r w:rsidR="003124F2" w:rsidRPr="00433C8A">
        <w:rPr>
          <w:color w:val="000000"/>
        </w:rPr>
        <w:t xml:space="preserve">genotypes </w:t>
      </w:r>
      <w:r w:rsidR="35FE9F9C" w:rsidRPr="00433C8A">
        <w:rPr>
          <w:color w:val="000000"/>
        </w:rPr>
        <w:t xml:space="preserve">analyzed </w:t>
      </w:r>
      <w:r w:rsidR="003124F2" w:rsidRPr="00433C8A">
        <w:rPr>
          <w:color w:val="000000"/>
        </w:rPr>
        <w:t>have diverged between ~4,000</w:t>
      </w:r>
      <w:r w:rsidR="00F10B9A" w:rsidRPr="00433C8A">
        <w:rPr>
          <w:color w:val="000000"/>
        </w:rPr>
        <w:t>-5,000</w:t>
      </w:r>
      <w:r w:rsidR="003124F2" w:rsidRPr="00433C8A">
        <w:rPr>
          <w:color w:val="000000"/>
        </w:rPr>
        <w:t xml:space="preserve"> years ago (temperate vs. tropical </w:t>
      </w:r>
      <w:r w:rsidR="003124F2" w:rsidRPr="00433C8A">
        <w:rPr>
          <w:i/>
          <w:iCs/>
          <w:color w:val="000000"/>
        </w:rPr>
        <w:t>japonica</w:t>
      </w:r>
      <w:r w:rsidR="003124F2" w:rsidRPr="00433C8A">
        <w:rPr>
          <w:color w:val="000000"/>
        </w:rPr>
        <w:t>)</w:t>
      </w:r>
      <w:r w:rsidR="002D25FA" w:rsidRPr="00433C8A">
        <w:rPr>
          <w:color w:val="000000"/>
        </w:rPr>
        <w:t xml:space="preserve"> </w:t>
      </w:r>
      <w:r w:rsidR="002D25FA" w:rsidRPr="00433C8A">
        <w:rPr>
          <w:color w:val="000000"/>
        </w:rPr>
        <w:fldChar w:fldCharType="begin"/>
      </w:r>
      <w:r w:rsidR="001506D5">
        <w:rPr>
          <w:color w:val="000000"/>
        </w:rPr>
        <w:instrText xml:space="preserve"> ADDIN ZOTERO_ITEM CSL_CITATION {"citationID":"bcSC9whV","properties":{"formattedCitation":"(97)","plainCitation":"(97)","noteIndex":0},"citationItems":[{"id":4392,"uris":["http://zotero.org/users/14195618/items/LIEW6525"],"itemData":{"id":4392,"type":"article-journal","abstract":"Rice (Oryza sativa) is one of the world’s most important food crops, and is comprised largely of japonica and indica subspecies. Here, we reconstruct the history of rice dispersal in Asia using whole-genome sequences of more than 1,400 landraces, coupled with geographic, environmental, archaeobotanical and paleoclimate data. Originating around 9,000 yr ago in the Yangtze Valley, rice diversified into temperate and tropical japonica rice during a global cooling event about 4,200 yr ago. Soon after, tropical japonica rice reached Southeast Asia, where it rapidly diversified, starting about 2,500 yr bp. The history of indica rice dispersal appears more complicated, moving into China around 2,000 yr bp. We also identify extrinsic factors that influence genome diversity, with temperature being a leading abiotic factor. Reconstructing the dispersal history of rice and its climatic correlates may help identify genetic adaptations associated with the spread of a key domesticated species. A reconstruction of the genomic history of japonica and indica rice over 9,000 yr with geographic, environmental, archaeobotanical and paleoclimate data.","container-title":"Nature Plants","DOI":"10.1038/s41477-020-0659-6","ISSN":"2055-0278","issue":"5","note":"publisher: Nature Publishing Group","page":"492-502","title":"Genomic history and ecology of the geographic spread of rice","volume":"6","author":[{"family":"Gutaker","given":"Rafal M."},{"family":"Groen","given":"Simon C."},{"family":"Bellis","given":"Emily S."},{"family":"Choi","given":"Jae Y."},{"family":"Pires","given":"Inês S."},{"family":"Bocinsky","given":"R. Kyle"},{"family":"Slayton","given":"Emma R."},{"family":"Wilkins","given":"Olivia"},{"family":"Castillo","given":"Cristina C."},{"family":"Negrão","given":"Sónia"},{"family":"Oliveira","given":"M. Margarida"},{"family":"Fuller","given":"Dorian Q."},{"family":"Guedes","given":"Jade A.","dropping-particle":"d’Alpoim"},{"family":"Lasky","given":"Jesse R."},{"family":"Purugganan","given":"Michael D."}],"issued":{"date-parts":[["2020",5,15]]}}}],"schema":"https://github.com/citation-style-language/schema/raw/master/csl-citation.json"} </w:instrText>
      </w:r>
      <w:r w:rsidR="002D25FA" w:rsidRPr="00433C8A">
        <w:rPr>
          <w:color w:val="000000"/>
        </w:rPr>
        <w:fldChar w:fldCharType="separate"/>
      </w:r>
      <w:r w:rsidR="001506D5">
        <w:rPr>
          <w:color w:val="000000"/>
        </w:rPr>
        <w:t>(97)</w:t>
      </w:r>
      <w:r w:rsidR="002D25FA" w:rsidRPr="00433C8A">
        <w:rPr>
          <w:color w:val="000000"/>
        </w:rPr>
        <w:fldChar w:fldCharType="end"/>
      </w:r>
      <w:r w:rsidR="003124F2" w:rsidRPr="00433C8A">
        <w:rPr>
          <w:color w:val="000000"/>
        </w:rPr>
        <w:t xml:space="preserve"> to ~2</w:t>
      </w:r>
      <w:r w:rsidRPr="00433C8A">
        <w:rPr>
          <w:color w:val="000000"/>
        </w:rPr>
        <w:t>.4</w:t>
      </w:r>
      <w:r w:rsidR="003124F2" w:rsidRPr="00433C8A">
        <w:rPr>
          <w:color w:val="000000"/>
        </w:rPr>
        <w:t xml:space="preserve"> million years (between </w:t>
      </w:r>
      <w:r w:rsidR="003124F2" w:rsidRPr="00433C8A">
        <w:rPr>
          <w:i/>
          <w:iCs/>
          <w:color w:val="000000"/>
        </w:rPr>
        <w:t xml:space="preserve">O. sativa </w:t>
      </w:r>
      <w:r w:rsidR="003124F2" w:rsidRPr="00433C8A">
        <w:rPr>
          <w:color w:val="000000"/>
        </w:rPr>
        <w:t>and</w:t>
      </w:r>
      <w:r w:rsidR="003124F2" w:rsidRPr="00433C8A">
        <w:rPr>
          <w:i/>
          <w:iCs/>
          <w:color w:val="000000"/>
        </w:rPr>
        <w:t xml:space="preserve"> O. meridionalis</w:t>
      </w:r>
      <w:r w:rsidR="002E4784" w:rsidRPr="00433C8A">
        <w:rPr>
          <w:color w:val="000000"/>
        </w:rPr>
        <w:t>)</w:t>
      </w:r>
      <w:r w:rsidR="003124F2" w:rsidRPr="00433C8A">
        <w:rPr>
          <w:color w:val="000000"/>
        </w:rPr>
        <w:t xml:space="preserve"> </w:t>
      </w:r>
      <w:r w:rsidR="003301BF" w:rsidRPr="00433C8A">
        <w:rPr>
          <w:color w:val="000000"/>
        </w:rPr>
        <w:fldChar w:fldCharType="begin"/>
      </w:r>
      <w:r w:rsidR="00976D23" w:rsidRPr="00433C8A">
        <w:rPr>
          <w:color w:val="000000"/>
        </w:rPr>
        <w:instrText xml:space="preserve"> ADDIN ZOTERO_ITEM CSL_CITATION {"citationID":"K5PePr3r","properties":{"formattedCitation":"(45)","plainCitation":"(45)","noteIndex":0},"citationItems":[{"id":4843,"uris":["http://zotero.org/users/14195618/items/F73LAYUC"],"itemData":{"id":4843,"type":"article-journal","abstract":"The genus Oryza is a model system for the study of molecular evolution over time scales ranging from a few thousand to 15 million years. Using 13 reference genomes spanning the Oryza species tree, we show that despite few large-scale chromosomal rearrangements rapid species diversification is mirrored by lineage-specific emergence and turnover of many novel elements, including transposons, and potential new coding and noncoding genes. Our study resolves controversial areas of the Oryza phylogeny, showing a complex history of introgression among different chromosomes in the young 'AA' subclade containing the two domesticated species. This study highlights the prevalence of functionally coupled disease resistance genes and identifies many new haplotypes of potential use for future crop protection. Finally, this study marks a milestone in modern rice research with the release of a complete long-read assembly of IR 8 'Miracle Rice', which relieved famine and drove the Green Revolution in Asia 50 years ago.","container-title":"Nature Genetics","DOI":"10.1038/s41588-018-0040-0","ISSN":"15461718","issue":"2","note":"PMID: 29358651\npublisher: Nature Publishing Group","page":"285-296","title":"Genomes of 13 domesticated and wild rice relatives highlight genetic conservation, turnover and innovation across the genus Oryza","volume":"50","author":[{"family":"Stein","given":"Joshua C."},{"family":"Yu","given":"Yeisoo"},{"family":"Copetti","given":"Dario"},{"family":"Zwickl","given":"Derrick J."},{"family":"Zhang","given":"Li"},{"family":"Zhang","given":"Chengjun"},{"family":"Chougule","given":"Kapeel"},{"family":"Gao","given":"Dongying"},{"family":"Iwata","given":"Aiko"},{"family":"Goicoechea","given":"Jose Luis"},{"family":"Wei","given":"Sharon"},{"family":"Wang","given":"Jun"},{"family":"Liao","given":"Yi"},{"family":"Wang","given":"Muhua"},{"family":"Jacquemin","given":"Julie"},{"family":"Becker","given":"Claude"},{"family":"Kudrna","given":"Dave"},{"family":"Zhang","given":"Jianwei"},{"family":"Londono","given":"Carlos E.M."},{"family":"Song","given":"Xiang"},{"family":"Lee","given":"Seunghee"},{"family":"Sanchez","given":"Paul"},{"family":"Zuccolo","given":"Andrea"},{"family":"Ammiraju","given":"Jetty S.S."},{"family":"Talag","given":"Jayson"},{"family":"Danowitz","given":"Ann"},{"family":"Rivera","given":"Luis F."},{"family":"Gschwend","given":"Andrea R."},{"family":"Noutsos","given":"Christos"},{"family":"Wu","given":"Cheng Chieh"},{"family":"Kao","given":"Shu Min"},{"family":"Zeng","given":"Jhih Wun"},{"family":"Wei","given":"Fu Jin"},{"family":"Zhao","given":"Qiang"},{"family":"Feng","given":"Qi"},{"family":"El Baidouri","given":"Moaine"},{"family":"Carpentier","given":"Marie Christine"},{"family":"Lasserre","given":"Eric"},{"family":"Cooke","given":"Richard"},{"family":"Rosa Farias","given":"Daniel Da"},{"family":"Da Maia","given":"Luciano Carlos"},{"family":"Dos Santos","given":"Railson S."},{"family":"Nyberg","given":"Kevin G."},{"family":"McNally","given":"Kenneth L."},{"family":"Mauleon","given":"Ramil"},{"family":"Alexandrov","given":"Nickolai"},{"family":"Schmutz","given":"Jeremy"},{"family":"Flowers","given":"Dave"},{"family":"Fan","given":"Chuanzhu"},{"family":"Weigel","given":"Detlef"},{"family":"Jena","given":"Kshirod K."},{"family":"Wicker","given":"Thomas"},{"family":"Chen","given":"Mingsheng"},{"family":"Han","given":"Bin"},{"family":"Henry","given":"Robert"},{"family":"Hsing","given":"Yue Ie C."},{"family":"Kurata","given":"Nori"},{"family":"De Oliveira","given":"Antonio Costa"},{"family":"Panaud","given":"Olivier"},{"family":"Jackson","given":"Scott A."},{"family":"Machado","given":"Carlos A."},{"family":"Sanderson","given":"Michael J."},{"family":"Long","given":"Manyuan"},{"family":"Ware","given":"Doreen"},{"family":"Wing","given":"Rod A."}],"issued":{"date-parts":[["2018",2,1]]}}}],"schema":"https://github.com/citation-style-language/schema/raw/master/csl-citation.json"} </w:instrText>
      </w:r>
      <w:r w:rsidR="003301BF" w:rsidRPr="00433C8A">
        <w:rPr>
          <w:color w:val="000000"/>
        </w:rPr>
        <w:fldChar w:fldCharType="separate"/>
      </w:r>
      <w:r w:rsidR="00976D23" w:rsidRPr="00433C8A">
        <w:rPr>
          <w:color w:val="000000"/>
        </w:rPr>
        <w:t>(45)</w:t>
      </w:r>
      <w:r w:rsidR="003301BF" w:rsidRPr="00433C8A">
        <w:rPr>
          <w:color w:val="000000"/>
        </w:rPr>
        <w:fldChar w:fldCharType="end"/>
      </w:r>
      <w:r w:rsidR="003124F2" w:rsidRPr="00433C8A">
        <w:rPr>
          <w:color w:val="000000"/>
        </w:rPr>
        <w:t xml:space="preserve">. </w:t>
      </w:r>
      <w:r w:rsidR="00854D43" w:rsidRPr="00433C8A">
        <w:t xml:space="preserve">To compare structural </w:t>
      </w:r>
      <w:r w:rsidR="003124F2" w:rsidRPr="00433C8A">
        <w:t>vs. nucleotide</w:t>
      </w:r>
      <w:r w:rsidR="00854D43" w:rsidRPr="00433C8A">
        <w:t xml:space="preserve"> sequence similarity between </w:t>
      </w:r>
      <w:r w:rsidR="003124F2" w:rsidRPr="00433C8A">
        <w:t xml:space="preserve">our Oryza </w:t>
      </w:r>
      <w:r w:rsidR="00854D43" w:rsidRPr="00433C8A">
        <w:t xml:space="preserve">genomes, we calculated </w:t>
      </w:r>
      <w:r w:rsidR="00807C85" w:rsidRPr="00433C8A">
        <w:t xml:space="preserve">pairwise </w:t>
      </w:r>
      <w:r w:rsidR="00C523A9" w:rsidRPr="00433C8A">
        <w:t>synonymous substitution</w:t>
      </w:r>
      <w:r w:rsidR="003124F2" w:rsidRPr="00433C8A">
        <w:t xml:space="preserve"> levels (dS) </w:t>
      </w:r>
      <w:r w:rsidR="00896F64" w:rsidRPr="00433C8A">
        <w:t xml:space="preserve">between </w:t>
      </w:r>
      <w:r w:rsidR="00594FA1" w:rsidRPr="00433C8A">
        <w:t>coding sequence</w:t>
      </w:r>
      <w:r w:rsidR="00807C85" w:rsidRPr="00433C8A">
        <w:t xml:space="preserve">s </w:t>
      </w:r>
      <w:r w:rsidR="003124F2" w:rsidRPr="00433C8A">
        <w:t>and</w:t>
      </w:r>
      <w:r w:rsidR="00854D43" w:rsidRPr="00433C8A">
        <w:t xml:space="preserve"> found </w:t>
      </w:r>
      <w:r w:rsidR="003124F2" w:rsidRPr="00433C8A">
        <w:t xml:space="preserve">a significantly </w:t>
      </w:r>
      <w:r w:rsidR="008B5909" w:rsidRPr="00433C8A">
        <w:t>negative</w:t>
      </w:r>
      <w:r w:rsidR="00854D43" w:rsidRPr="00433C8A">
        <w:t xml:space="preserve"> correlation between </w:t>
      </w:r>
      <w:r w:rsidR="003124F2" w:rsidRPr="00433C8A">
        <w:t>SSIM and dS</w:t>
      </w:r>
      <w:r w:rsidR="00157DC2" w:rsidRPr="00433C8A">
        <w:t xml:space="preserve"> (</w:t>
      </w:r>
      <w:r w:rsidR="00157DC2" w:rsidRPr="00433C8A">
        <w:rPr>
          <w:i/>
          <w:iCs/>
        </w:rPr>
        <w:t>P</w:t>
      </w:r>
      <w:r w:rsidR="00157DC2" w:rsidRPr="00433C8A">
        <w:t xml:space="preserve"> &lt; 0.0371)</w:t>
      </w:r>
      <w:r w:rsidR="00854D43" w:rsidRPr="00433C8A">
        <w:t xml:space="preserve"> </w:t>
      </w:r>
      <w:r w:rsidR="00157DC2" w:rsidRPr="00433C8A">
        <w:t>[</w:t>
      </w:r>
      <w:r w:rsidR="00854D43" w:rsidRPr="00433C8A">
        <w:t>Fig. 6</w:t>
      </w:r>
      <w:r w:rsidR="44726575" w:rsidRPr="00433C8A">
        <w:t>B,</w:t>
      </w:r>
      <w:r w:rsidR="6E010D3E" w:rsidRPr="00433C8A">
        <w:t xml:space="preserve"> </w:t>
      </w:r>
      <w:r w:rsidR="44726575" w:rsidRPr="00433C8A">
        <w:t>C</w:t>
      </w:r>
      <w:r w:rsidR="00157DC2" w:rsidRPr="00433C8A">
        <w:t>]</w:t>
      </w:r>
      <w:r w:rsidR="00854D43" w:rsidRPr="00433C8A">
        <w:t xml:space="preserve">. </w:t>
      </w:r>
      <w:r w:rsidR="003124F2" w:rsidRPr="00433C8A">
        <w:t>A</w:t>
      </w:r>
      <w:r w:rsidR="00854D43" w:rsidRPr="00433C8A">
        <w:t xml:space="preserve"> neighbor-joining tree using the GN-SSIM values</w:t>
      </w:r>
      <w:r w:rsidR="006039DD" w:rsidRPr="00433C8A">
        <w:t xml:space="preserve"> </w:t>
      </w:r>
      <w:r w:rsidR="00854D43" w:rsidRPr="00433C8A">
        <w:t xml:space="preserve">recapitulates the topology of the evolutionary tree of the Oryza species generated using sequence </w:t>
      </w:r>
      <w:r w:rsidR="003124F2" w:rsidRPr="00433C8A">
        <w:t>data</w:t>
      </w:r>
      <w:r w:rsidR="00854D43" w:rsidRPr="00433C8A">
        <w:t xml:space="preserve"> (Fig. </w:t>
      </w:r>
      <w:r w:rsidR="00924160" w:rsidRPr="00433C8A">
        <w:t>S</w:t>
      </w:r>
      <w:ins w:id="105" w:author="Amina Kurbidaeva" w:date="2025-02-13T13:18:00Z" w16du:dateUtc="2025-02-13T18:18:00Z">
        <w:r w:rsidR="00567376">
          <w:t>9</w:t>
        </w:r>
      </w:ins>
      <w:del w:id="106" w:author="Amina Kurbidaeva" w:date="2025-02-13T13:18:00Z" w16du:dateUtc="2025-02-13T18:18:00Z">
        <w:r w:rsidR="006E6EF8" w:rsidRPr="00433C8A" w:rsidDel="00567376">
          <w:delText>8</w:delText>
        </w:r>
      </w:del>
      <w:r w:rsidR="00854D43" w:rsidRPr="00433C8A">
        <w:t>)</w:t>
      </w:r>
      <w:r w:rsidR="003301BF" w:rsidRPr="00433C8A">
        <w:rPr>
          <w:color w:val="000000"/>
        </w:rPr>
        <w:t xml:space="preserve">, </w:t>
      </w:r>
      <w:r w:rsidR="003301BF" w:rsidRPr="00433C8A">
        <w:rPr>
          <w:color w:val="000000"/>
        </w:rPr>
        <w:fldChar w:fldCharType="begin"/>
      </w:r>
      <w:r w:rsidR="00976D23" w:rsidRPr="00433C8A">
        <w:rPr>
          <w:color w:val="000000"/>
        </w:rPr>
        <w:instrText xml:space="preserve"> ADDIN ZOTERO_ITEM CSL_CITATION {"citationID":"B3qKRzhQ","properties":{"formattedCitation":"(45)","plainCitation":"(45)","noteIndex":0},"citationItems":[{"id":4843,"uris":["http://zotero.org/users/14195618/items/F73LAYUC"],"itemData":{"id":4843,"type":"article-journal","abstract":"The genus Oryza is a model system for the study of molecular evolution over time scales ranging from a few thousand to 15 million years. Using 13 reference genomes spanning the Oryza species tree, we show that despite few large-scale chromosomal rearrangements rapid species diversification is mirrored by lineage-specific emergence and turnover of many novel elements, including transposons, and potential new coding and noncoding genes. Our study resolves controversial areas of the Oryza phylogeny, showing a complex history of introgression among different chromosomes in the young 'AA' subclade containing the two domesticated species. This study highlights the prevalence of functionally coupled disease resistance genes and identifies many new haplotypes of potential use for future crop protection. Finally, this study marks a milestone in modern rice research with the release of a complete long-read assembly of IR 8 'Miracle Rice', which relieved famine and drove the Green Revolution in Asia 50 years ago.","container-title":"Nature Genetics","DOI":"10.1038/s41588-018-0040-0","ISSN":"15461718","issue":"2","note":"PMID: 29358651\npublisher: Nature Publishing Group","page":"285-296","title":"Genomes of 13 domesticated and wild rice relatives highlight genetic conservation, turnover and innovation across the genus Oryza","volume":"50","author":[{"family":"Stein","given":"Joshua C."},{"family":"Yu","given":"Yeisoo"},{"family":"Copetti","given":"Dario"},{"family":"Zwickl","given":"Derrick J."},{"family":"Zhang","given":"Li"},{"family":"Zhang","given":"Chengjun"},{"family":"Chougule","given":"Kapeel"},{"family":"Gao","given":"Dongying"},{"family":"Iwata","given":"Aiko"},{"family":"Goicoechea","given":"Jose Luis"},{"family":"Wei","given":"Sharon"},{"family":"Wang","given":"Jun"},{"family":"Liao","given":"Yi"},{"family":"Wang","given":"Muhua"},{"family":"Jacquemin","given":"Julie"},{"family":"Becker","given":"Claude"},{"family":"Kudrna","given":"Dave"},{"family":"Zhang","given":"Jianwei"},{"family":"Londono","given":"Carlos E.M."},{"family":"Song","given":"Xiang"},{"family":"Lee","given":"Seunghee"},{"family":"Sanchez","given":"Paul"},{"family":"Zuccolo","given":"Andrea"},{"family":"Ammiraju","given":"Jetty S.S."},{"family":"Talag","given":"Jayson"},{"family":"Danowitz","given":"Ann"},{"family":"Rivera","given":"Luis F."},{"family":"Gschwend","given":"Andrea R."},{"family":"Noutsos","given":"Christos"},{"family":"Wu","given":"Cheng Chieh"},{"family":"Kao","given":"Shu Min"},{"family":"Zeng","given":"Jhih Wun"},{"family":"Wei","given":"Fu Jin"},{"family":"Zhao","given":"Qiang"},{"family":"Feng","given":"Qi"},{"family":"El Baidouri","given":"Moaine"},{"family":"Carpentier","given":"Marie Christine"},{"family":"Lasserre","given":"Eric"},{"family":"Cooke","given":"Richard"},{"family":"Rosa Farias","given":"Daniel Da"},{"family":"Da Maia","given":"Luciano Carlos"},{"family":"Dos Santos","given":"Railson S."},{"family":"Nyberg","given":"Kevin G."},{"family":"McNally","given":"Kenneth L."},{"family":"Mauleon","given":"Ramil"},{"family":"Alexandrov","given":"Nickolai"},{"family":"Schmutz","given":"Jeremy"},{"family":"Flowers","given":"Dave"},{"family":"Fan","given":"Chuanzhu"},{"family":"Weigel","given":"Detlef"},{"family":"Jena","given":"Kshirod K."},{"family":"Wicker","given":"Thomas"},{"family":"Chen","given":"Mingsheng"},{"family":"Han","given":"Bin"},{"family":"Henry","given":"Robert"},{"family":"Hsing","given":"Yue Ie C."},{"family":"Kurata","given":"Nori"},{"family":"De Oliveira","given":"Antonio Costa"},{"family":"Panaud","given":"Olivier"},{"family":"Jackson","given":"Scott A."},{"family":"Machado","given":"Carlos A."},{"family":"Sanderson","given":"Michael J."},{"family":"Long","given":"Manyuan"},{"family":"Ware","given":"Doreen"},{"family":"Wing","given":"Rod A."}],"issued":{"date-parts":[["2018",2,1]]}}}],"schema":"https://github.com/citation-style-language/schema/raw/master/csl-citation.json"} </w:instrText>
      </w:r>
      <w:r w:rsidR="003301BF" w:rsidRPr="00433C8A">
        <w:rPr>
          <w:color w:val="000000"/>
        </w:rPr>
        <w:fldChar w:fldCharType="separate"/>
      </w:r>
      <w:r w:rsidR="00976D23" w:rsidRPr="00433C8A">
        <w:rPr>
          <w:color w:val="000000"/>
        </w:rPr>
        <w:t>(45)</w:t>
      </w:r>
      <w:r w:rsidR="003301BF" w:rsidRPr="00433C8A">
        <w:rPr>
          <w:color w:val="000000"/>
        </w:rPr>
        <w:fldChar w:fldCharType="end"/>
      </w:r>
      <w:r w:rsidR="00854D43" w:rsidRPr="00433C8A">
        <w:t>.</w:t>
      </w:r>
      <w:r w:rsidR="00157DC2" w:rsidRPr="00433C8A">
        <w:t xml:space="preserve"> </w:t>
      </w:r>
      <w:r w:rsidR="00854D43" w:rsidRPr="00433C8A">
        <w:t>Overall, the degree of global structural similarity was correlated with the degree of sequence similarity between genomes</w:t>
      </w:r>
      <w:r w:rsidR="00157DC2" w:rsidRPr="00433C8A">
        <w:t xml:space="preserve">, and </w:t>
      </w:r>
      <w:r w:rsidR="54B1C215" w:rsidRPr="00433C8A">
        <w:t xml:space="preserve">this </w:t>
      </w:r>
      <w:r w:rsidR="00157DC2" w:rsidRPr="00433C8A">
        <w:t xml:space="preserve">result </w:t>
      </w:r>
      <w:r w:rsidR="39C7EC17" w:rsidRPr="00433C8A">
        <w:t xml:space="preserve">is </w:t>
      </w:r>
      <w:r w:rsidR="00157DC2" w:rsidRPr="00433C8A">
        <w:t xml:space="preserve">in </w:t>
      </w:r>
      <w:r w:rsidR="35D6D44B" w:rsidRPr="00433C8A">
        <w:t>contrast with previous studies.</w:t>
      </w:r>
      <w:r w:rsidR="00854D43" w:rsidRPr="00433C8A">
        <w:t xml:space="preserve"> </w:t>
      </w:r>
      <w:r w:rsidR="00A45B8F" w:rsidRPr="00433C8A">
        <w:t xml:space="preserve">For example, </w:t>
      </w:r>
      <w:r w:rsidR="00854D43" w:rsidRPr="00433C8A">
        <w:t xml:space="preserve">3D genome conservation was assessed </w:t>
      </w:r>
      <w:r w:rsidR="00854D43" w:rsidRPr="00433C8A">
        <w:lastRenderedPageBreak/>
        <w:t xml:space="preserve">in distantly related </w:t>
      </w:r>
      <w:r w:rsidR="00854D43" w:rsidRPr="00433C8A">
        <w:rPr>
          <w:i/>
          <w:iCs/>
        </w:rPr>
        <w:t>Anopheles</w:t>
      </w:r>
      <w:r w:rsidR="00854D43" w:rsidRPr="00433C8A">
        <w:t xml:space="preserve"> species</w:t>
      </w:r>
      <w:r w:rsidR="00BE26C5" w:rsidRPr="00433C8A">
        <w:rPr>
          <w:color w:val="000000" w:themeColor="text1"/>
        </w:rPr>
        <w:t xml:space="preserve">, </w:t>
      </w:r>
      <w:r w:rsidR="00854D43" w:rsidRPr="00433C8A">
        <w:t>and the level of conservation was found to be similar for all pairwise species comparisons and did not correlate with evolutionary distance</w:t>
      </w:r>
      <w:r w:rsidR="00BE26C5" w:rsidRPr="00433C8A">
        <w:rPr>
          <w:color w:val="000000" w:themeColor="text1"/>
        </w:rPr>
        <w:t xml:space="preserve"> </w:t>
      </w:r>
      <w:r w:rsidR="00BE26C5" w:rsidRPr="00433C8A">
        <w:rPr>
          <w:color w:val="000000" w:themeColor="text1"/>
        </w:rPr>
        <w:fldChar w:fldCharType="begin"/>
      </w:r>
      <w:r w:rsidR="00BE26C5" w:rsidRPr="00433C8A">
        <w:rPr>
          <w:color w:val="000000" w:themeColor="text1"/>
        </w:rPr>
        <w:instrText xml:space="preserve"> ADDIN ZOTERO_TEMP </w:instrText>
      </w:r>
      <w:r w:rsidR="00BE26C5" w:rsidRPr="00433C8A">
        <w:rPr>
          <w:color w:val="000000" w:themeColor="text1"/>
        </w:rPr>
        <w:fldChar w:fldCharType="separate"/>
      </w:r>
      <w:r w:rsidR="00BE26C5" w:rsidRPr="00433C8A">
        <w:rPr>
          <w:noProof/>
          <w:color w:val="000000" w:themeColor="text1"/>
        </w:rPr>
        <w:t>(92)</w:t>
      </w:r>
      <w:r w:rsidR="00BE26C5" w:rsidRPr="00433C8A">
        <w:rPr>
          <w:color w:val="000000" w:themeColor="text1"/>
        </w:rPr>
        <w:fldChar w:fldCharType="end"/>
      </w:r>
      <w:r w:rsidR="00854D43" w:rsidRPr="00433C8A">
        <w:t>. In another study, chromatin conformation conservation was found to be independent of sequence conservation in fungi</w:t>
      </w:r>
      <w:r w:rsidR="00BE26C5" w:rsidRPr="00433C8A">
        <w:rPr>
          <w:color w:val="000000" w:themeColor="text1"/>
        </w:rPr>
        <w:t xml:space="preserve"> </w:t>
      </w:r>
      <w:r w:rsidR="00BE26C5" w:rsidRPr="00433C8A">
        <w:rPr>
          <w:color w:val="000000" w:themeColor="text1"/>
        </w:rPr>
        <w:fldChar w:fldCharType="begin"/>
      </w:r>
      <w:r w:rsidR="001506D5">
        <w:rPr>
          <w:color w:val="000000" w:themeColor="text1"/>
        </w:rPr>
        <w:instrText xml:space="preserve"> ADDIN ZOTERO_ITEM CSL_CITATION {"citationID":"6lf9KgvB","properties":{"formattedCitation":"(93)","plainCitation":"(93)","noteIndex":0},"citationItems":[{"id":6391,"uris":["http://zotero.org/users/14195618/items/IZX2L8EG"],"itemData":{"id":6391,"type":"article-journal","abstract":"Previously, our understanding of 3D genome architecture has mainly come from model mammals, insects, and plants. However, the organization and regulatory functions of 3D genomes in fungi are largely unknown. The folding and dynamics of three-dimensional (3D) genome organization are fundamental for eukaryotes executing genome functions but have been largely unexplored in nonmodel fungi. Using high-throughput sequencing coupled with chromosome conformation capture (Hi-C) data, we generated two chromosome-level assemblies for Puccinia striiformis f. sp. tritici , a fungus causing stripe rust disease on wheat, for studying 3D genome architectures of plant pathogenic fungi. The chromatin organization of the fungus followed a combination of the fractal globule model and the equilibrium globule model. Surprisingly, chromosome compartmentalization was not detected. Dynamics of 3D genome organization during two developmental stages of P. striiformis f. sp. tritici indicated that regulation of gene activities might be independent of the changes of genome organization. In addition, chromatin conformation conservation was found to be independent of genome sequence synteny conservation among different fungi. These results highlighted the distinct folding principles of fungal 3D genomes. Our findings should be an important step toward a holistic understanding of the principles and functions of genome architecture across different eukaryotic kingdoms.  IMPORTANCE Previously, our understanding of 3D genome architecture has mainly come from model mammals, insects, and plants. However, the organization and regulatory functions of 3D genomes in fungi are largely unknown. In this study, we comprehensively investigated P. striiformis f. sp. tritici , a plant fungal pathogen, and revealed distinct features of the 3D genome, comparing it with the universal folding feature of 3D genomes in higher eukaryotic organisms. We further suggested that there might be distinct regulatory mechanisms of gene expression that are independent of chromatin organization changes during the developmental stages of this rust fungus. Moreover, we showed that the evolutionary pattern of 3D genomes in this fungus is also different from the cases in mammalian genomes. In addition, the genome assembly pipeline and the generated two chromosome-level genomes will be valuable resources. These results highlighted the unexplored distinct features of 3D genome organization in fungi. Therefore, our study provided complementary knowledge to holistically understand the organization and functions of 3D genomes across different eukaryotes.","container-title":"Microbiology spectrum","DOI":"10.1128/SPECTRUM.02608-22","ISSN":"2165-0497","issue":"6","note":"PMID: 36250889\npublisher: Microbiol Spectr","title":"Folding Features and Dynamics of 3D Genome Architecture in Plant Fungal Pathogens","URL":"https://pubmed.ncbi.nlm.nih.gov/36250889/","volume":"10","author":[{"family":"Xia","given":"Chongjing"},{"family":"Huang","given":"Liang"},{"family":"Huang","given":"Jie"},{"family":"Zhang","given":"Hao"},{"family":"Huang","given":"Ying"},{"family":"Benhamed","given":"Moussa"},{"family":"Wang","given":"Meinan"},{"family":"Chen","given":"Xianming"},{"family":"Zhang","given":"Min"},{"family":"Liu","given":"Taiguo"},{"family":"Chen","given":"Wanquan"}],"accessed":{"date-parts":[["2023",1,2]]},"issued":{"date-parts":[["2022",12,21]]}}}],"schema":"https://github.com/citation-style-language/schema/raw/master/csl-citation.json"} </w:instrText>
      </w:r>
      <w:r w:rsidR="00BE26C5" w:rsidRPr="00433C8A">
        <w:rPr>
          <w:color w:val="000000" w:themeColor="text1"/>
        </w:rPr>
        <w:fldChar w:fldCharType="separate"/>
      </w:r>
      <w:r w:rsidR="001506D5">
        <w:rPr>
          <w:color w:val="000000"/>
        </w:rPr>
        <w:t>(93)</w:t>
      </w:r>
      <w:r w:rsidR="00BE26C5" w:rsidRPr="00433C8A">
        <w:rPr>
          <w:color w:val="000000" w:themeColor="text1"/>
        </w:rPr>
        <w:fldChar w:fldCharType="end"/>
      </w:r>
      <w:r w:rsidR="00854D43" w:rsidRPr="00433C8A">
        <w:t xml:space="preserve">. Our results may indicate distinct principles of chromatin conformation </w:t>
      </w:r>
      <w:r w:rsidR="00157DC2" w:rsidRPr="00433C8A">
        <w:t xml:space="preserve">evolution </w:t>
      </w:r>
      <w:r w:rsidR="00A45B8F" w:rsidRPr="00433C8A">
        <w:t xml:space="preserve">in </w:t>
      </w:r>
      <w:r w:rsidR="00854D43" w:rsidRPr="00433C8A">
        <w:t>plant genomes.</w:t>
      </w:r>
    </w:p>
    <w:p w14:paraId="4467FFF4" w14:textId="12624617" w:rsidR="00854D43" w:rsidRPr="00433C8A" w:rsidRDefault="00295F51" w:rsidP="009D2BBB">
      <w:pPr>
        <w:spacing w:line="480" w:lineRule="auto"/>
      </w:pPr>
      <w:ins w:id="107" w:author="Amina Kurbidaeva" w:date="2025-02-12T15:41:00Z" w16du:dateUtc="2025-02-12T20:41:00Z">
        <w:r w:rsidRPr="00295F51">
          <w:lastRenderedPageBreak/>
          <w:drawing>
            <wp:inline distT="0" distB="0" distL="0" distR="0" wp14:anchorId="5F278897" wp14:editId="32D0B4E4">
              <wp:extent cx="5943600" cy="7385685"/>
              <wp:effectExtent l="0" t="0" r="0" b="5715"/>
              <wp:docPr id="14802829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2981" name="Picture 1" descr="A screenshot of a graph&#10;&#10;AI-generated content may be incorrect."/>
                      <pic:cNvPicPr/>
                    </pic:nvPicPr>
                    <pic:blipFill>
                      <a:blip r:embed="rId13"/>
                      <a:stretch>
                        <a:fillRect/>
                      </a:stretch>
                    </pic:blipFill>
                    <pic:spPr>
                      <a:xfrm>
                        <a:off x="0" y="0"/>
                        <a:ext cx="5943600" cy="7385685"/>
                      </a:xfrm>
                      <a:prstGeom prst="rect">
                        <a:avLst/>
                      </a:prstGeom>
                    </pic:spPr>
                  </pic:pic>
                </a:graphicData>
              </a:graphic>
            </wp:inline>
          </w:drawing>
        </w:r>
      </w:ins>
      <w:del w:id="108" w:author="Amina Kurbidaeva" w:date="2025-02-12T15:37:00Z" w16du:dateUtc="2025-02-12T20:37:00Z">
        <w:r w:rsidR="0050041C" w:rsidRPr="00433C8A" w:rsidDel="00EC2639">
          <w:rPr>
            <w:noProof/>
          </w:rPr>
          <w:drawing>
            <wp:inline distT="0" distB="0" distL="0" distR="0" wp14:anchorId="0D3B751F" wp14:editId="4DFE650F">
              <wp:extent cx="5943600" cy="7340600"/>
              <wp:effectExtent l="0" t="0" r="0" b="0"/>
              <wp:docPr id="5694430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3003" name="Picture 1" descr="A screenshot of a graph&#10;&#10;Description automatically generated"/>
                      <pic:cNvPicPr/>
                    </pic:nvPicPr>
                    <pic:blipFill>
                      <a:blip r:embed="rId14"/>
                      <a:stretch>
                        <a:fillRect/>
                      </a:stretch>
                    </pic:blipFill>
                    <pic:spPr>
                      <a:xfrm>
                        <a:off x="0" y="0"/>
                        <a:ext cx="5943600" cy="7340600"/>
                      </a:xfrm>
                      <a:prstGeom prst="rect">
                        <a:avLst/>
                      </a:prstGeom>
                    </pic:spPr>
                  </pic:pic>
                </a:graphicData>
              </a:graphic>
            </wp:inline>
          </w:drawing>
        </w:r>
      </w:del>
    </w:p>
    <w:p w14:paraId="155EBCE3" w14:textId="7F35CC8B" w:rsidR="0050041C" w:rsidRPr="00433C8A" w:rsidRDefault="0050041C" w:rsidP="00A46B16">
      <w:pPr>
        <w:spacing w:line="480" w:lineRule="auto"/>
        <w:jc w:val="both"/>
        <w:rPr>
          <w:rStyle w:val="eop"/>
          <w:color w:val="000000"/>
        </w:rPr>
      </w:pPr>
      <w:r w:rsidRPr="00433C8A">
        <w:rPr>
          <w:rStyle w:val="normaltextrun"/>
          <w:b/>
          <w:bCs/>
          <w:color w:val="000000"/>
        </w:rPr>
        <w:t>Figure 6. Global chromatin structure conservation correlates with evolutionary diversification time between genomes.</w:t>
      </w:r>
      <w:r w:rsidRPr="00433C8A">
        <w:rPr>
          <w:rStyle w:val="normaltextrun"/>
          <w:color w:val="000000"/>
        </w:rPr>
        <w:t xml:space="preserve"> (A) Distributions of empirically determined CHESS </w:t>
      </w:r>
      <w:r w:rsidRPr="00433C8A">
        <w:rPr>
          <w:rStyle w:val="normaltextrun"/>
          <w:color w:val="000000"/>
        </w:rPr>
        <w:lastRenderedPageBreak/>
        <w:t xml:space="preserve">scores for pairs of colinear (magenta) regions and 100 random permutations of region pairs (grey) for inter-species/subspecies comparisons. (B) 3D sequence similarity correlates with 1D sequence divergence estimates. dS values were calculated from whole genome coding sequences. 95% regression confidence intervals are indicated. (C) Same as (B), but with </w:t>
      </w:r>
      <w:r w:rsidRPr="00433C8A">
        <w:rPr>
          <w:rStyle w:val="normaltextrun"/>
          <w:i/>
          <w:iCs/>
          <w:color w:val="000000"/>
        </w:rPr>
        <w:t xml:space="preserve">O. meridionalis </w:t>
      </w:r>
      <w:r w:rsidRPr="00433C8A">
        <w:rPr>
          <w:rStyle w:val="normaltextrun"/>
          <w:color w:val="000000"/>
        </w:rPr>
        <w:t>excluded from pairwise comparisons.</w:t>
      </w:r>
      <w:r w:rsidRPr="00433C8A">
        <w:rPr>
          <w:rStyle w:val="eop"/>
          <w:color w:val="000000"/>
        </w:rPr>
        <w:t> </w:t>
      </w:r>
    </w:p>
    <w:p w14:paraId="6026710D" w14:textId="77777777" w:rsidR="0050041C" w:rsidRPr="00433C8A" w:rsidRDefault="0050041C" w:rsidP="009D2BBB">
      <w:pPr>
        <w:spacing w:line="480" w:lineRule="auto"/>
      </w:pPr>
    </w:p>
    <w:p w14:paraId="4F32C0C8" w14:textId="532C3B0A" w:rsidR="00C6515F" w:rsidRPr="00433C8A" w:rsidRDefault="00854D43" w:rsidP="00A46B16">
      <w:pPr>
        <w:spacing w:line="480" w:lineRule="auto"/>
        <w:jc w:val="both"/>
      </w:pPr>
      <w:r w:rsidRPr="00433C8A">
        <w:rPr>
          <w:b/>
          <w:bCs/>
        </w:rPr>
        <w:t>Genomic blocks with different structural similarity levels have distinct genetic and epigenetic properties</w:t>
      </w:r>
      <w:r w:rsidR="00CD2B28" w:rsidRPr="00433C8A">
        <w:t xml:space="preserve">. </w:t>
      </w:r>
      <w:r w:rsidRPr="00433C8A">
        <w:t xml:space="preserve">Our CHESS comparisons show that different genomic windows have different degrees of structural similarity (Fig. </w:t>
      </w:r>
      <w:r w:rsidR="006F5EAB" w:rsidRPr="00433C8A">
        <w:t>6</w:t>
      </w:r>
      <w:r w:rsidR="637622B4" w:rsidRPr="00433C8A">
        <w:t>A</w:t>
      </w:r>
      <w:r w:rsidRPr="00433C8A">
        <w:t xml:space="preserve">), indicating that </w:t>
      </w:r>
      <w:r w:rsidR="00A45B8F" w:rsidRPr="00433C8A">
        <w:t>they</w:t>
      </w:r>
      <w:r w:rsidRPr="00433C8A">
        <w:t xml:space="preserve"> may be subject to different evolutionary constraints. This is especially evident </w:t>
      </w:r>
      <w:r w:rsidR="00157DC2" w:rsidRPr="00433C8A">
        <w:t xml:space="preserve">in the </w:t>
      </w:r>
      <w:r w:rsidR="00157DC2" w:rsidRPr="00433C8A">
        <w:rPr>
          <w:i/>
          <w:iCs/>
        </w:rPr>
        <w:t xml:space="preserve">O. sativa </w:t>
      </w:r>
      <w:r w:rsidR="00157DC2" w:rsidRPr="00433C8A">
        <w:t>ssp</w:t>
      </w:r>
      <w:r w:rsidR="00157DC2" w:rsidRPr="00433C8A">
        <w:rPr>
          <w:i/>
          <w:iCs/>
        </w:rPr>
        <w:t>. japonica</w:t>
      </w:r>
      <w:r w:rsidR="00157DC2" w:rsidRPr="00433C8A">
        <w:t xml:space="preserve"> (</w:t>
      </w:r>
      <w:r w:rsidRPr="00433C8A">
        <w:t>Nipponbare</w:t>
      </w:r>
      <w:r w:rsidR="00157DC2" w:rsidRPr="00433C8A">
        <w:t>)/</w:t>
      </w:r>
      <w:r w:rsidRPr="00433C8A">
        <w:rPr>
          <w:i/>
          <w:iCs/>
        </w:rPr>
        <w:t>O.meridionalis</w:t>
      </w:r>
      <w:r w:rsidRPr="00433C8A">
        <w:t xml:space="preserve"> comparison results, where we observed a bimodal distribution of SSIM scores</w:t>
      </w:r>
      <w:r w:rsidR="00555816" w:rsidRPr="00433C8A">
        <w:t xml:space="preserve"> (Fig. </w:t>
      </w:r>
      <w:r w:rsidR="0050041C" w:rsidRPr="00433C8A">
        <w:t>7</w:t>
      </w:r>
      <w:r w:rsidR="00063A74" w:rsidRPr="00433C8A">
        <w:t>A</w:t>
      </w:r>
      <w:r w:rsidR="00555816" w:rsidRPr="00433C8A">
        <w:t>).</w:t>
      </w:r>
      <w:r w:rsidR="001801E5" w:rsidRPr="00433C8A">
        <w:t xml:space="preserve"> </w:t>
      </w:r>
      <w:r w:rsidR="007A7304" w:rsidRPr="00433C8A">
        <w:t xml:space="preserve">To </w:t>
      </w:r>
      <w:r w:rsidR="00A11BDC" w:rsidRPr="00433C8A">
        <w:t>examine the nature of the genomic regions in these two modes of 3D chromosome similarity, we</w:t>
      </w:r>
      <w:r w:rsidR="00E22609" w:rsidRPr="00433C8A">
        <w:t xml:space="preserve"> </w:t>
      </w:r>
      <w:r w:rsidR="00A11BDC" w:rsidRPr="00433C8A">
        <w:t>focused on</w:t>
      </w:r>
      <w:r w:rsidR="00E22609" w:rsidRPr="00433C8A">
        <w:t xml:space="preserve"> 500</w:t>
      </w:r>
      <w:r w:rsidR="00A11BDC" w:rsidRPr="00433C8A">
        <w:t xml:space="preserve"> </w:t>
      </w:r>
      <w:r w:rsidR="00E22609" w:rsidRPr="00433C8A">
        <w:t xml:space="preserve">kb windows corresponding to </w:t>
      </w:r>
      <w:r w:rsidR="00A11BDC" w:rsidRPr="00433C8A">
        <w:t>each</w:t>
      </w:r>
      <w:r w:rsidR="00E22609" w:rsidRPr="00433C8A">
        <w:t xml:space="preserve"> mode and analyzed the distribution of </w:t>
      </w:r>
      <w:r w:rsidR="00D17F76" w:rsidRPr="00433C8A">
        <w:t xml:space="preserve">genetic and epigenetic </w:t>
      </w:r>
      <w:r w:rsidR="001A3586" w:rsidRPr="00433C8A">
        <w:t>features</w:t>
      </w:r>
      <w:r w:rsidR="00D17F76" w:rsidRPr="00433C8A">
        <w:t xml:space="preserve"> between </w:t>
      </w:r>
      <w:r w:rsidR="00A11BDC" w:rsidRPr="00433C8A">
        <w:t>these genom</w:t>
      </w:r>
      <w:r w:rsidR="00807C85" w:rsidRPr="00433C8A">
        <w:t>ic</w:t>
      </w:r>
      <w:r w:rsidR="00A11BDC" w:rsidRPr="00433C8A">
        <w:t xml:space="preserve"> regions</w:t>
      </w:r>
      <w:r w:rsidR="00D17F76" w:rsidRPr="00433C8A">
        <w:t>.</w:t>
      </w:r>
      <w:r w:rsidR="00343289" w:rsidRPr="00433C8A">
        <w:t xml:space="preserve"> </w:t>
      </w:r>
    </w:p>
    <w:p w14:paraId="16A2AE59" w14:textId="5453DB2C" w:rsidR="003F6A36" w:rsidRPr="00433C8A" w:rsidRDefault="00D17F76" w:rsidP="00A46B16">
      <w:pPr>
        <w:spacing w:line="480" w:lineRule="auto"/>
        <w:ind w:left="20" w:hanging="20"/>
        <w:jc w:val="both"/>
      </w:pPr>
      <w:r w:rsidRPr="00433C8A">
        <w:t xml:space="preserve">We found that </w:t>
      </w:r>
      <w:r w:rsidR="00066662" w:rsidRPr="00433C8A">
        <w:t>structurally</w:t>
      </w:r>
      <w:r w:rsidR="00F95933" w:rsidRPr="00433C8A">
        <w:t>-</w:t>
      </w:r>
      <w:r w:rsidR="00066662" w:rsidRPr="00433C8A">
        <w:t xml:space="preserve">similar </w:t>
      </w:r>
      <w:r w:rsidRPr="00433C8A">
        <w:t xml:space="preserve">genomic </w:t>
      </w:r>
      <w:r w:rsidR="00F95933" w:rsidRPr="00433C8A">
        <w:t xml:space="preserve">regions </w:t>
      </w:r>
      <w:r w:rsidR="00066662" w:rsidRPr="00433C8A">
        <w:t xml:space="preserve">have </w:t>
      </w:r>
      <w:r w:rsidR="004771EC" w:rsidRPr="00433C8A">
        <w:t xml:space="preserve">higher sequence similarity, lower DNA methylation, </w:t>
      </w:r>
      <w:r w:rsidR="213EA476" w:rsidRPr="00433C8A">
        <w:t xml:space="preserve">higher gene density, </w:t>
      </w:r>
      <w:r w:rsidR="004771EC" w:rsidRPr="00433C8A">
        <w:t>higher H3K27ac and H3K4me3 content</w:t>
      </w:r>
      <w:r w:rsidR="00F95933" w:rsidRPr="00433C8A">
        <w:t xml:space="preserve"> and </w:t>
      </w:r>
      <w:r w:rsidR="004771EC" w:rsidRPr="00433C8A">
        <w:t>lower H3K27me3 content</w:t>
      </w:r>
      <w:r w:rsidR="00F95933" w:rsidRPr="00433C8A">
        <w:t xml:space="preserve"> (Fig. 7</w:t>
      </w:r>
      <w:r w:rsidR="6BC9176D" w:rsidRPr="00433C8A">
        <w:t>B</w:t>
      </w:r>
      <w:r w:rsidR="00F95933" w:rsidRPr="00433C8A">
        <w:t>). We also observe that these high-similarity genomic regions have</w:t>
      </w:r>
      <w:r w:rsidR="004771EC" w:rsidRPr="00433C8A">
        <w:t xml:space="preserve"> higher FitCons and PhastCons scores, lower SNP density and lower TE content</w:t>
      </w:r>
      <w:r w:rsidR="00F95933" w:rsidRPr="00433C8A">
        <w:t xml:space="preserve"> (</w:t>
      </w:r>
      <w:r w:rsidR="004771EC" w:rsidRPr="00433C8A">
        <w:t xml:space="preserve">specifically </w:t>
      </w:r>
      <w:r w:rsidR="004771EC" w:rsidRPr="00433C8A">
        <w:rPr>
          <w:i/>
          <w:iCs/>
        </w:rPr>
        <w:t>gypsy</w:t>
      </w:r>
      <w:r w:rsidR="004771EC" w:rsidRPr="00433C8A">
        <w:t>,</w:t>
      </w:r>
      <w:r w:rsidR="004771EC" w:rsidRPr="00433C8A">
        <w:rPr>
          <w:i/>
          <w:iCs/>
        </w:rPr>
        <w:t xml:space="preserve"> copia</w:t>
      </w:r>
      <w:r w:rsidR="004771EC" w:rsidRPr="00433C8A">
        <w:t xml:space="preserve"> and SINE elements</w:t>
      </w:r>
      <w:r w:rsidR="00F95933" w:rsidRPr="00433C8A">
        <w:t>)</w:t>
      </w:r>
      <w:r w:rsidR="004771EC" w:rsidRPr="00433C8A">
        <w:t xml:space="preserve"> </w:t>
      </w:r>
      <w:r w:rsidR="012A7D40" w:rsidRPr="00433C8A">
        <w:t>(</w:t>
      </w:r>
      <w:r w:rsidR="5379353A" w:rsidRPr="00433C8A">
        <w:t>Fig. S</w:t>
      </w:r>
      <w:ins w:id="109" w:author="Amina Kurbidaeva" w:date="2025-02-13T13:18:00Z" w16du:dateUtc="2025-02-13T18:18:00Z">
        <w:r w:rsidR="00567376">
          <w:t>10</w:t>
        </w:r>
      </w:ins>
      <w:del w:id="110" w:author="Amina Kurbidaeva" w:date="2025-02-13T13:18:00Z" w16du:dateUtc="2025-02-13T18:18:00Z">
        <w:r w:rsidR="006E6EF8" w:rsidRPr="00433C8A" w:rsidDel="00567376">
          <w:delText>9</w:delText>
        </w:r>
      </w:del>
      <w:r w:rsidR="0D9930CB" w:rsidRPr="00433C8A">
        <w:t>)</w:t>
      </w:r>
      <w:r w:rsidR="004771EC" w:rsidRPr="00433C8A">
        <w:t>.</w:t>
      </w:r>
      <w:r w:rsidR="00D002E5" w:rsidRPr="00433C8A">
        <w:t xml:space="preserve"> </w:t>
      </w:r>
      <w:r w:rsidR="00D15041" w:rsidRPr="00433C8A">
        <w:t xml:space="preserve">We then performed similar analysis on genomic windows from the lower and upper tails of the SSIM </w:t>
      </w:r>
      <w:r w:rsidR="00391679" w:rsidRPr="00433C8A">
        <w:t>distribution</w:t>
      </w:r>
      <w:r w:rsidR="0050041C" w:rsidRPr="00433C8A">
        <w:t xml:space="preserve"> (Fig. 7C)</w:t>
      </w:r>
      <w:r w:rsidR="00391679" w:rsidRPr="00433C8A">
        <w:t xml:space="preserve"> and</w:t>
      </w:r>
      <w:r w:rsidR="00D15041" w:rsidRPr="00433C8A">
        <w:t xml:space="preserve"> found that </w:t>
      </w:r>
      <w:r w:rsidR="00301209" w:rsidRPr="00433C8A">
        <w:t>3D-</w:t>
      </w:r>
      <w:r w:rsidR="00343289" w:rsidRPr="00433C8A">
        <w:t>similar regions have higher sequence similarity and lower DNA methylation levels</w:t>
      </w:r>
      <w:r w:rsidR="00B10314" w:rsidRPr="00433C8A">
        <w:t xml:space="preserve"> (Fig. </w:t>
      </w:r>
      <w:r w:rsidR="00C6615F" w:rsidRPr="00433C8A">
        <w:t>7</w:t>
      </w:r>
      <w:r w:rsidR="01891E6F" w:rsidRPr="00433C8A">
        <w:t>D</w:t>
      </w:r>
      <w:r w:rsidR="00B10314" w:rsidRPr="00433C8A">
        <w:t>)</w:t>
      </w:r>
      <w:r w:rsidR="00391679" w:rsidRPr="00433C8A">
        <w:t xml:space="preserve">. </w:t>
      </w:r>
      <w:r w:rsidR="00337D08" w:rsidRPr="00433C8A">
        <w:t xml:space="preserve">We found a similar pattern when we </w:t>
      </w:r>
      <w:r w:rsidR="00CC04A2" w:rsidRPr="00433C8A">
        <w:t xml:space="preserve">analyzed the lower and upper tails of the </w:t>
      </w:r>
      <w:r w:rsidR="00337D08" w:rsidRPr="00433C8A">
        <w:rPr>
          <w:i/>
          <w:iCs/>
        </w:rPr>
        <w:t xml:space="preserve">O. sativa </w:t>
      </w:r>
      <w:r w:rsidR="00337D08" w:rsidRPr="00433C8A">
        <w:t>ssp</w:t>
      </w:r>
      <w:r w:rsidR="00337D08" w:rsidRPr="00433C8A">
        <w:rPr>
          <w:i/>
          <w:iCs/>
        </w:rPr>
        <w:t>. japonica</w:t>
      </w:r>
      <w:r w:rsidR="00337D08" w:rsidRPr="00433C8A">
        <w:t xml:space="preserve"> (</w:t>
      </w:r>
      <w:r w:rsidR="00CC04A2" w:rsidRPr="00433C8A">
        <w:t>Nipponbare</w:t>
      </w:r>
      <w:r w:rsidR="00337D08" w:rsidRPr="00433C8A">
        <w:t>)/</w:t>
      </w:r>
      <w:r w:rsidR="00CC04A2" w:rsidRPr="00433C8A">
        <w:rPr>
          <w:i/>
          <w:iCs/>
        </w:rPr>
        <w:t>O.</w:t>
      </w:r>
      <w:r w:rsidR="00337D08" w:rsidRPr="00433C8A">
        <w:rPr>
          <w:i/>
          <w:iCs/>
        </w:rPr>
        <w:t xml:space="preserve"> </w:t>
      </w:r>
      <w:r w:rsidR="00CC04A2" w:rsidRPr="00433C8A">
        <w:rPr>
          <w:i/>
          <w:iCs/>
        </w:rPr>
        <w:t>rufipogon</w:t>
      </w:r>
      <w:r w:rsidR="00CC04A2" w:rsidRPr="00433C8A">
        <w:t xml:space="preserve"> SSIM distribution</w:t>
      </w:r>
      <w:r w:rsidR="00337D08" w:rsidRPr="00433C8A">
        <w:t xml:space="preserve">s </w:t>
      </w:r>
      <w:r w:rsidR="0061787E" w:rsidRPr="00433C8A">
        <w:t xml:space="preserve">(Fig. </w:t>
      </w:r>
      <w:r w:rsidR="00C6615F" w:rsidRPr="00433C8A">
        <w:t>7</w:t>
      </w:r>
      <w:r w:rsidR="0050041C" w:rsidRPr="00433C8A">
        <w:t xml:space="preserve">E, </w:t>
      </w:r>
      <w:r w:rsidR="12BC9E62" w:rsidRPr="00433C8A">
        <w:t>F</w:t>
      </w:r>
      <w:r w:rsidR="0061787E" w:rsidRPr="00433C8A">
        <w:t>).</w:t>
      </w:r>
      <w:r w:rsidR="00C6515F" w:rsidRPr="00433C8A">
        <w:t xml:space="preserve"> </w:t>
      </w:r>
      <w:r w:rsidR="003F6A36" w:rsidRPr="00433C8A">
        <w:t xml:space="preserve">Taken together, our results show that </w:t>
      </w:r>
      <w:r w:rsidR="00337D08" w:rsidRPr="00433C8A">
        <w:t xml:space="preserve">genomic regions </w:t>
      </w:r>
      <w:r w:rsidR="00BF113E" w:rsidRPr="00433C8A">
        <w:lastRenderedPageBreak/>
        <w:t>with</w:t>
      </w:r>
      <w:r w:rsidR="00337D08" w:rsidRPr="00433C8A">
        <w:t xml:space="preserve"> </w:t>
      </w:r>
      <w:r w:rsidR="00BF113E" w:rsidRPr="00433C8A">
        <w:t>conserved</w:t>
      </w:r>
      <w:r w:rsidR="00337D08" w:rsidRPr="00433C8A">
        <w:t xml:space="preserve"> 3D structure </w:t>
      </w:r>
      <w:r w:rsidR="00BF113E" w:rsidRPr="00433C8A">
        <w:t>across</w:t>
      </w:r>
      <w:r w:rsidR="00967DB7" w:rsidRPr="00433C8A">
        <w:t xml:space="preserve"> species are characterized by </w:t>
      </w:r>
      <w:r w:rsidR="00F26E71" w:rsidRPr="00433C8A">
        <w:t>higher</w:t>
      </w:r>
      <w:r w:rsidR="00BF113E" w:rsidRPr="00433C8A">
        <w:t xml:space="preserve"> DNA </w:t>
      </w:r>
      <w:r w:rsidR="00F26E71" w:rsidRPr="00433C8A">
        <w:t xml:space="preserve">sequence similarity, enriched in </w:t>
      </w:r>
      <w:r w:rsidR="00E8327C" w:rsidRPr="00433C8A">
        <w:t xml:space="preserve">active gene-rich chromatin and depleted for repressive </w:t>
      </w:r>
      <w:r w:rsidR="00BF113E" w:rsidRPr="00433C8A">
        <w:t>marks</w:t>
      </w:r>
      <w:r w:rsidR="00C6515F" w:rsidRPr="00433C8A">
        <w:t xml:space="preserve">. </w:t>
      </w:r>
    </w:p>
    <w:p w14:paraId="29B03932" w14:textId="7E2718B3" w:rsidR="00854D43" w:rsidRPr="00433C8A" w:rsidRDefault="0050041C" w:rsidP="0050041C">
      <w:pPr>
        <w:spacing w:line="480" w:lineRule="auto"/>
      </w:pPr>
      <w:r w:rsidRPr="00433C8A">
        <w:rPr>
          <w:noProof/>
        </w:rPr>
        <w:drawing>
          <wp:inline distT="0" distB="0" distL="0" distR="0" wp14:anchorId="3CEB8B15" wp14:editId="5B3C0855">
            <wp:extent cx="5943600" cy="6292850"/>
            <wp:effectExtent l="0" t="0" r="0" b="6350"/>
            <wp:docPr id="10849364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6418" name="Picture 1" descr="A screenshot of a graph&#10;&#10;Description automatically generated"/>
                    <pic:cNvPicPr/>
                  </pic:nvPicPr>
                  <pic:blipFill>
                    <a:blip r:embed="rId15"/>
                    <a:stretch>
                      <a:fillRect/>
                    </a:stretch>
                  </pic:blipFill>
                  <pic:spPr>
                    <a:xfrm>
                      <a:off x="0" y="0"/>
                      <a:ext cx="5943600" cy="6292850"/>
                    </a:xfrm>
                    <a:prstGeom prst="rect">
                      <a:avLst/>
                    </a:prstGeom>
                  </pic:spPr>
                </pic:pic>
              </a:graphicData>
            </a:graphic>
          </wp:inline>
        </w:drawing>
      </w:r>
    </w:p>
    <w:p w14:paraId="2BDD1359" w14:textId="5FBAA4C1" w:rsidR="0050041C" w:rsidRPr="00433C8A" w:rsidRDefault="0050041C" w:rsidP="00A46B16">
      <w:pPr>
        <w:spacing w:line="480" w:lineRule="auto"/>
        <w:jc w:val="both"/>
        <w:rPr>
          <w:rStyle w:val="normaltextrun"/>
          <w:color w:val="000000"/>
        </w:rPr>
      </w:pPr>
      <w:r w:rsidRPr="00433C8A">
        <w:rPr>
          <w:rStyle w:val="normaltextrun"/>
          <w:b/>
          <w:bCs/>
          <w:color w:val="000000"/>
        </w:rPr>
        <w:t>Figure 7. Genomic blocks with different structural similarity levels have distinct genetic and epigenetic properties</w:t>
      </w:r>
      <w:r w:rsidRPr="00433C8A">
        <w:rPr>
          <w:rStyle w:val="normaltextrun"/>
          <w:color w:val="000000"/>
        </w:rPr>
        <w:t xml:space="preserve">. (A) Distribution of empirically determined CHESS scores for the Nipponbare – </w:t>
      </w:r>
      <w:r w:rsidRPr="00433C8A">
        <w:rPr>
          <w:rStyle w:val="normaltextrun"/>
          <w:i/>
          <w:iCs/>
          <w:color w:val="000000"/>
        </w:rPr>
        <w:t xml:space="preserve">O. meridionalis </w:t>
      </w:r>
      <w:r w:rsidRPr="00433C8A">
        <w:rPr>
          <w:rStyle w:val="normaltextrun"/>
          <w:color w:val="000000"/>
        </w:rPr>
        <w:t xml:space="preserve">comparison with the regions around each mode are highlighted. (C) </w:t>
      </w:r>
      <w:r w:rsidRPr="00433C8A">
        <w:rPr>
          <w:rStyle w:val="normaltextrun"/>
          <w:color w:val="000000"/>
        </w:rPr>
        <w:lastRenderedPageBreak/>
        <w:t xml:space="preserve">Distribution of empirically determined CHESS scores for the Nipponbare – </w:t>
      </w:r>
      <w:r w:rsidRPr="00433C8A">
        <w:rPr>
          <w:rStyle w:val="normaltextrun"/>
          <w:i/>
          <w:iCs/>
          <w:color w:val="000000"/>
        </w:rPr>
        <w:t xml:space="preserve">O. meridionalis </w:t>
      </w:r>
      <w:r w:rsidRPr="00433C8A">
        <w:rPr>
          <w:rStyle w:val="normaltextrun"/>
          <w:color w:val="000000"/>
        </w:rPr>
        <w:t xml:space="preserve">comparison with the upper and lower tails of the distribution highlighted. The first and third quartile values are indicated. (E) Distribution of empirically determined CHESS scores for the Nipponbare – </w:t>
      </w:r>
      <w:r w:rsidRPr="00433C8A">
        <w:rPr>
          <w:rStyle w:val="normaltextrun"/>
          <w:i/>
          <w:iCs/>
          <w:color w:val="000000"/>
        </w:rPr>
        <w:t xml:space="preserve">O. rufipogon </w:t>
      </w:r>
      <w:r w:rsidRPr="00433C8A">
        <w:rPr>
          <w:rStyle w:val="normaltextrun"/>
          <w:color w:val="000000"/>
        </w:rPr>
        <w:t>comparison with the tails of the distribution highlighted. The first and third quartile values are indicated. (B), (D), (F) Comparison of genetic and epigenetic features for genomic windows corresponding to the highlighted areas on the distribution plots. Significance of Wilcoxon rank-sum test depicted by ns (non-significant), *(P &lt; 0.05), **(P &lt; 0.01), ***(P &lt; 0.001), and ****(P &lt; 0.0001).</w:t>
      </w:r>
    </w:p>
    <w:p w14:paraId="3BF8DBCD" w14:textId="77777777" w:rsidR="0050041C" w:rsidRPr="00433C8A" w:rsidRDefault="0050041C" w:rsidP="0050041C">
      <w:pPr>
        <w:spacing w:line="480" w:lineRule="auto"/>
      </w:pPr>
    </w:p>
    <w:p w14:paraId="50E4A8B3" w14:textId="4DA9C5FC" w:rsidR="00854D43" w:rsidRPr="00433C8A" w:rsidRDefault="00854D43" w:rsidP="00A46B16">
      <w:pPr>
        <w:spacing w:line="480" w:lineRule="auto"/>
        <w:jc w:val="both"/>
      </w:pPr>
      <w:r w:rsidRPr="00433C8A">
        <w:rPr>
          <w:b/>
          <w:bCs/>
        </w:rPr>
        <w:t xml:space="preserve">Conserved TADs are </w:t>
      </w:r>
      <w:r w:rsidR="0039127C" w:rsidRPr="00433C8A">
        <w:rPr>
          <w:b/>
          <w:bCs/>
        </w:rPr>
        <w:t>gene-rich</w:t>
      </w:r>
      <w:r w:rsidR="004D52DE" w:rsidRPr="00433C8A">
        <w:rPr>
          <w:b/>
          <w:bCs/>
        </w:rPr>
        <w:t>,</w:t>
      </w:r>
      <w:r w:rsidR="0039127C" w:rsidRPr="00433C8A">
        <w:rPr>
          <w:b/>
          <w:bCs/>
        </w:rPr>
        <w:t xml:space="preserve"> </w:t>
      </w:r>
      <w:r w:rsidR="00730CCD" w:rsidRPr="00433C8A">
        <w:rPr>
          <w:b/>
          <w:bCs/>
        </w:rPr>
        <w:t>actively transcribed</w:t>
      </w:r>
      <w:r w:rsidR="004D52DE" w:rsidRPr="00433C8A">
        <w:rPr>
          <w:b/>
          <w:bCs/>
        </w:rPr>
        <w:t xml:space="preserve"> regions</w:t>
      </w:r>
      <w:r w:rsidR="00CD2B28" w:rsidRPr="00433C8A">
        <w:t xml:space="preserve">. </w:t>
      </w:r>
      <w:r w:rsidR="00807C85" w:rsidRPr="00433C8A">
        <w:t xml:space="preserve">Our evolutionary analysis thus far focused on global 3D genome comparisons. We decided to look specifically at individual TADs and </w:t>
      </w:r>
      <w:r w:rsidRPr="00433C8A">
        <w:t>investigate the</w:t>
      </w:r>
      <w:r w:rsidR="00807C85" w:rsidRPr="00433C8A">
        <w:t>ir</w:t>
      </w:r>
      <w:r w:rsidRPr="00433C8A">
        <w:t xml:space="preserve"> evolution</w:t>
      </w:r>
      <w:r w:rsidR="00807C85" w:rsidRPr="00433C8A">
        <w:t xml:space="preserve"> within</w:t>
      </w:r>
      <w:r w:rsidRPr="00433C8A">
        <w:t xml:space="preserve"> the five genomes</w:t>
      </w:r>
      <w:r w:rsidR="00807C85" w:rsidRPr="00433C8A">
        <w:t>. W</w:t>
      </w:r>
      <w:r w:rsidRPr="00433C8A">
        <w:t>e</w:t>
      </w:r>
      <w:r w:rsidR="00DA0E10" w:rsidRPr="00433C8A">
        <w:t xml:space="preserve"> employed</w:t>
      </w:r>
      <w:r w:rsidRPr="00433C8A">
        <w:t xml:space="preserve"> </w:t>
      </w:r>
      <w:r w:rsidR="00DA0E10" w:rsidRPr="00433C8A">
        <w:t xml:space="preserve">two approaches: </w:t>
      </w:r>
      <w:r w:rsidR="00A45B8F" w:rsidRPr="00433C8A">
        <w:t xml:space="preserve">a </w:t>
      </w:r>
      <w:r w:rsidRPr="00433C8A">
        <w:t>widely used liftover-based</w:t>
      </w:r>
      <w:r w:rsidR="000D49D7" w:rsidRPr="00433C8A">
        <w:t xml:space="preserve"> </w:t>
      </w:r>
      <w:r w:rsidRPr="00433C8A">
        <w:fldChar w:fldCharType="begin"/>
      </w:r>
      <w:r w:rsidR="001506D5">
        <w:instrText xml:space="preserve"> ADDIN ZOTERO_ITEM CSL_CITATION {"citationID":"cFMXHsaN","properties":{"formattedCitation":"(38,40,76,98)","plainCitation":"(38,40,76,98)","noteIndex":0},"citationItems":[{"id":6773,"uris":["http://zotero.org/users/14195618/items/EPG9C422"],"itemData":{"id":6773,"type":"article-journal","abstract":"The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 of the genome that constrain the spread of heterochromatin. The domains are stable across different cell types and highly conserved across species, indicating that topological domains are an inherent property of mammalian genomes. Finally, we find that the boundaries of topological domains are enriched for the insulator binding protein CTCF, housekeeping genes, transfer RNAs and short interspersed element (SINE) retrotransposons, indicating that these factors may have a role in establishing the topological domain structure of the genome.","container-title":"Nature 2012 485:7398","DOI":"10.1038/nature11082","ISSN":"1476-4687","issue":"7398","note":"PMID: 22495300\npublisher: Nature Publishing Group","page":"376-380","title":"Topological domains in mammalian genomes identified by analysis of chromatin interactions","volume":"485","author":[{"family":"Dixon","given":"Jesse R."},{"family":"Selvaraj","given":"Siddarth"},{"family":"Yue","given":"Feng"},{"family":"Kim","given":"Audrey"},{"family":"Li","given":"Yan"},{"family":"Shen","given":"Yin"},{"family":"Hu","given":"Ming"},{"family":"Liu","given":"Jun S."},{"family":"Ren","given":"Bing"}],"issued":{"date-parts":[["2012",4,11]]}}},{"id":4748,"uris":["http://zotero.org/users/14195618/items/L52S5KPM"],"itemData":{"id":4748,"type":"article-journal","abstract":"&lt;p&gt;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w:instrText>
      </w:r>
      <w:r w:rsidR="001506D5">
        <w:rPr>
          <w:rFonts w:ascii="Cambria Math" w:hAnsi="Cambria Math" w:cs="Cambria Math"/>
        </w:rPr>
        <w:instrText>∼</w:instrText>
      </w:r>
      <w:r w:rsidR="001506D5">
        <w:instrText xml:space="preserve">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&lt;/p&gt;","container-title":"PLOS Genetics","DOI":"10.1371/journal.pgen.1009229","ISSN":"1553-7404","issue":"12","note":"publisher: Public Library of Science","page":"e1009229","title":"3D genome evolution and reorganization in the Drosophila melanogaster species group","volume":"16","author":[{"family":"Torosin","given":"Nicole S."},{"family":"Anand","given":"Aparna"},{"family":"Golla","given":"Tirupathi Rao"},{"family":"Cao","given":"Weihuan"},{"family":"Ellison","given":"Christopher E."}],"editor":[{"family":"Payseur","given":"Bret"}],"issued":{"date-parts":[["2020",12,7]]}}},{"id":5856,"uris":["http://zotero.org/users/14195618/items/CNJGISZM"],"itemData":{"id":5856,"type":"article-journal","container-title":"BMC biology","DOI":"10.1186/S12915-022-01301-7","ISSN":"1741-7007","issue":"1","note":"PMID: 35524220\npublisher: BMC Biol","page":"99","title":"Comparative 3D genome architecture in vertebrates","volume":"20","author":[{"family":"Li","given":"Diyan"},{"family":"He","given":"Mengnan"},{"family":"Tang","given":"Qianzi"},{"family":"Tian","given":"Shilin"},{"family":"Zhang","given":"Jiaman"},{"family":"Li","given":"Yan"},{"family":"Wang","given":"Danyang"},{"family":"Jin","given":"Long"},{"family":"Ning","given":"Chunyou"},{"family":"Zhu","given":"Wei"},{"family":"Hu","given":"Silu"},{"family":"Long","given":"Keren"},{"family":"Ma","given":"Jideng"},{"family":"Liu","given":"Jing"},{"family":"Zhang","given":"Zhihua"},{"family":"Li","given":"Mingzhou"}],"issued":{"date-parts":[["2022",12,6]]}}},{"id":6280,"uris":["http://zotero.org/users/14195618/items/WX8E9S34"],"itemData":{"id":6280,"type":"article-journal","abstract":"&lt;p&gt;Topologically associating domains (TADs) are thought to play an important role in preventing gene misexpression by spatially constraining enhancer–promoter contacts. The deleterious nature of gene misexpression implies that TADs should, therefore, be conserved among related species. Several early studies comparing chromosome conformation between species reported high levels of TAD conservation; however, more recent studies have questioned these results. Furthermore, recent work suggests that TAD reorganization is not associated with extensive changes in gene expression. Here, we investigate the evolutionary conservation of TADs among 11 species of Drosophila. We use Hi-C data to identify TADs in each species and employ a comparative phylogenetic approach to derive empirical estimates of the rate of TAD evolution. Surprisingly, we find that TADs evolve rapidly. However, we also find that the rate of evolution depends on the chromatin state of the TAD, with TADs enriched for developmentally regulated chromatin evolving significantly slower than TADs enriched for broadly expressed, active chromatin. We also find that, after controlling for differences in chromatin state, highly conserved TADs do not exhibit higher levels of gene expression constraint. These results suggest that, in general, most TADs evolve rapidly and their divergence is not associated with widespread changes in gene expression. However, higher levels of evolutionary conservation and gene expression constraints in TADs enriched for developmentally regulated chromatin suggest that these TAD subtypes may be more important for regulating gene expression, likely due to the larger number of long-distance enhancer–promoter contacts associated with developmental genes.&lt;/p&gt;","container-title":"Molecular Biology and Evolution","DOI":"10.1093/MOLBEV/MSAC216","ISSN":"0737-4038","issue":"11","note":"publisher: Oxford Academic\nISBN: 216/6750036","title":"Mode and Tempo of 3D Genome Evolution in Drosophila","URL":"https://academic.oup.com/mbe/article/39/11/msac216/6750036","volume":"39","author":[{"family":"Torosin","given":"Nicole S"},{"family":"Golla","given":"Tirupathi Rao"},{"family":"Lawlor","given":"Matthew A"},{"family":"Cao","given":"Weihuan"},{"family":"Ellison","given":"Christopher E"}],"editor":[{"family":"Malik","given":"Harmit"}],"accessed":{"date-parts":[["2022",11,11]]},"issued":{"date-parts":[["2022",11,3]]}}}],"schema":"https://github.com/citation-style-language/schema/raw/master/csl-citation.json"} </w:instrText>
      </w:r>
      <w:r w:rsidRPr="00433C8A">
        <w:fldChar w:fldCharType="separate"/>
      </w:r>
      <w:r w:rsidR="001506D5">
        <w:t>(38,40,76,98)</w:t>
      </w:r>
      <w:r w:rsidRPr="00433C8A">
        <w:fldChar w:fldCharType="end"/>
      </w:r>
      <w:r w:rsidR="00DA0E10" w:rsidRPr="00433C8A">
        <w:rPr>
          <w:color w:val="000000" w:themeColor="text1"/>
        </w:rPr>
        <w:t xml:space="preserve">, </w:t>
      </w:r>
      <w:r w:rsidR="00DA0E10" w:rsidRPr="00433C8A">
        <w:t xml:space="preserve">and </w:t>
      </w:r>
      <w:r w:rsidR="00EF4E6C" w:rsidRPr="00433C8A">
        <w:t xml:space="preserve">a </w:t>
      </w:r>
      <w:r w:rsidR="00DA0E10" w:rsidRPr="00433C8A">
        <w:t xml:space="preserve">BLAST-based approach </w:t>
      </w:r>
      <w:r w:rsidR="00F71A7B" w:rsidRPr="00433C8A">
        <w:t>(</w:t>
      </w:r>
      <w:r w:rsidR="00B465E2" w:rsidRPr="00433C8A">
        <w:t xml:space="preserve">see </w:t>
      </w:r>
      <w:r w:rsidR="00F71A7B" w:rsidRPr="00433C8A">
        <w:t>Methods)</w:t>
      </w:r>
      <w:r w:rsidR="388B7C9C" w:rsidRPr="00433C8A">
        <w:t xml:space="preserve"> [Fig. S</w:t>
      </w:r>
      <w:r w:rsidR="006E6EF8" w:rsidRPr="00433C8A">
        <w:t>1</w:t>
      </w:r>
      <w:ins w:id="111" w:author="Amina Kurbidaeva" w:date="2025-02-13T13:38:00Z" w16du:dateUtc="2025-02-13T18:38:00Z">
        <w:r w:rsidR="00263B4D">
          <w:t>1</w:t>
        </w:r>
      </w:ins>
      <w:del w:id="112" w:author="Amina Kurbidaeva" w:date="2025-02-13T13:38:00Z" w16du:dateUtc="2025-02-13T18:38:00Z">
        <w:r w:rsidR="006E6EF8" w:rsidRPr="00433C8A" w:rsidDel="00263B4D">
          <w:delText>0</w:delText>
        </w:r>
      </w:del>
      <w:r w:rsidR="0050041C" w:rsidRPr="00433C8A">
        <w:t>A</w:t>
      </w:r>
      <w:r w:rsidR="388B7C9C" w:rsidRPr="00433C8A">
        <w:t>, S1</w:t>
      </w:r>
      <w:ins w:id="113" w:author="Amina Kurbidaeva" w:date="2025-02-13T13:38:00Z" w16du:dateUtc="2025-02-13T18:38:00Z">
        <w:r w:rsidR="00263B4D">
          <w:t>2</w:t>
        </w:r>
      </w:ins>
      <w:del w:id="114" w:author="Amina Kurbidaeva" w:date="2025-02-13T13:38:00Z" w16du:dateUtc="2025-02-13T18:38:00Z">
        <w:r w:rsidR="006E6EF8" w:rsidRPr="00433C8A" w:rsidDel="00263B4D">
          <w:delText>1</w:delText>
        </w:r>
      </w:del>
      <w:r w:rsidR="388B7C9C" w:rsidRPr="00433C8A">
        <w:t>]</w:t>
      </w:r>
      <w:r w:rsidRPr="00433C8A">
        <w:t xml:space="preserve">. </w:t>
      </w:r>
      <w:r w:rsidR="00807C85" w:rsidRPr="00433C8A">
        <w:t>In the first approach</w:t>
      </w:r>
      <w:r w:rsidRPr="00433C8A">
        <w:t>, we identified sets of high-confidence TADs</w:t>
      </w:r>
      <w:r w:rsidR="00807C85" w:rsidRPr="00433C8A">
        <w:t xml:space="preserve">, which </w:t>
      </w:r>
      <w:r w:rsidRPr="00433C8A">
        <w:t>resulted in</w:t>
      </w:r>
      <w:r w:rsidR="00807C85" w:rsidRPr="00433C8A">
        <w:t xml:space="preserve"> the</w:t>
      </w:r>
      <w:r w:rsidRPr="00433C8A">
        <w:t xml:space="preserve"> identification of TADs for Azucena</w:t>
      </w:r>
      <w:r w:rsidR="002E4784" w:rsidRPr="00433C8A">
        <w:t xml:space="preserve"> (</w:t>
      </w:r>
      <w:r w:rsidR="00FA40B9" w:rsidRPr="00433C8A">
        <w:t>1</w:t>
      </w:r>
      <w:r w:rsidR="00F10B9A" w:rsidRPr="00433C8A">
        <w:t>,</w:t>
      </w:r>
      <w:r w:rsidR="00FA40B9" w:rsidRPr="00433C8A">
        <w:t>187</w:t>
      </w:r>
      <w:r w:rsidR="002E4784" w:rsidRPr="00433C8A">
        <w:t xml:space="preserve"> TADs)</w:t>
      </w:r>
      <w:r w:rsidRPr="00433C8A">
        <w:t>, Nipponbare</w:t>
      </w:r>
      <w:r w:rsidR="002E4784" w:rsidRPr="00433C8A">
        <w:t xml:space="preserve"> (</w:t>
      </w:r>
      <w:r w:rsidR="00FA40B9" w:rsidRPr="00433C8A">
        <w:t>1</w:t>
      </w:r>
      <w:r w:rsidR="00F10B9A" w:rsidRPr="00433C8A">
        <w:t>,</w:t>
      </w:r>
      <w:r w:rsidR="00FA40B9" w:rsidRPr="00433C8A">
        <w:t>425</w:t>
      </w:r>
      <w:r w:rsidR="002E4784" w:rsidRPr="00433C8A">
        <w:t xml:space="preserve"> TADs)</w:t>
      </w:r>
      <w:r w:rsidRPr="00433C8A">
        <w:t>, IR64</w:t>
      </w:r>
      <w:r w:rsidR="002E4784" w:rsidRPr="00433C8A">
        <w:t xml:space="preserve"> (</w:t>
      </w:r>
      <w:r w:rsidR="00FA40B9" w:rsidRPr="00433C8A">
        <w:t>1</w:t>
      </w:r>
      <w:r w:rsidR="00F10B9A" w:rsidRPr="00433C8A">
        <w:t>,</w:t>
      </w:r>
      <w:r w:rsidR="00FA40B9" w:rsidRPr="00433C8A">
        <w:t>352</w:t>
      </w:r>
      <w:r w:rsidR="002E4784" w:rsidRPr="00433C8A">
        <w:t xml:space="preserve"> TADs)</w:t>
      </w:r>
      <w:r w:rsidRPr="00433C8A">
        <w:t xml:space="preserve">, </w:t>
      </w:r>
      <w:r w:rsidRPr="00433C8A">
        <w:rPr>
          <w:i/>
          <w:iCs/>
        </w:rPr>
        <w:t>O.</w:t>
      </w:r>
      <w:r w:rsidR="00EF4E6C" w:rsidRPr="00433C8A">
        <w:rPr>
          <w:i/>
          <w:iCs/>
        </w:rPr>
        <w:t xml:space="preserve"> </w:t>
      </w:r>
      <w:r w:rsidRPr="00433C8A">
        <w:rPr>
          <w:i/>
          <w:iCs/>
        </w:rPr>
        <w:t>rufipogon</w:t>
      </w:r>
      <w:r w:rsidR="002E4784" w:rsidRPr="00433C8A">
        <w:t xml:space="preserve"> </w:t>
      </w:r>
      <w:r w:rsidR="00FA40B9" w:rsidRPr="00433C8A">
        <w:t>(1</w:t>
      </w:r>
      <w:r w:rsidR="00F10B9A" w:rsidRPr="00433C8A">
        <w:t>,</w:t>
      </w:r>
      <w:r w:rsidR="00FA40B9" w:rsidRPr="00433C8A">
        <w:t>112</w:t>
      </w:r>
      <w:r w:rsidR="002E4784" w:rsidRPr="00433C8A">
        <w:t xml:space="preserve"> TADs)</w:t>
      </w:r>
      <w:r w:rsidRPr="00433C8A">
        <w:rPr>
          <w:i/>
          <w:iCs/>
        </w:rPr>
        <w:t xml:space="preserve"> </w:t>
      </w:r>
      <w:r w:rsidRPr="00433C8A">
        <w:t>and</w:t>
      </w:r>
      <w:r w:rsidRPr="00433C8A">
        <w:rPr>
          <w:i/>
          <w:iCs/>
        </w:rPr>
        <w:t xml:space="preserve"> O.</w:t>
      </w:r>
      <w:r w:rsidR="00EF4E6C" w:rsidRPr="00433C8A">
        <w:rPr>
          <w:i/>
          <w:iCs/>
        </w:rPr>
        <w:t xml:space="preserve"> </w:t>
      </w:r>
      <w:r w:rsidRPr="00433C8A">
        <w:rPr>
          <w:i/>
          <w:iCs/>
        </w:rPr>
        <w:t>meridionalis</w:t>
      </w:r>
      <w:r w:rsidRPr="00433C8A">
        <w:t xml:space="preserve"> </w:t>
      </w:r>
      <w:r w:rsidR="002E4784" w:rsidRPr="00433C8A">
        <w:t>(</w:t>
      </w:r>
      <w:r w:rsidR="00FA40B9" w:rsidRPr="00433C8A">
        <w:t>1</w:t>
      </w:r>
      <w:r w:rsidR="00F10B9A" w:rsidRPr="00433C8A">
        <w:t>,</w:t>
      </w:r>
      <w:r w:rsidR="00FA40B9" w:rsidRPr="00433C8A">
        <w:t>072</w:t>
      </w:r>
      <w:r w:rsidR="002E4784" w:rsidRPr="00433C8A">
        <w:t xml:space="preserve"> TADs) </w:t>
      </w:r>
      <w:r w:rsidRPr="00433C8A">
        <w:t>at 5</w:t>
      </w:r>
      <w:r w:rsidR="00EF4E6C" w:rsidRPr="00433C8A">
        <w:t xml:space="preserve"> </w:t>
      </w:r>
      <w:r w:rsidRPr="00433C8A">
        <w:t xml:space="preserve">kb resolution. </w:t>
      </w:r>
      <w:r w:rsidR="00BE2CC8" w:rsidRPr="00433C8A">
        <w:t xml:space="preserve">We considered </w:t>
      </w:r>
      <w:r w:rsidRPr="00433C8A">
        <w:t>TADs</w:t>
      </w:r>
      <w:r w:rsidR="00BE2CC8" w:rsidRPr="00433C8A">
        <w:t xml:space="preserve"> </w:t>
      </w:r>
      <w:r w:rsidRPr="00433C8A">
        <w:t xml:space="preserve">to be </w:t>
      </w:r>
      <w:r w:rsidR="00EF4E6C" w:rsidRPr="00433C8A">
        <w:t xml:space="preserve">syntenic </w:t>
      </w:r>
      <w:r w:rsidRPr="00433C8A">
        <w:t xml:space="preserve">if the coordinates </w:t>
      </w:r>
      <w:r w:rsidR="00EF4E6C" w:rsidRPr="00433C8A">
        <w:t xml:space="preserve">of the TADs in the other genomes reciprocally </w:t>
      </w:r>
      <w:r w:rsidRPr="00433C8A">
        <w:t xml:space="preserve">overlapped </w:t>
      </w:r>
      <w:r w:rsidR="00EF4E6C" w:rsidRPr="00433C8A">
        <w:t xml:space="preserve">at least 50% with the </w:t>
      </w:r>
      <w:r w:rsidRPr="00433C8A">
        <w:t>Nipponbare TAD</w:t>
      </w:r>
      <w:r w:rsidR="004C0C7B" w:rsidRPr="00433C8A">
        <w:t>; this part of the analysis used Nipponbare as the anchor reference genome given its high level of annotation</w:t>
      </w:r>
      <w:r w:rsidR="00EF4E6C" w:rsidRPr="00433C8A">
        <w:t xml:space="preserve">. </w:t>
      </w:r>
      <w:r w:rsidRPr="00433C8A">
        <w:t xml:space="preserve">After performing pairwise comparisons, we assigned each TAD to </w:t>
      </w:r>
      <w:ins w:id="115" w:author="Amina Kurbidaeva" w:date="2025-02-12T16:16:00Z" w16du:dateUtc="2025-02-12T21:16:00Z">
        <w:r w:rsidR="00373394">
          <w:t xml:space="preserve">five </w:t>
        </w:r>
      </w:ins>
      <w:del w:id="116" w:author="Amina Kurbidaeva" w:date="2025-02-12T16:16:00Z" w16du:dateUtc="2025-02-12T21:16:00Z">
        <w:r w:rsidRPr="00433C8A" w:rsidDel="00373394">
          <w:delText xml:space="preserve">a </w:delText>
        </w:r>
      </w:del>
      <w:r w:rsidRPr="00433C8A">
        <w:t xml:space="preserve">conservation group based on how many genomes the TAD was </w:t>
      </w:r>
      <w:r w:rsidR="00061BEF" w:rsidRPr="00433C8A">
        <w:t xml:space="preserve">found </w:t>
      </w:r>
      <w:r w:rsidRPr="00433C8A">
        <w:t>in</w:t>
      </w:r>
      <w:ins w:id="117" w:author="Amina Kurbidaeva" w:date="2025-02-12T16:15:00Z" w16du:dateUtc="2025-02-12T21:15:00Z">
        <w:r w:rsidR="00373394">
          <w:t>.</w:t>
        </w:r>
      </w:ins>
      <w:r w:rsidRPr="00433C8A">
        <w:t xml:space="preserve"> </w:t>
      </w:r>
      <w:ins w:id="118" w:author="Amina Kurbidaeva" w:date="2025-02-12T16:16:00Z" w16du:dateUtc="2025-02-12T21:16:00Z">
        <w:r w:rsidR="00373394">
          <w:t xml:space="preserve">“Unique” </w:t>
        </w:r>
      </w:ins>
      <w:ins w:id="119" w:author="Amina Kurbidaeva" w:date="2025-02-12T16:28:00Z" w16du:dateUtc="2025-02-12T21:28:00Z">
        <w:r w:rsidR="00A06630">
          <w:t xml:space="preserve">represents </w:t>
        </w:r>
      </w:ins>
      <w:del w:id="120" w:author="Amina Kurbidaeva" w:date="2025-02-12T16:15:00Z" w16du:dateUtc="2025-02-12T21:15:00Z">
        <w:r w:rsidR="00061BEF" w:rsidRPr="00433C8A" w:rsidDel="00373394">
          <w:delText>(</w:delText>
        </w:r>
        <w:r w:rsidRPr="00433C8A" w:rsidDel="00373394">
          <w:delText>g</w:delText>
        </w:r>
      </w:del>
      <w:del w:id="121" w:author="Amina Kurbidaeva" w:date="2025-02-12T16:16:00Z" w16du:dateUtc="2025-02-12T21:16:00Z">
        <w:r w:rsidRPr="00433C8A" w:rsidDel="00373394">
          <w:delText>roup</w:delText>
        </w:r>
      </w:del>
      <w:del w:id="122" w:author="Amina Kurbidaeva" w:date="2025-02-12T16:15:00Z" w16du:dateUtc="2025-02-12T21:15:00Z">
        <w:r w:rsidRPr="00433C8A" w:rsidDel="00373394">
          <w:delText>s</w:delText>
        </w:r>
      </w:del>
      <w:del w:id="123" w:author="Amina Kurbidaeva" w:date="2025-02-12T16:16:00Z" w16du:dateUtc="2025-02-12T21:16:00Z">
        <w:r w:rsidRPr="00433C8A" w:rsidDel="00373394">
          <w:delText xml:space="preserve"> 1</w:delText>
        </w:r>
      </w:del>
      <w:del w:id="124" w:author="Amina Kurbidaeva" w:date="2025-02-12T16:17:00Z" w16du:dateUtc="2025-02-12T21:17:00Z">
        <w:r w:rsidRPr="00433C8A" w:rsidDel="00373394">
          <w:delText xml:space="preserve"> through 5</w:delText>
        </w:r>
        <w:r w:rsidR="00061BEF" w:rsidRPr="00433C8A" w:rsidDel="00373394">
          <w:delText xml:space="preserve">, with 1 being </w:delText>
        </w:r>
      </w:del>
      <w:r w:rsidR="00061BEF" w:rsidRPr="00433C8A">
        <w:t xml:space="preserve">Nipponbare-specific </w:t>
      </w:r>
      <w:ins w:id="125" w:author="Amina Kurbidaeva" w:date="2025-02-12T16:17:00Z" w16du:dateUtc="2025-02-12T21:17:00Z">
        <w:r w:rsidR="00373394">
          <w:t>TADs, “</w:t>
        </w:r>
      </w:ins>
      <w:ins w:id="126" w:author="Amina Kurbidaeva" w:date="2025-02-12T16:18:00Z" w16du:dateUtc="2025-02-12T21:18:00Z">
        <w:r w:rsidR="00373394">
          <w:t>R</w:t>
        </w:r>
      </w:ins>
      <w:ins w:id="127" w:author="Amina Kurbidaeva" w:date="2025-02-12T16:17:00Z" w16du:dateUtc="2025-02-12T21:17:00Z">
        <w:r w:rsidR="00373394">
          <w:t>are” encompass</w:t>
        </w:r>
      </w:ins>
      <w:ins w:id="128" w:author="Amina Kurbidaeva" w:date="2025-02-12T16:28:00Z" w16du:dateUtc="2025-02-12T21:28:00Z">
        <w:r w:rsidR="00A06630">
          <w:t>es</w:t>
        </w:r>
      </w:ins>
      <w:ins w:id="129" w:author="Amina Kurbidaeva" w:date="2025-02-12T16:17:00Z" w16du:dateUtc="2025-02-12T21:17:00Z">
        <w:r w:rsidR="00373394">
          <w:t xml:space="preserve"> TAD</w:t>
        </w:r>
      </w:ins>
      <w:ins w:id="130" w:author="Amina Kurbidaeva" w:date="2025-02-12T16:18:00Z" w16du:dateUtc="2025-02-12T21:18:00Z">
        <w:r w:rsidR="00373394">
          <w:t xml:space="preserve">s found in two genomes, </w:t>
        </w:r>
        <w:r w:rsidR="00373394" w:rsidRPr="00373394">
          <w:t>"Moderately Conserved</w:t>
        </w:r>
        <w:r w:rsidR="00373394">
          <w:t>” – in three genomes, “High</w:t>
        </w:r>
      </w:ins>
      <w:ins w:id="131" w:author="Amina Kurbidaeva" w:date="2025-02-12T16:19:00Z" w16du:dateUtc="2025-02-12T21:19:00Z">
        <w:r w:rsidR="00373394">
          <w:t xml:space="preserve">ly Conserved” – in four genomes, and “Core”– </w:t>
        </w:r>
      </w:ins>
      <w:ins w:id="132" w:author="Amina Kurbidaeva" w:date="2025-02-12T16:28:00Z" w16du:dateUtc="2025-02-12T21:28:00Z">
        <w:r w:rsidR="00A06630">
          <w:t xml:space="preserve">TADs found </w:t>
        </w:r>
      </w:ins>
      <w:ins w:id="133" w:author="Amina Kurbidaeva" w:date="2025-02-12T16:19:00Z" w16du:dateUtc="2025-02-12T21:19:00Z">
        <w:r w:rsidR="00373394">
          <w:t xml:space="preserve">in </w:t>
        </w:r>
      </w:ins>
      <w:del w:id="134" w:author="Amina Kurbidaeva" w:date="2025-02-12T16:19:00Z" w16du:dateUtc="2025-02-12T21:19:00Z">
        <w:r w:rsidR="00061BEF" w:rsidRPr="00433C8A" w:rsidDel="00373394">
          <w:delText xml:space="preserve">and 5 if found across all </w:delText>
        </w:r>
      </w:del>
      <w:ins w:id="135" w:author="Amina Kurbidaeva" w:date="2025-02-12T16:19:00Z" w16du:dateUtc="2025-02-12T21:19:00Z">
        <w:r w:rsidR="00373394">
          <w:t>all five</w:t>
        </w:r>
      </w:ins>
      <w:del w:id="136" w:author="Amina Kurbidaeva" w:date="2025-02-12T16:19:00Z" w16du:dateUtc="2025-02-12T21:19:00Z">
        <w:r w:rsidR="00061BEF" w:rsidRPr="00433C8A" w:rsidDel="00373394">
          <w:delText>5</w:delText>
        </w:r>
      </w:del>
      <w:r w:rsidR="00061BEF" w:rsidRPr="00433C8A">
        <w:t xml:space="preserve"> genomes</w:t>
      </w:r>
      <w:ins w:id="137" w:author="Amina Kurbidaeva" w:date="2025-02-12T16:19:00Z" w16du:dateUtc="2025-02-12T21:19:00Z">
        <w:r w:rsidR="00373394">
          <w:t>.</w:t>
        </w:r>
      </w:ins>
      <w:del w:id="138" w:author="Amina Kurbidaeva" w:date="2025-02-12T16:19:00Z" w16du:dateUtc="2025-02-12T21:19:00Z">
        <w:r w:rsidR="00061BEF" w:rsidRPr="00433C8A" w:rsidDel="00373394">
          <w:delText>)</w:delText>
        </w:r>
      </w:del>
      <w:r w:rsidR="00FA40B9" w:rsidRPr="00433C8A">
        <w:t xml:space="preserve"> </w:t>
      </w:r>
      <w:r w:rsidR="00F30E8A" w:rsidRPr="00433C8A">
        <w:t>(</w:t>
      </w:r>
      <w:r w:rsidR="7ED3E3FC" w:rsidRPr="00433C8A">
        <w:t>Table</w:t>
      </w:r>
      <w:r w:rsidR="00F30E8A" w:rsidRPr="00433C8A">
        <w:t xml:space="preserve"> </w:t>
      </w:r>
      <w:r w:rsidR="4AB4830C" w:rsidRPr="00433C8A">
        <w:t>S6</w:t>
      </w:r>
      <w:r w:rsidR="00F30E8A" w:rsidRPr="00433C8A">
        <w:t>)</w:t>
      </w:r>
      <w:r w:rsidRPr="00433C8A">
        <w:t xml:space="preserve">. We analyzed TAD size, </w:t>
      </w:r>
      <w:r w:rsidRPr="00433C8A">
        <w:lastRenderedPageBreak/>
        <w:t>number of genes per TAD, mean gene expression, GC content, SNP/SV density</w:t>
      </w:r>
      <w:r w:rsidR="00061BEF" w:rsidRPr="00433C8A">
        <w:t>,</w:t>
      </w:r>
      <w:r w:rsidRPr="00433C8A">
        <w:t xml:space="preserve"> but found no significant differences between </w:t>
      </w:r>
      <w:r w:rsidR="00061BEF" w:rsidRPr="00433C8A">
        <w:t xml:space="preserve">conservation </w:t>
      </w:r>
      <w:r w:rsidRPr="00433C8A">
        <w:t xml:space="preserve">groups. </w:t>
      </w:r>
      <w:r w:rsidR="00E137FB" w:rsidRPr="00433C8A">
        <w:t>However,</w:t>
      </w:r>
      <w:r w:rsidRPr="00433C8A">
        <w:t xml:space="preserve"> conserved TADs have significantly higher gene </w:t>
      </w:r>
      <w:r w:rsidR="00061BEF" w:rsidRPr="00433C8A">
        <w:t xml:space="preserve">density </w:t>
      </w:r>
      <w:r w:rsidRPr="00433C8A">
        <w:t xml:space="preserve">and lower TE content (Fig. </w:t>
      </w:r>
      <w:r w:rsidR="006E6EF8" w:rsidRPr="00433C8A">
        <w:t>S1</w:t>
      </w:r>
      <w:ins w:id="139" w:author="Amina Kurbidaeva" w:date="2025-02-13T13:39:00Z" w16du:dateUtc="2025-02-13T18:39:00Z">
        <w:r w:rsidR="00263B4D">
          <w:t>1</w:t>
        </w:r>
      </w:ins>
      <w:del w:id="140" w:author="Amina Kurbidaeva" w:date="2025-02-13T13:39:00Z" w16du:dateUtc="2025-02-13T18:39:00Z">
        <w:r w:rsidR="006E6EF8" w:rsidRPr="00433C8A" w:rsidDel="00263B4D">
          <w:delText>0</w:delText>
        </w:r>
      </w:del>
      <w:r w:rsidR="25FACC2B" w:rsidRPr="00433C8A">
        <w:t>B</w:t>
      </w:r>
      <w:r w:rsidRPr="00433C8A">
        <w:t>).</w:t>
      </w:r>
    </w:p>
    <w:p w14:paraId="0442883C" w14:textId="1594A590" w:rsidR="00807C85" w:rsidRPr="00433C8A" w:rsidRDefault="00854D43" w:rsidP="00A46B16">
      <w:pPr>
        <w:spacing w:line="480" w:lineRule="auto"/>
        <w:jc w:val="both"/>
      </w:pPr>
      <w:r w:rsidRPr="00433C8A">
        <w:t xml:space="preserve"> </w:t>
      </w:r>
      <w:r w:rsidR="00CD2B28" w:rsidRPr="00433C8A">
        <w:tab/>
      </w:r>
      <w:r w:rsidRPr="00433C8A">
        <w:t xml:space="preserve">We complemented this analysis by implementing </w:t>
      </w:r>
      <w:r w:rsidR="00061BEF" w:rsidRPr="00433C8A">
        <w:t xml:space="preserve">a </w:t>
      </w:r>
      <w:r w:rsidRPr="00433C8A">
        <w:t>BLAST-based approach</w:t>
      </w:r>
      <w:r w:rsidR="0050041C" w:rsidRPr="00433C8A">
        <w:t xml:space="preserve"> (Fig. S1</w:t>
      </w:r>
      <w:ins w:id="141" w:author="Amina Kurbidaeva" w:date="2025-02-13T13:39:00Z" w16du:dateUtc="2025-02-13T18:39:00Z">
        <w:r w:rsidR="00263B4D">
          <w:t>2</w:t>
        </w:r>
      </w:ins>
      <w:del w:id="142" w:author="Amina Kurbidaeva" w:date="2025-02-13T13:39:00Z" w16du:dateUtc="2025-02-13T18:39:00Z">
        <w:r w:rsidR="006E6EF8" w:rsidRPr="00433C8A" w:rsidDel="00263B4D">
          <w:delText>1</w:delText>
        </w:r>
      </w:del>
      <w:r w:rsidR="0050041C" w:rsidRPr="00433C8A">
        <w:t>)</w:t>
      </w:r>
      <w:r w:rsidRPr="00433C8A">
        <w:t xml:space="preserve">. Briefly, we </w:t>
      </w:r>
      <w:r w:rsidR="00EA5109" w:rsidRPr="00433C8A">
        <w:t xml:space="preserve">aligned Nipponbare TAD sequences to a </w:t>
      </w:r>
      <w:r w:rsidR="00D80087" w:rsidRPr="00433C8A">
        <w:t xml:space="preserve">database of </w:t>
      </w:r>
      <w:r w:rsidR="00EA5109" w:rsidRPr="00433C8A">
        <w:t>Azucena</w:t>
      </w:r>
      <w:r w:rsidR="00D80087" w:rsidRPr="00433C8A">
        <w:t xml:space="preserve"> TAD sequences</w:t>
      </w:r>
      <w:r w:rsidR="00C8100B" w:rsidRPr="00433C8A">
        <w:t xml:space="preserve">, recording all hits per TAD and the total coverage per </w:t>
      </w:r>
      <w:r w:rsidR="00432D4A" w:rsidRPr="00433C8A">
        <w:t xml:space="preserve">Nipponbare </w:t>
      </w:r>
      <w:r w:rsidR="00C8100B" w:rsidRPr="00433C8A">
        <w:t>TAD.</w:t>
      </w:r>
      <w:r w:rsidR="008A7F30" w:rsidRPr="00433C8A">
        <w:t xml:space="preserve"> </w:t>
      </w:r>
      <w:r w:rsidR="00432D4A" w:rsidRPr="00433C8A">
        <w:t xml:space="preserve">If </w:t>
      </w:r>
      <w:r w:rsidR="00CB6241" w:rsidRPr="00433C8A">
        <w:t xml:space="preserve">the </w:t>
      </w:r>
      <w:r w:rsidR="00B92387" w:rsidRPr="00433C8A">
        <w:t xml:space="preserve">total coverage </w:t>
      </w:r>
      <w:r w:rsidR="002B586F" w:rsidRPr="00433C8A">
        <w:t xml:space="preserve">of the orthologous TAD </w:t>
      </w:r>
      <w:r w:rsidR="00B92387" w:rsidRPr="00433C8A">
        <w:t xml:space="preserve">was </w:t>
      </w:r>
      <w:r w:rsidR="002237F5" w:rsidRPr="00433C8A">
        <w:rPr>
          <w:color w:val="040C28"/>
          <w:shd w:val="clear" w:color="auto" w:fill="D3E3FD"/>
        </w:rPr>
        <w:t>≥</w:t>
      </w:r>
      <w:r w:rsidR="00B92387" w:rsidRPr="00433C8A">
        <w:t>50%</w:t>
      </w:r>
      <w:r w:rsidR="002B586F" w:rsidRPr="00433C8A">
        <w:t xml:space="preserve"> of the reference TAD</w:t>
      </w:r>
      <w:r w:rsidR="00B92387" w:rsidRPr="00433C8A">
        <w:t xml:space="preserve">, </w:t>
      </w:r>
      <w:r w:rsidR="002B586F" w:rsidRPr="00433C8A">
        <w:t>it</w:t>
      </w:r>
      <w:r w:rsidR="00B92387" w:rsidRPr="00433C8A">
        <w:t xml:space="preserve"> was recorded as </w:t>
      </w:r>
      <w:r w:rsidR="00304169" w:rsidRPr="00433C8A">
        <w:t>conserved.</w:t>
      </w:r>
      <w:r w:rsidR="00F10CDC" w:rsidRPr="00433C8A">
        <w:t xml:space="preserve"> </w:t>
      </w:r>
      <w:r w:rsidR="00304169" w:rsidRPr="00433C8A">
        <w:t xml:space="preserve">We performed this for 4 pairs of genomes, using Nipponbare as </w:t>
      </w:r>
      <w:r w:rsidR="00061BEF" w:rsidRPr="00433C8A">
        <w:t xml:space="preserve">the </w:t>
      </w:r>
      <w:r w:rsidR="00304169" w:rsidRPr="00433C8A">
        <w:t>reference</w:t>
      </w:r>
      <w:r w:rsidR="00061BEF" w:rsidRPr="00433C8A">
        <w:t xml:space="preserve">, and </w:t>
      </w:r>
      <w:r w:rsidR="00304169" w:rsidRPr="00433C8A">
        <w:t>assigned Nipponbare TADs to 5 conservation groups</w:t>
      </w:r>
      <w:r w:rsidR="00A65053" w:rsidRPr="00433C8A">
        <w:t xml:space="preserve"> following the logic </w:t>
      </w:r>
      <w:r w:rsidR="00061BEF" w:rsidRPr="00433C8A">
        <w:t xml:space="preserve">previously </w:t>
      </w:r>
      <w:r w:rsidR="00A65053" w:rsidRPr="00433C8A">
        <w:t xml:space="preserve">described </w:t>
      </w:r>
      <w:r w:rsidR="00814EFD" w:rsidRPr="00433C8A">
        <w:t>(</w:t>
      </w:r>
      <w:r w:rsidR="0050041C" w:rsidRPr="00433C8A">
        <w:t xml:space="preserve">Fig. 8A, </w:t>
      </w:r>
      <w:r w:rsidR="4733C338" w:rsidRPr="00433C8A">
        <w:t>Table</w:t>
      </w:r>
      <w:r w:rsidR="00814EFD" w:rsidRPr="00433C8A">
        <w:t xml:space="preserve"> S</w:t>
      </w:r>
      <w:r w:rsidR="6A4C2613" w:rsidRPr="00433C8A">
        <w:t>6</w:t>
      </w:r>
      <w:r w:rsidR="00814EFD" w:rsidRPr="00433C8A">
        <w:t>).</w:t>
      </w:r>
      <w:r w:rsidR="002954C1" w:rsidRPr="00433C8A">
        <w:t xml:space="preserve"> </w:t>
      </w:r>
    </w:p>
    <w:p w14:paraId="0B66EF84" w14:textId="76408FD9" w:rsidR="00854D43" w:rsidRPr="00433C8A" w:rsidRDefault="00807C85" w:rsidP="00A46B16">
      <w:pPr>
        <w:spacing w:line="480" w:lineRule="auto"/>
        <w:jc w:val="both"/>
      </w:pPr>
      <w:r w:rsidRPr="00433C8A">
        <w:tab/>
      </w:r>
      <w:r w:rsidR="00FA40B9" w:rsidRPr="00433C8A">
        <w:t>Using this approach, we found that</w:t>
      </w:r>
      <w:r w:rsidRPr="00433C8A">
        <w:t xml:space="preserve"> </w:t>
      </w:r>
      <w:ins w:id="143" w:author="Amina Kurbidaeva" w:date="2025-02-12T16:20:00Z" w16du:dateUtc="2025-02-12T21:20:00Z">
        <w:r w:rsidR="00373394">
          <w:t xml:space="preserve">more </w:t>
        </w:r>
      </w:ins>
      <w:r w:rsidR="002954C1" w:rsidRPr="00433C8A">
        <w:t xml:space="preserve">conserved TADs have </w:t>
      </w:r>
      <w:r w:rsidR="008776E3" w:rsidRPr="00433C8A">
        <w:t xml:space="preserve">higher gene content, lower TE content, </w:t>
      </w:r>
      <w:r w:rsidR="00B1675D" w:rsidRPr="00433C8A">
        <w:t xml:space="preserve">and </w:t>
      </w:r>
      <w:r w:rsidR="008776E3" w:rsidRPr="00433C8A">
        <w:t xml:space="preserve">are enriched for </w:t>
      </w:r>
      <w:r w:rsidR="00135FD5" w:rsidRPr="00433C8A">
        <w:t xml:space="preserve">the </w:t>
      </w:r>
      <w:r w:rsidR="008776E3" w:rsidRPr="00433C8A">
        <w:t>active chromatin mark H3K4me3</w:t>
      </w:r>
      <w:r w:rsidR="0052634A" w:rsidRPr="00433C8A">
        <w:t xml:space="preserve"> (Fig. 8</w:t>
      </w:r>
      <w:r w:rsidR="1761E044" w:rsidRPr="00433C8A">
        <w:t>B</w:t>
      </w:r>
      <w:r w:rsidR="0052634A" w:rsidRPr="00433C8A">
        <w:t>).</w:t>
      </w:r>
      <w:r w:rsidR="0055423B" w:rsidRPr="00433C8A">
        <w:t xml:space="preserve"> </w:t>
      </w:r>
      <w:r w:rsidR="00B1675D" w:rsidRPr="00433C8A">
        <w:t>In agreement with the elevated gene content, conserved TADs also exhibit higher sequence conservation scores (Fig. 8B, S1</w:t>
      </w:r>
      <w:r w:rsidR="006E6EF8" w:rsidRPr="00433C8A">
        <w:t>2</w:t>
      </w:r>
      <w:r w:rsidR="00B1675D" w:rsidRPr="00433C8A">
        <w:t>). Conserved TADs have been found to be enriched for genes and active chromatin marks i</w:t>
      </w:r>
      <w:r w:rsidR="00061BEF" w:rsidRPr="00433C8A">
        <w:t xml:space="preserve">n Drosophila </w:t>
      </w:r>
      <w:r w:rsidR="00AE7606" w:rsidRPr="00433C8A">
        <w:fldChar w:fldCharType="begin"/>
      </w:r>
      <w:r w:rsidR="001506D5">
        <w:instrText xml:space="preserve"> ADDIN ZOTERO_ITEM CSL_CITATION {"citationID":"2EObM7rr","properties":{"formattedCitation":"(99)","plainCitation":"(99)","noteIndex":0},"citationItems":[{"id":6618,"uris":["http://zotero.org/users/14195618/items/S3SWMWW4"],"itemData":{"id":6618,"type":"article-journal","abstract":"Genome rearrangements that occur during evolution impose major challenges on regulatory mechanisms that rely on three-dimensional genome architecture. Here, we developed a scaffolding algorithm and generated chromosome-length assemblies from Hi-C data for studying genome topology in three distantly related Drosophila species. We observe extensive genome shuffling between these species with one synteny breakpoint after approximately every six genes. A/B compartments, a set of large gene-dense topologically associating domains (TADs), and spatial contacts between high-affinity sites (HAS) located on the X chromosome are maintained over 40 million years, indicating architectural conservation at various hierarchies. Evolutionary conserved genes cluster in the vicinity of HAS, while HAS locations appear evolutionarily flexible, thus uncoupling functional requirement of dosage compensation from individual positions on the linear X chromosome. Therefore, 3D architecture is preserved even in scenarios of thousands of rearrangements highlighting its relevance for essential processes such as dosage compensation of the X chromosome.","container-title":"Genes &amp; Development","DOI":"10.1101/GAD.328971.119","ISSN":"0890-9369","issue":"21-22","note":"PMID: 31601616\npublisher: Cold Spring Harbor Laboratory Press\nISBN: 08909369/19","page":"1591-1612","title":"Hi-C guided assemblies reveal conserved regulatory topologies on X and autosomes despite extensive genome shuffling","volume":"33","author":[{"family":"Renschler","given":"Gina"},{"family":"Richard","given":"Gautier"},{"family":"Valsecchi","given":"Claudia Isabelle Keller"},{"family":"Toscano","given":"Sarah"},{"family":"Arrigoni","given":"Laura"},{"family":"Ramírez","given":"Fidel"},{"family":"Akhtar","given":"Asifa"}],"issued":{"date-parts":[["2019",11,1]]}}}],"schema":"https://github.com/citation-style-language/schema/raw/master/csl-citation.json"} </w:instrText>
      </w:r>
      <w:r w:rsidR="00AE7606" w:rsidRPr="00433C8A">
        <w:fldChar w:fldCharType="separate"/>
      </w:r>
      <w:r w:rsidR="001506D5">
        <w:t>(99)</w:t>
      </w:r>
      <w:r w:rsidR="00AE7606" w:rsidRPr="00433C8A">
        <w:fldChar w:fldCharType="end"/>
      </w:r>
      <w:r w:rsidR="00061BEF" w:rsidRPr="00433C8A">
        <w:t xml:space="preserve"> and legumes</w:t>
      </w:r>
      <w:r w:rsidR="00A66880" w:rsidRPr="00433C8A">
        <w:rPr>
          <w:color w:val="000000"/>
        </w:rPr>
        <w:t xml:space="preserve"> </w:t>
      </w:r>
      <w:r w:rsidR="00A66880" w:rsidRPr="00433C8A">
        <w:rPr>
          <w:color w:val="000000"/>
        </w:rPr>
        <w:fldChar w:fldCharType="begin"/>
      </w:r>
      <w:r w:rsidR="00976D23" w:rsidRPr="00433C8A">
        <w:rPr>
          <w:color w:val="000000"/>
        </w:rPr>
        <w:instrText xml:space="preserve"> ADDIN ZOTERO_ITEM CSL_CITATION {"citationID":"jkdRfxWS","properties":{"formattedCitation":"(21)","plainCitation":"(21)","noteIndex":0},"citationItems":[{"id":6698,"uris":["http://zotero.org/users/14195618/items/JLMPDRGU"],"itemData":{"id":6698,"type":"article-journal","abstract":"Eukaryotic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mungo.","container-title":"Life science alliance","DOI":"10.26508/LSA.202302074","ISSN":"2575-1077","issue":"1","note":"PMID: 37923361\npublisher: Life Sci Alliance","title":"Evolutionary insights into 3D genome organization and epigenetic landscape of Vigna mungo","URL":"https://pubmed.ncbi.nlm.nih.gov/37923361/","volume":"7","author":[{"family":"Junaid","given":"Alim"},{"family":"Singh","given":"Baljinder"},{"family":"Bhatia","given":"Sabhyata"}],"accessed":{"date-parts":[["2023",12,19]]},"issued":{"date-parts":[["2023",1,1]]}}}],"schema":"https://github.com/citation-style-language/schema/raw/master/csl-citation.json"} </w:instrText>
      </w:r>
      <w:r w:rsidR="00A66880" w:rsidRPr="00433C8A">
        <w:rPr>
          <w:color w:val="000000"/>
        </w:rPr>
        <w:fldChar w:fldCharType="separate"/>
      </w:r>
      <w:r w:rsidR="00976D23" w:rsidRPr="00433C8A">
        <w:rPr>
          <w:noProof/>
          <w:color w:val="000000"/>
        </w:rPr>
        <w:t>(21)</w:t>
      </w:r>
      <w:r w:rsidR="00A66880" w:rsidRPr="00433C8A">
        <w:rPr>
          <w:color w:val="000000"/>
        </w:rPr>
        <w:fldChar w:fldCharType="end"/>
      </w:r>
      <w:r w:rsidR="00061BEF" w:rsidRPr="00433C8A">
        <w:rPr>
          <w:color w:val="000000"/>
        </w:rPr>
        <w:t xml:space="preserve">. </w:t>
      </w:r>
      <w:r w:rsidR="00061BEF" w:rsidRPr="00433C8A">
        <w:t xml:space="preserve">These </w:t>
      </w:r>
      <w:r w:rsidR="00B1675D" w:rsidRPr="00433C8A">
        <w:t xml:space="preserve">and our </w:t>
      </w:r>
      <w:r w:rsidR="00061BEF" w:rsidRPr="00433C8A">
        <w:t xml:space="preserve">findings highlight the general nature of 3D genome organization and TAD functionality across taxa. </w:t>
      </w:r>
    </w:p>
    <w:p w14:paraId="2945DCAB" w14:textId="3CF0C009" w:rsidR="00E23DF9" w:rsidRPr="00433C8A" w:rsidRDefault="00CD2B28" w:rsidP="00A46B16">
      <w:pPr>
        <w:spacing w:line="480" w:lineRule="auto"/>
        <w:jc w:val="both"/>
      </w:pPr>
      <w:r w:rsidRPr="00433C8A">
        <w:tab/>
      </w:r>
      <w:r w:rsidR="009E2E18" w:rsidRPr="00433C8A">
        <w:t xml:space="preserve">Of note, </w:t>
      </w:r>
      <w:r w:rsidR="00E23DF9" w:rsidRPr="00433C8A">
        <w:t xml:space="preserve">in </w:t>
      </w:r>
      <w:r w:rsidR="00E23DF9" w:rsidRPr="00433C8A">
        <w:rPr>
          <w:i/>
          <w:iCs/>
        </w:rPr>
        <w:t>O.</w:t>
      </w:r>
      <w:r w:rsidR="00061BEF" w:rsidRPr="00433C8A">
        <w:rPr>
          <w:i/>
          <w:iCs/>
        </w:rPr>
        <w:t xml:space="preserve"> </w:t>
      </w:r>
      <w:r w:rsidR="00E23DF9" w:rsidRPr="00433C8A">
        <w:rPr>
          <w:i/>
          <w:iCs/>
        </w:rPr>
        <w:t>sativa</w:t>
      </w:r>
      <w:r w:rsidR="00E23DF9" w:rsidRPr="00433C8A">
        <w:t xml:space="preserve"> </w:t>
      </w:r>
      <w:r w:rsidR="009E2E18" w:rsidRPr="00433C8A">
        <w:t>inter-</w:t>
      </w:r>
      <w:r w:rsidR="00061BEF" w:rsidRPr="00433C8A">
        <w:t>sub</w:t>
      </w:r>
      <w:r w:rsidR="009E2E18" w:rsidRPr="00433C8A">
        <w:t>species</w:t>
      </w:r>
      <w:r w:rsidR="00E23DF9" w:rsidRPr="00433C8A">
        <w:t xml:space="preserve"> comparisons, </w:t>
      </w:r>
      <w:r w:rsidR="00061BEF" w:rsidRPr="00433C8A">
        <w:t xml:space="preserve">only </w:t>
      </w:r>
      <w:r w:rsidR="002A39F9" w:rsidRPr="00433C8A">
        <w:t>38.9</w:t>
      </w:r>
      <w:r w:rsidR="007F317E" w:rsidRPr="00433C8A">
        <w:t xml:space="preserve">% of TADs were </w:t>
      </w:r>
      <w:r w:rsidR="009E2E18" w:rsidRPr="00433C8A">
        <w:t xml:space="preserve">found to be </w:t>
      </w:r>
      <w:r w:rsidR="007F317E" w:rsidRPr="00433C8A">
        <w:t xml:space="preserve">conserved between </w:t>
      </w:r>
      <w:r w:rsidR="002A39F9" w:rsidRPr="00433C8A">
        <w:t xml:space="preserve">Nipponbare and </w:t>
      </w:r>
      <w:r w:rsidR="004C184C" w:rsidRPr="00433C8A">
        <w:t xml:space="preserve">Azucena genomes, and 38.1% of TADs were conserved between Nipponbare and IR64. </w:t>
      </w:r>
      <w:r w:rsidR="000A5F3E" w:rsidRPr="00433C8A">
        <w:t>Thus,</w:t>
      </w:r>
      <w:r w:rsidR="00CC3283" w:rsidRPr="00433C8A">
        <w:t xml:space="preserve"> </w:t>
      </w:r>
      <w:r w:rsidR="00085941" w:rsidRPr="00433C8A">
        <w:t xml:space="preserve">rice 3D genome organization shows </w:t>
      </w:r>
      <w:r w:rsidR="00A24B88" w:rsidRPr="00433C8A">
        <w:t>low levels of intraspecific TAD conservation, similar to the 36% reported for two maize inbred lines</w:t>
      </w:r>
      <w:r w:rsidR="00180350" w:rsidRPr="00433C8A">
        <w:t xml:space="preserve"> </w:t>
      </w:r>
      <w:r w:rsidR="00A66880" w:rsidRPr="00433C8A">
        <w:fldChar w:fldCharType="begin"/>
      </w:r>
      <w:r w:rsidR="005E75C1">
        <w:instrText xml:space="preserve"> ADDIN ZOTERO_ITEM CSL_CITATION {"citationID":"WcOm75lF","properties":{"formattedCitation":"(73)","plainCitation":"(73)","noteIndex":0},"citationItems":[{"id":5488,"uris":["http://zotero.org/users/14195618/items/ZPWFK5WK"],"itemData":{"id":5488,"type":"article-journal","abstract":"Maize is a model plant species often used for genetics and genomics research because of its genetic diversity. There are prominent morphological, genetic, and epigenetic variations between tropical and temperate maize lines. However, the genome-wide chromatin conformations of these two maize types remain unexplored. We applied a Hi-C approach to compare the genome-wide chromatin interactions between temperate inbred line D132 and tropical line CML288. A reconstructed maize three-dimensional genome model revealed the spatial segregation of the global A and B compartments. The A compartments contain enriched genes and active epigenome marks, whereas the B compartments are gene-poor, transcriptionally silent chromatin regions. Whole-genome analyses indicated that the global A compartment content of CML288 was 3.12% lower than that of D132. Additionally, global and A/B sub-compartments were associated with differential gene expression and epigenetic changes between two inbred lines. About 25.3% of topologically associating domains (TADs) were determined to be associated with complex domain-level modifications that induced transcriptional changes, indicative of a large-scale reorganization of chromatin structures between the inbred maize lines. Furthermore, differences in chromatin interactions between the two lines correlated with epigenetic changes. These findings provide a solid foundation for the wider plant community to further investigate the genome-wide chromatin structures in other plant species.","container-title":"Journal of Experimental Botany","DOI":"10.1093/jxb/erab087","ISSN":"0022-0957","issue":"10","note":"publisher: Oxford Academic","page":"3582-3596","title":"Large-scale reconstruction of chromatin structures of maize temperate and tropical inbred lines","volume":"72","author":[{"family":"Tian","given":"Lei"},{"family":"Ku","given":"Lixia"},{"family":"Yuan","given":"Zan"},{"family":"Wang","given":"Cuiling"},{"family":"Su","given":"Huihui"},{"family":"Wang","given":"Shunxi"},{"family":"Song","given":"Xiaoheng"},{"family":"Dou","given":"Dandan"},{"family":"Ren","given":"Zhenzhen"},{"family":"Lai","given":"Jinsheng"},{"family":"Liu","given":"Tao"},{"family":"Du","given":"Chunguang"},{"family":"Chen","given":"Yanhui"}],"issued":{"date-parts":[["2021",5,4]]}}}],"schema":"https://github.com/citation-style-language/schema/raw/master/csl-citation.json"} </w:instrText>
      </w:r>
      <w:r w:rsidR="00A66880" w:rsidRPr="00433C8A">
        <w:fldChar w:fldCharType="separate"/>
      </w:r>
      <w:r w:rsidR="005E75C1">
        <w:t>(73)</w:t>
      </w:r>
      <w:r w:rsidR="00A66880" w:rsidRPr="00433C8A">
        <w:fldChar w:fldCharType="end"/>
      </w:r>
      <w:r w:rsidR="00061BEF" w:rsidRPr="00433C8A">
        <w:t xml:space="preserve">; this </w:t>
      </w:r>
      <w:r w:rsidR="004A5CD6" w:rsidRPr="00433C8A">
        <w:t>sugges</w:t>
      </w:r>
      <w:r w:rsidR="00061BEF" w:rsidRPr="00433C8A">
        <w:t>ts</w:t>
      </w:r>
      <w:r w:rsidR="004A5CD6" w:rsidRPr="00433C8A">
        <w:t xml:space="preserve"> that </w:t>
      </w:r>
      <w:r w:rsidR="000A5F3E" w:rsidRPr="00433C8A">
        <w:t>plant TADs may be dynamic fast evolving structures.</w:t>
      </w:r>
      <w:r w:rsidR="00F10CDC" w:rsidRPr="00433C8A">
        <w:t xml:space="preserve"> We note that some conserved TADs that </w:t>
      </w:r>
      <w:r w:rsidR="00061BEF" w:rsidRPr="00433C8A">
        <w:t xml:space="preserve">have </w:t>
      </w:r>
      <w:r w:rsidR="00F10CDC" w:rsidRPr="00433C8A">
        <w:t>contracted/expanded</w:t>
      </w:r>
      <w:r w:rsidR="00061BEF" w:rsidRPr="00433C8A">
        <w:t xml:space="preserve"> in size</w:t>
      </w:r>
      <w:r w:rsidR="00F10CDC" w:rsidRPr="00433C8A">
        <w:t xml:space="preserve"> ha</w:t>
      </w:r>
      <w:r w:rsidR="00061BEF" w:rsidRPr="00433C8A">
        <w:t>ve</w:t>
      </w:r>
      <w:r w:rsidR="00F10CDC" w:rsidRPr="00433C8A">
        <w:t xml:space="preserve"> their boundaries coincid</w:t>
      </w:r>
      <w:r w:rsidR="00061BEF" w:rsidRPr="00433C8A">
        <w:t>ent</w:t>
      </w:r>
      <w:r w:rsidR="00F10CDC" w:rsidRPr="00433C8A">
        <w:t xml:space="preserve"> with structural </w:t>
      </w:r>
      <w:r w:rsidR="00F10CDC" w:rsidRPr="00433C8A">
        <w:lastRenderedPageBreak/>
        <w:t>variants (Fig. 8</w:t>
      </w:r>
      <w:r w:rsidR="1A7A61FC" w:rsidRPr="00433C8A">
        <w:t>C</w:t>
      </w:r>
      <w:r w:rsidR="00F10CDC" w:rsidRPr="00433C8A">
        <w:t xml:space="preserve">), implicating the role of SVs in </w:t>
      </w:r>
      <w:r w:rsidR="006C4A5C" w:rsidRPr="00433C8A">
        <w:t xml:space="preserve">rice </w:t>
      </w:r>
      <w:r w:rsidR="00F10CDC" w:rsidRPr="00433C8A">
        <w:t>TAD reorganization</w:t>
      </w:r>
      <w:r w:rsidR="006C4A5C" w:rsidRPr="00433C8A">
        <w:t xml:space="preserve"> </w:t>
      </w:r>
      <w:r w:rsidR="0075072B" w:rsidRPr="00433C8A">
        <w:t xml:space="preserve">and possibly generating </w:t>
      </w:r>
      <w:r w:rsidR="007B7102" w:rsidRPr="00433C8A">
        <w:t>new gene expression patterns.</w:t>
      </w:r>
    </w:p>
    <w:p w14:paraId="0F5FFF30" w14:textId="4ADF078E" w:rsidR="0050041C" w:rsidRPr="00433C8A" w:rsidRDefault="00703324" w:rsidP="009D2BBB">
      <w:pPr>
        <w:spacing w:line="480" w:lineRule="auto"/>
      </w:pPr>
      <w:ins w:id="144" w:author="Amina Kurbidaeva" w:date="2025-02-12T17:10:00Z" w16du:dateUtc="2025-02-12T22:10:00Z">
        <w:r w:rsidRPr="00703324">
          <w:drawing>
            <wp:inline distT="0" distB="0" distL="0" distR="0" wp14:anchorId="6931B111" wp14:editId="3CF17091">
              <wp:extent cx="5943600" cy="5777230"/>
              <wp:effectExtent l="0" t="0" r="0" b="1270"/>
              <wp:docPr id="685266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66645" name="Picture 1" descr="A screenshot of a graph&#10;&#10;AI-generated content may be incorrect."/>
                      <pic:cNvPicPr/>
                    </pic:nvPicPr>
                    <pic:blipFill>
                      <a:blip r:embed="rId16"/>
                      <a:stretch>
                        <a:fillRect/>
                      </a:stretch>
                    </pic:blipFill>
                    <pic:spPr>
                      <a:xfrm>
                        <a:off x="0" y="0"/>
                        <a:ext cx="5943600" cy="5777230"/>
                      </a:xfrm>
                      <a:prstGeom prst="rect">
                        <a:avLst/>
                      </a:prstGeom>
                    </pic:spPr>
                  </pic:pic>
                </a:graphicData>
              </a:graphic>
            </wp:inline>
          </w:drawing>
        </w:r>
      </w:ins>
      <w:del w:id="145" w:author="Amina Kurbidaeva" w:date="2025-02-12T17:07:00Z" w16du:dateUtc="2025-02-12T22:07:00Z">
        <w:r w:rsidR="0050041C" w:rsidRPr="00433C8A" w:rsidDel="00703324">
          <w:rPr>
            <w:noProof/>
          </w:rPr>
          <w:drawing>
            <wp:inline distT="0" distB="0" distL="0" distR="0" wp14:anchorId="218FE11F" wp14:editId="5354974D">
              <wp:extent cx="5943600" cy="5594350"/>
              <wp:effectExtent l="0" t="0" r="0" b="6350"/>
              <wp:docPr id="203325954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59547" name="Picture 1" descr="A screenshot of a diagram&#10;&#10;Description automatically generated"/>
                      <pic:cNvPicPr/>
                    </pic:nvPicPr>
                    <pic:blipFill>
                      <a:blip r:embed="rId17"/>
                      <a:stretch>
                        <a:fillRect/>
                      </a:stretch>
                    </pic:blipFill>
                    <pic:spPr>
                      <a:xfrm>
                        <a:off x="0" y="0"/>
                        <a:ext cx="5943600" cy="5594350"/>
                      </a:xfrm>
                      <a:prstGeom prst="rect">
                        <a:avLst/>
                      </a:prstGeom>
                    </pic:spPr>
                  </pic:pic>
                </a:graphicData>
              </a:graphic>
            </wp:inline>
          </w:drawing>
        </w:r>
      </w:del>
    </w:p>
    <w:p w14:paraId="7014EF09" w14:textId="1CB98589" w:rsidR="0050041C" w:rsidRPr="00433C8A" w:rsidRDefault="0050041C" w:rsidP="00A46B16">
      <w:pPr>
        <w:spacing w:line="480" w:lineRule="auto"/>
        <w:jc w:val="both"/>
        <w:rPr>
          <w:rStyle w:val="eop"/>
          <w:color w:val="000000"/>
        </w:rPr>
      </w:pPr>
      <w:r w:rsidRPr="00433C8A">
        <w:rPr>
          <w:rStyle w:val="normaltextrun"/>
          <w:b/>
          <w:bCs/>
          <w:color w:val="000000"/>
        </w:rPr>
        <w:t>Figure 8. Rice TAD conservation</w:t>
      </w:r>
      <w:r w:rsidRPr="00433C8A">
        <w:rPr>
          <w:rStyle w:val="normaltextrun"/>
          <w:color w:val="000000"/>
        </w:rPr>
        <w:t xml:space="preserve">. (A) Nipponbare TADs assignment to five conservation groups using BLAST-based approach. (B) Comparison of gene and transposable element (TE) density, H3K4me3 mark and fitcons scores for TAD conservation groups. </w:t>
      </w:r>
      <w:del w:id="146" w:author="Amina Kurbidaeva" w:date="2025-02-12T16:21:00Z" w16du:dateUtc="2025-02-12T21:21:00Z">
        <w:r w:rsidRPr="00433C8A" w:rsidDel="00373394">
          <w:rPr>
            <w:rStyle w:val="normaltextrun"/>
            <w:color w:val="000000"/>
          </w:rPr>
          <w:delText xml:space="preserve">Group 5 represents TADs with orthologs in all 5 genomes, while group 1 represents Nipponbare-specific TADs. </w:delText>
        </w:r>
      </w:del>
      <w:r w:rsidRPr="00433C8A">
        <w:rPr>
          <w:rStyle w:val="normaltextrun"/>
          <w:color w:val="000000"/>
        </w:rPr>
        <w:t xml:space="preserve">The Wilcoxon rank-sum tests were performed for all pairwise comparisons between groups. Compact letters represent groups </w:t>
      </w:r>
      <w:r w:rsidRPr="00433C8A">
        <w:rPr>
          <w:rStyle w:val="normaltextrun"/>
          <w:color w:val="000000"/>
        </w:rPr>
        <w:lastRenderedPageBreak/>
        <w:t xml:space="preserve">whose distributions of features were not significantly different from each other. (C) Structural variants affect boundary rearrangements between </w:t>
      </w:r>
      <w:r w:rsidRPr="00433C8A">
        <w:rPr>
          <w:rStyle w:val="normaltextrun"/>
          <w:i/>
          <w:iCs/>
          <w:color w:val="000000"/>
        </w:rPr>
        <w:t>O. sativa</w:t>
      </w:r>
      <w:r w:rsidRPr="00433C8A">
        <w:rPr>
          <w:rStyle w:val="normaltextrun"/>
          <w:color w:val="000000"/>
        </w:rPr>
        <w:t xml:space="preserve"> and </w:t>
      </w:r>
      <w:r w:rsidRPr="00433C8A">
        <w:rPr>
          <w:rStyle w:val="normaltextrun"/>
          <w:i/>
          <w:iCs/>
          <w:color w:val="000000"/>
        </w:rPr>
        <w:t>O. rufipogon</w:t>
      </w:r>
      <w:r w:rsidRPr="00433C8A">
        <w:rPr>
          <w:rStyle w:val="normaltextrun"/>
          <w:color w:val="000000"/>
        </w:rPr>
        <w:t>. Contact matri</w:t>
      </w:r>
      <w:ins w:id="147" w:author="Amina Kurbidaeva" w:date="2025-02-12T16:12:00Z" w16du:dateUtc="2025-02-12T21:12:00Z">
        <w:r w:rsidR="00373394">
          <w:rPr>
            <w:rStyle w:val="normaltextrun"/>
            <w:color w:val="000000"/>
          </w:rPr>
          <w:t>c</w:t>
        </w:r>
      </w:ins>
      <w:del w:id="148" w:author="Amina Kurbidaeva" w:date="2025-02-12T16:12:00Z" w16du:dateUtc="2025-02-12T21:12:00Z">
        <w:r w:rsidRPr="00433C8A" w:rsidDel="00373394">
          <w:rPr>
            <w:rStyle w:val="normaltextrun"/>
            <w:color w:val="000000"/>
          </w:rPr>
          <w:delText>x</w:delText>
        </w:r>
      </w:del>
      <w:r w:rsidRPr="00433C8A">
        <w:rPr>
          <w:rStyle w:val="normaltextrun"/>
          <w:color w:val="000000"/>
        </w:rPr>
        <w:t xml:space="preserve">es with TADs (triangles) were plotted over a 400 kb section of chromosome 1 of </w:t>
      </w:r>
      <w:r w:rsidRPr="00433C8A">
        <w:rPr>
          <w:rStyle w:val="normaltextrun"/>
          <w:i/>
          <w:iCs/>
          <w:color w:val="000000"/>
        </w:rPr>
        <w:t>O. sativa</w:t>
      </w:r>
      <w:r w:rsidRPr="00433C8A">
        <w:rPr>
          <w:rStyle w:val="normaltextrun"/>
          <w:color w:val="000000"/>
        </w:rPr>
        <w:t xml:space="preserve"> Nipponbare variety (top) and </w:t>
      </w:r>
      <w:r w:rsidRPr="00433C8A">
        <w:rPr>
          <w:rStyle w:val="normaltextrun"/>
          <w:i/>
          <w:iCs/>
          <w:color w:val="000000"/>
        </w:rPr>
        <w:t>O. rufipogon</w:t>
      </w:r>
      <w:r w:rsidRPr="00433C8A">
        <w:rPr>
          <w:rStyle w:val="normaltextrun"/>
          <w:color w:val="000000"/>
        </w:rPr>
        <w:t xml:space="preserve"> (bottom). Conserved TADs are connected. Orthologous genes are in green, non-orthologous genes are in yellow. Matrix resolution is 5 kb.</w:t>
      </w:r>
      <w:r w:rsidRPr="00433C8A">
        <w:rPr>
          <w:rStyle w:val="eop"/>
          <w:color w:val="000000"/>
        </w:rPr>
        <w:t> </w:t>
      </w:r>
    </w:p>
    <w:p w14:paraId="1789E854" w14:textId="77777777" w:rsidR="0050041C" w:rsidRPr="00433C8A" w:rsidRDefault="0050041C" w:rsidP="009D2BBB">
      <w:pPr>
        <w:spacing w:line="480" w:lineRule="auto"/>
      </w:pPr>
    </w:p>
    <w:p w14:paraId="12CE7761" w14:textId="434F107C" w:rsidR="00FE0B3C" w:rsidRPr="00433C8A" w:rsidRDefault="00854D43" w:rsidP="00A46B16">
      <w:pPr>
        <w:spacing w:line="480" w:lineRule="auto"/>
        <w:jc w:val="both"/>
      </w:pPr>
      <w:r w:rsidRPr="00433C8A">
        <w:rPr>
          <w:b/>
          <w:bCs/>
        </w:rPr>
        <w:t>Boundaries of conserved TADs are actively transcribed sequences enriched for sequence conservation signatures</w:t>
      </w:r>
      <w:r w:rsidR="00CD2B28" w:rsidRPr="00433C8A">
        <w:t xml:space="preserve">. </w:t>
      </w:r>
      <w:r w:rsidRPr="00433C8A">
        <w:t xml:space="preserve">Previous studies in </w:t>
      </w:r>
      <w:r w:rsidR="0040003A" w:rsidRPr="00433C8A">
        <w:t>vertebrates</w:t>
      </w:r>
      <w:r w:rsidRPr="00433C8A">
        <w:t xml:space="preserve"> revealed that genetic and epigenetic properties of TAD boundaries vary depending on the</w:t>
      </w:r>
      <w:r w:rsidR="00135FD5" w:rsidRPr="00433C8A">
        <w:t>ir</w:t>
      </w:r>
      <w:r w:rsidRPr="00433C8A">
        <w:t xml:space="preserve"> level of </w:t>
      </w:r>
      <w:r w:rsidR="00135FD5" w:rsidRPr="00433C8A">
        <w:t>sequence</w:t>
      </w:r>
      <w:r w:rsidRPr="00433C8A">
        <w:t xml:space="preserve"> conservation. Conserved boundaries were found to have stronger insulation strength, enrichment of older TEs and higher gene </w:t>
      </w:r>
      <w:r w:rsidR="04EE91FE" w:rsidRPr="00433C8A">
        <w:t>densit</w:t>
      </w:r>
      <w:r w:rsidR="00135FD5" w:rsidRPr="00433C8A">
        <w:t>ies</w:t>
      </w:r>
      <w:r w:rsidR="04EE91FE" w:rsidRPr="00433C8A">
        <w:t xml:space="preserve"> </w:t>
      </w:r>
      <w:r w:rsidR="00A66880" w:rsidRPr="00433C8A">
        <w:fldChar w:fldCharType="begin"/>
      </w:r>
      <w:r w:rsidR="005E75C1">
        <w:instrText xml:space="preserve"> ADDIN ZOTERO_ITEM CSL_CITATION {"citationID":"zDI0RydE","properties":{"formattedCitation":"(36,76)","plainCitation":"(36,76)","noteIndex":0},"citationItems":[{"id":6696,"uris":["http://zotero.org/users/14195618/items/8CSGIT7A"],"itemData":{"id":6696,"type":"article-journal","abstract":"Topological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evolution.","container-title":"Nature Communications","DOI":"10.1038/s41467-023-43841-8","ISSN":"20411723","issue":"1","note":"PMID: 38062027\npublisher: Nat Commun","page":"8111","title":"TAD evolutionary and functional characterization reveals diversity in mammalian TAD boundary properties and function","volume":"14","author":[{"family":"Okhovat","given":"Mariam"},{"family":"VanCampen","given":"Jake"},{"family":"Nevonen","given":"Kimberly A."},{"family":"Harshman","given":"Lana"},{"family":"Li","given":"Weiyu"},{"family":"Layman","given":"Cora E."},{"family":"Ward","given":"Samantha"},{"family":"Herrera","given":"Jarod"},{"family":"Wells","given":"Jackson"},{"family":"Sheng","given":"Rory R."},{"family":"Mao","given":"Yafei"},{"family":"Ndjamen","given":"Blaise"},{"family":"Lima","given":"Ana C."},{"family":"Vigh-Conrad","given":"Katinka A."},{"family":"Stendahl","given":"Alexandra M."},{"family":"Yang","given":"Ran"},{"family":"Fedorov","given":"Lev"},{"family":"Matthews","given":"Ian R."},{"family":"Easow","given":"Sarah A."},{"family":"Chan","given":"Dylan K."},{"family":"Jan","given":"Taha A."},{"family":"Eichler","given":"Evan E."},{"family":"Rugonyi","given":"Sandra"},{"family":"Conrad","given":"Donald F."},{"family":"Ahituv","given":"Nadav"},{"family":"Carbone","given":"Lucia"}],"issued":{"date-parts":[["2023",12,7]]}}},{"id":5856,"uris":["http://zotero.org/users/14195618/items/CNJGISZM"],"itemData":{"id":5856,"type":"article-journal","container-title":"BMC biology","DOI":"10.1186/S12915-022-01301-7","ISSN":"1741-7007","issue":"1","note":"PMID: 35524220\npublisher: BMC Biol","page":"99","title":"Comparative 3D genome architecture in vertebrates","volume":"20","author":[{"family":"Li","given":"Diyan"},{"family":"He","given":"Mengnan"},{"family":"Tang","given":"Qianzi"},{"family":"Tian","given":"Shilin"},{"family":"Zhang","given":"Jiaman"},{"family":"Li","given":"Yan"},{"family":"Wang","given":"Danyang"},{"family":"Jin","given":"Long"},{"family":"Ning","given":"Chunyou"},{"family":"Zhu","given":"Wei"},{"family":"Hu","given":"Silu"},{"family":"Long","given":"Keren"},{"family":"Ma","given":"Jideng"},{"family":"Liu","given":"Jing"},{"family":"Zhang","given":"Zhihua"},{"family":"Li","given":"Mingzhou"}],"issued":{"date-parts":[["2022",12,6]]}}}],"schema":"https://github.com/citation-style-language/schema/raw/master/csl-citation.json"} </w:instrText>
      </w:r>
      <w:r w:rsidR="00A66880" w:rsidRPr="00433C8A">
        <w:fldChar w:fldCharType="separate"/>
      </w:r>
      <w:r w:rsidR="005E75C1">
        <w:t>(36,76)</w:t>
      </w:r>
      <w:r w:rsidR="00A66880" w:rsidRPr="00433C8A">
        <w:fldChar w:fldCharType="end"/>
      </w:r>
      <w:r w:rsidRPr="00433C8A">
        <w:t>. There is some indication of similar behavior of plant TAD boundaries</w:t>
      </w:r>
      <w:r w:rsidR="00FE0B3C" w:rsidRPr="00433C8A">
        <w:t xml:space="preserve">; </w:t>
      </w:r>
      <w:r w:rsidRPr="00433C8A">
        <w:t>for example</w:t>
      </w:r>
      <w:r w:rsidR="00FE0B3C" w:rsidRPr="00433C8A">
        <w:t>,</w:t>
      </w:r>
      <w:r w:rsidRPr="00433C8A">
        <w:t xml:space="preserve"> </w:t>
      </w:r>
      <w:r w:rsidRPr="00433C8A">
        <w:rPr>
          <w:color w:val="000000" w:themeColor="text1"/>
        </w:rPr>
        <w:t xml:space="preserve">cultivar-specific TAD boundaries in cotton harbor more TEs than </w:t>
      </w:r>
      <w:r w:rsidR="00B069C4" w:rsidRPr="00433C8A">
        <w:rPr>
          <w:color w:val="000000" w:themeColor="text1"/>
        </w:rPr>
        <w:t xml:space="preserve">conserved </w:t>
      </w:r>
      <w:r w:rsidRPr="00433C8A">
        <w:rPr>
          <w:color w:val="000000" w:themeColor="text1"/>
        </w:rPr>
        <w:t>boundaries</w:t>
      </w:r>
      <w:r w:rsidR="00D0245A" w:rsidRPr="00433C8A">
        <w:rPr>
          <w:color w:val="000000" w:themeColor="text1"/>
        </w:rPr>
        <w:t xml:space="preserve"> </w:t>
      </w:r>
      <w:r w:rsidR="00D0245A" w:rsidRPr="00433C8A">
        <w:rPr>
          <w:color w:val="000000" w:themeColor="text1"/>
        </w:rPr>
        <w:fldChar w:fldCharType="begin"/>
      </w:r>
      <w:r w:rsidR="005E75C1">
        <w:rPr>
          <w:color w:val="000000" w:themeColor="text1"/>
        </w:rPr>
        <w:instrText xml:space="preserve"> ADDIN ZOTERO_ITEM CSL_CITATION {"citationID":"qEUfuKxZ","properties":{"formattedCitation":"(71,80)","plainCitation":"(71,80)","noteIndex":0},"citationItems":[{"id":5730,"uris":["http://zotero.org/users/14195618/items/VD2L692A"],"itemData":{"id":5730,"type":"article-journal","abstract":"Transposable element (TE) amplification has been recognized as a driving force mediating genome size expansion and evolution, but the consequences for shaping 3D genomic architecture remains largely unknown in plants. Here, we report reference-grade genome assemblies for three species of cotton ranging 3-fold in genome size, namely Gossypium rotundifolium (K2), G. arboreum (A2), and G. raimondii (D5), using Oxford Nanopore Technologies. Comparative genome analyses document the details of lineage-specific TE amplification contributing to the large genome size differences (K2, 2.44 Gb; A2, 1.62 Gb; D5, 750.19 Mb) and indicate relatively conserved gene content and synteny relationships among genomes. We found that approximately 17% of syntenic genes exhibit chromatin status change between active (\"A\") and inactive (\"B\") compartments, and TE amplification was associated with the increase of the proportion of A compartment in gene regions (</w:instrText>
      </w:r>
      <w:r w:rsidR="005E75C1">
        <w:rPr>
          <w:rFonts w:ascii="Cambria Math" w:hAnsi="Cambria Math" w:cs="Cambria Math"/>
          <w:color w:val="000000" w:themeColor="text1"/>
        </w:rPr>
        <w:instrText>∼</w:instrText>
      </w:r>
      <w:r w:rsidR="005E75C1">
        <w:rPr>
          <w:color w:val="000000" w:themeColor="text1"/>
        </w:rPr>
        <w:instrText xml:space="preserve">7,000 genes) in K2 and A2 relative to D5. Only 42% of topologically associating domain (TAD) boundaries were conserved among the three genomes. Our data implicate recent amplification of TEs following the formation of lineage-specific TAD boundaries. This study sheds light on the role of transposon-mediated genome expansion in the evolution of higher-order chromatin structure in plants.","container-title":"Molecular biology and evolution","DOI":"10.1093/MOLBEV/MSAB128","ISSN":"1537-1719","issue":"9","note":"PMID: 33973633\npublisher: Mol Biol Evol","page":"3621-3636","title":"Comparative Genome Analyses Highlight Transposon-Mediated Genome Expansion and the Evolutionary Architecture of 3D Genomic Folding in Cotton","volume":"38","author":[{"family":"Wang","given":"Maojun"},{"family":"Li","given":"Jianying"},{"family":"Wang","given":"Pengcheng"},{"family":"Liu","given":"Fang"},{"family":"Liu","given":"Zhenping"},{"family":"Zhao","given":"Guannan"},{"family":"Xu","given":"Zhongping"},{"family":"Pei","given":"Liuling"},{"family":"Grover","given":"Corrinne E."},{"family":"Wendel","given":"Jonathan F."},{"family":"Wang","given":"Kunbo"},{"family":"Zhang","given":"Xianlong"}],"issued":{"date-parts":[["2021",9,1]]}}},{"id":5632,"uris":["http://zotero.org/users/14195618/items/X5S4FDPT"],"itemData":{"id":5632,"type":"article-journal","abstract":"Structural variations (SVs) are recognized to have an important role in transcriptional regulation, especially in the light of resolved 3D genome structure using high-throughput chromosome conformation capture (Hi-C) technology in mammals. However, the effect of SVs on 3D genome organization in plants remains rarely understood. In this study, we identified 295,496 SVs and 5251 topologically associating domains (TADs) in two diploid and two tetraploid cottons. We observed that approximately 16% of SVs occurred in TAD boundary regions that were called boundary affecting-structural variations (BA-SVs), and had a large effect on disrupting TAD organization. Nevertheless, SVs preferred occurring in TAD interior instead of TAD boundary, probably associated with the relaxed evolutionary selection pressure. We noticed the biased evolution of the At and Dt subgenomes of tetraploid cottons, in terms of SV-mediated disruption of 3D genome structure relative to diploids. In addition, we provide evidence showing that both SVs and TAD disruption could lead to expression difference of orthologous genes. This study advances our understanding of the effect of SVs on 3D genome organization and gene expression regulation in plants.","container-title":"Genomics","DOI":"10.1016/J.YGENO.2021.07.023","ISSN":"0888-7543","issue":"5","note":"publisher: Academic Press","page":"3405-3414","title":"Disruption of topologically associating domains by structural variations in tetraploid cottons","volume":"113","author":[{"family":"Long","given":"Yuexuan"},{"family":"Liu","given":"Zhenping"},{"family":"Wang","given":"Pengcheng"},{"family":"Yang","given":"Hang"},{"family":"Wang","given":"Yuejin"},{"family":"Zhang","given":"Sainan"},{"family":"Zhang","given":"Xianlong"},{"family":"Wang","given":"Maojun"}],"issued":{"date-parts":[["2021",9,1]]}}}],"schema":"https://github.com/citation-style-language/schema/raw/master/csl-citation.json"} </w:instrText>
      </w:r>
      <w:r w:rsidR="00D0245A" w:rsidRPr="00433C8A">
        <w:rPr>
          <w:color w:val="000000" w:themeColor="text1"/>
        </w:rPr>
        <w:fldChar w:fldCharType="separate"/>
      </w:r>
      <w:r w:rsidR="005E75C1">
        <w:rPr>
          <w:color w:val="000000"/>
        </w:rPr>
        <w:t>(71,80)</w:t>
      </w:r>
      <w:r w:rsidR="00D0245A" w:rsidRPr="00433C8A">
        <w:rPr>
          <w:color w:val="000000" w:themeColor="text1"/>
        </w:rPr>
        <w:fldChar w:fldCharType="end"/>
      </w:r>
      <w:r w:rsidRPr="00433C8A">
        <w:rPr>
          <w:color w:val="000000" w:themeColor="text1"/>
        </w:rPr>
        <w:t xml:space="preserve">. </w:t>
      </w:r>
      <w:r w:rsidRPr="00433C8A">
        <w:t xml:space="preserve">To investigate whether similar trends can be observed for </w:t>
      </w:r>
      <w:r w:rsidR="008A75AF" w:rsidRPr="00433C8A">
        <w:t>rice</w:t>
      </w:r>
      <w:r w:rsidRPr="00433C8A">
        <w:t xml:space="preserve">, we grouped </w:t>
      </w:r>
      <w:r w:rsidR="00FE0B3C" w:rsidRPr="00433C8A">
        <w:t xml:space="preserve">TAD </w:t>
      </w:r>
      <w:r w:rsidRPr="00433C8A">
        <w:t>boundaries</w:t>
      </w:r>
      <w:r w:rsidR="00FE0B3C" w:rsidRPr="00433C8A">
        <w:t xml:space="preserve"> identified in Nipponbare</w:t>
      </w:r>
      <w:r w:rsidRPr="00433C8A">
        <w:t xml:space="preserve"> based on </w:t>
      </w:r>
      <w:r w:rsidR="00FE0B3C" w:rsidRPr="00433C8A">
        <w:t>whether they are conserved in other species/subspecies - a</w:t>
      </w:r>
      <w:r w:rsidRPr="00433C8A">
        <w:t xml:space="preserve"> ‘</w:t>
      </w:r>
      <w:r w:rsidR="00FE0B3C" w:rsidRPr="00433C8A">
        <w:t>c</w:t>
      </w:r>
      <w:r w:rsidRPr="00433C8A">
        <w:t xml:space="preserve">onserved’ group </w:t>
      </w:r>
      <w:r w:rsidR="00EF3DC2" w:rsidRPr="00433C8A">
        <w:t>where</w:t>
      </w:r>
      <w:r w:rsidR="00FE0B3C" w:rsidRPr="00433C8A">
        <w:t xml:space="preserve"> </w:t>
      </w:r>
      <w:r w:rsidRPr="00433C8A">
        <w:t xml:space="preserve">boundaries of TADs shared between </w:t>
      </w:r>
      <w:r w:rsidR="00135FD5" w:rsidRPr="00433C8A">
        <w:t xml:space="preserve">at least </w:t>
      </w:r>
      <w:r w:rsidRPr="00433C8A">
        <w:t xml:space="preserve">4 </w:t>
      </w:r>
      <w:r w:rsidR="00FE0B3C" w:rsidRPr="00433C8A">
        <w:t xml:space="preserve">of our study </w:t>
      </w:r>
      <w:r w:rsidRPr="00433C8A">
        <w:t xml:space="preserve">genomes, and </w:t>
      </w:r>
      <w:r w:rsidR="00FE0B3C" w:rsidRPr="00433C8A">
        <w:t xml:space="preserve">a </w:t>
      </w:r>
      <w:r w:rsidRPr="00433C8A">
        <w:t xml:space="preserve">‘non-conserved’ group </w:t>
      </w:r>
      <w:r w:rsidR="00FE0B3C" w:rsidRPr="00433C8A">
        <w:t xml:space="preserve">that are </w:t>
      </w:r>
      <w:r w:rsidRPr="00433C8A">
        <w:t xml:space="preserve">Nipponbare-specific. </w:t>
      </w:r>
    </w:p>
    <w:p w14:paraId="5AC25E12" w14:textId="1821715D" w:rsidR="00854D43" w:rsidRPr="00433C8A" w:rsidRDefault="00FE0B3C" w:rsidP="00A46B16">
      <w:pPr>
        <w:spacing w:line="480" w:lineRule="auto"/>
        <w:jc w:val="both"/>
      </w:pPr>
      <w:r w:rsidRPr="00433C8A">
        <w:tab/>
      </w:r>
      <w:r w:rsidR="00854D43" w:rsidRPr="00433C8A">
        <w:t>We found that conserved boundaries had lower DNA methylation levels and H3K27me3 levels, but higher levels of active histone marks H3K27ac and H3K4me3.They also had higher gene content, lower TE content</w:t>
      </w:r>
      <w:r w:rsidR="63577654" w:rsidRPr="00433C8A">
        <w:t xml:space="preserve"> (specifically, DNA transposons and </w:t>
      </w:r>
      <w:r w:rsidR="63577654" w:rsidRPr="00433C8A">
        <w:rPr>
          <w:i/>
          <w:iCs/>
        </w:rPr>
        <w:t xml:space="preserve">gypsy </w:t>
      </w:r>
      <w:r w:rsidR="63577654" w:rsidRPr="00433C8A">
        <w:t>elements)</w:t>
      </w:r>
      <w:r w:rsidR="00854D43" w:rsidRPr="00433C8A">
        <w:t xml:space="preserve">, higher GC content, and higher gene expression levels </w:t>
      </w:r>
      <w:r w:rsidRPr="00433C8A">
        <w:t xml:space="preserve">as </w:t>
      </w:r>
      <w:r w:rsidR="00854D43" w:rsidRPr="00433C8A">
        <w:t>measured by RNA-seq</w:t>
      </w:r>
      <w:r w:rsidRPr="00433C8A">
        <w:t xml:space="preserve"> </w:t>
      </w:r>
      <w:r w:rsidR="00D4366F" w:rsidRPr="00433C8A">
        <w:fldChar w:fldCharType="begin"/>
      </w:r>
      <w:r w:rsidR="00976D23" w:rsidRPr="00433C8A">
        <w:instrText xml:space="preserve"> ADDIN ZOTERO_ITEM CSL_CITATION {"citationID":"ejGwUXPv","properties":{"formattedCitation":"(55)","plainCitation":"(55)","noteIndex":0},"citationItems":[{"id":4414,"uris":["http://zotero.org/users/14195618/items/YWWFZB9N"],"itemData":{"id":4414,"type":"article-journal","abstract":"Levels of gene expression underpin organismal phenotypes1,2, but the nature of selection that acts on gene expression and its role in adaptive evolution remain unknown1,2. Here we assayed gene expression in rice (Oryza sativa)3, and used phenotypic selection analysis to estimate the type and strength of selection on the levels of more than 15,000 transcripts4,5. Variation in most transcripts appears (nearly) neutral or under very weak stabilizing selection in wet paddy conditions (with median standardized selection differentials near zero), but selection is stronger under drought conditions. Overall, more transcripts are conditionally neutral (2.83%) than are antagonistically pleiotropic6 (0.04%), and transcripts that display lower levels of expression and stochastic noise7–9 and higher levels of plasticity9 are under stronger selection. Selection strength was further weakly negatively associated with levels of cis-regulation and network connectivity9. Our multivariate analysis suggests that selection acts on the expression of photosynthesis genes4,5, but that the efficacy of selection is genetically constrained under drought conditions10. Drought selected for earlier flowering11,12 and a higher expression of OsMADS18 (Os07g0605200), which encodes a MADS-box transcription factor and is a known regulator of early flowering13—marking this gene as a drought-escape gene11,12. The ability to estimate selection strengths provides insights into how selection can shape molecular traits at the core of gene action.","container-title":"Nature","DOI":"10.1038/s41586-020-1997-2","ISSN":"14764687","issue":"7796","note":"PMID: 32051590\npublisher: Nature Research","page":"572-576","title":"The strength and pattern of natural selection on gene expression in rice","volume":"578","author":[{"family":"Groen","given":"Simon C."},{"family":"Ćalić","given":"Irina"},{"family":"Joly-Lopez","given":"Zoé"},{"family":"Platts","given":"Adrian E."},{"family":"Choi","given":"Jae Young"},{"family":"Natividad","given":"Mignon"},{"family":"Dorph","given":"Katherine"},{"family":"Mauck","given":"William M."},{"family":"Bracken","given":"Bernadette"},{"family":"Cabral","given":"Carlo Leo U."},{"family":"Kumar","given":"Arvind"},{"family":"Torres","given":"Rolando O."},{"family":"Satija","given":"Rahul"},{"family":"Vergara","given":"Georgina"},{"family":"Henry","given":"Amelia"},{"family":"Franks","given":"Steven J."},{"family":"Purugganan","given":"Michael D."}],"issued":{"date-parts":[["2020",2,27]]}}}],"schema":"https://github.com/citation-style-language/schema/raw/master/csl-citation.json"} </w:instrText>
      </w:r>
      <w:r w:rsidR="00D4366F" w:rsidRPr="00433C8A">
        <w:fldChar w:fldCharType="separate"/>
      </w:r>
      <w:r w:rsidR="00976D23" w:rsidRPr="00433C8A">
        <w:t>(55)</w:t>
      </w:r>
      <w:r w:rsidR="00D4366F" w:rsidRPr="00433C8A">
        <w:fldChar w:fldCharType="end"/>
      </w:r>
      <w:r w:rsidRPr="00433C8A">
        <w:t xml:space="preserve">, indicating </w:t>
      </w:r>
      <w:r w:rsidR="00854D43" w:rsidRPr="00433C8A">
        <w:t xml:space="preserve">that conserved </w:t>
      </w:r>
      <w:r w:rsidRPr="00433C8A">
        <w:t xml:space="preserve">TAD </w:t>
      </w:r>
      <w:r w:rsidR="00854D43" w:rsidRPr="00433C8A">
        <w:t>boundaries are transcriptionally active gene-dense regions</w:t>
      </w:r>
      <w:r w:rsidR="5454C61F" w:rsidRPr="00433C8A">
        <w:t xml:space="preserve"> (Fig. 9, Fig. S</w:t>
      </w:r>
      <w:r w:rsidR="43F0DD42" w:rsidRPr="00433C8A">
        <w:t>1</w:t>
      </w:r>
      <w:ins w:id="149" w:author="Amina Kurbidaeva" w:date="2025-02-13T13:39:00Z" w16du:dateUtc="2025-02-13T18:39:00Z">
        <w:r w:rsidR="00263B4D">
          <w:t>4</w:t>
        </w:r>
      </w:ins>
      <w:del w:id="150" w:author="Amina Kurbidaeva" w:date="2025-02-13T13:39:00Z" w16du:dateUtc="2025-02-13T18:39:00Z">
        <w:r w:rsidR="006E6EF8" w:rsidRPr="00433C8A" w:rsidDel="00263B4D">
          <w:delText>3</w:delText>
        </w:r>
      </w:del>
      <w:r w:rsidR="5454C61F" w:rsidRPr="00433C8A">
        <w:t>)</w:t>
      </w:r>
      <w:r w:rsidR="00854D43" w:rsidRPr="00433C8A">
        <w:t>. We also found</w:t>
      </w:r>
      <w:r w:rsidR="00BB0666" w:rsidRPr="00433C8A">
        <w:t xml:space="preserve"> that </w:t>
      </w:r>
      <w:r w:rsidR="00854D43" w:rsidRPr="00433C8A">
        <w:t xml:space="preserve">conserved </w:t>
      </w:r>
      <w:r w:rsidR="00BB0666" w:rsidRPr="00433C8A">
        <w:t xml:space="preserve">TAD </w:t>
      </w:r>
      <w:r w:rsidR="00854D43" w:rsidRPr="00433C8A">
        <w:t xml:space="preserve">boundaries </w:t>
      </w:r>
      <w:r w:rsidR="00BB0666" w:rsidRPr="00433C8A">
        <w:t xml:space="preserve">have </w:t>
      </w:r>
      <w:r w:rsidR="00854D43" w:rsidRPr="00433C8A">
        <w:t>high</w:t>
      </w:r>
      <w:r w:rsidR="00BB0666" w:rsidRPr="00433C8A">
        <w:t>er</w:t>
      </w:r>
      <w:r w:rsidR="00854D43" w:rsidRPr="00433C8A">
        <w:t xml:space="preserve"> FitCons and PhastCons</w:t>
      </w:r>
      <w:r w:rsidR="008A6EFA" w:rsidRPr="00433C8A">
        <w:t xml:space="preserve"> </w:t>
      </w:r>
      <w:r w:rsidR="009E7DFA" w:rsidRPr="00433C8A">
        <w:t>values and</w:t>
      </w:r>
      <w:r w:rsidR="00BB0666" w:rsidRPr="00433C8A">
        <w:t xml:space="preserve"> </w:t>
      </w:r>
      <w:r w:rsidR="009E7DFA" w:rsidRPr="00433C8A">
        <w:t xml:space="preserve">are </w:t>
      </w:r>
      <w:r w:rsidR="00854D43" w:rsidRPr="00433C8A">
        <w:t xml:space="preserve">characterized by low SNP and SV breakpoint density (Fig. </w:t>
      </w:r>
      <w:r w:rsidR="009E08FC" w:rsidRPr="00433C8A">
        <w:t>9</w:t>
      </w:r>
      <w:r w:rsidR="00854D43" w:rsidRPr="00433C8A">
        <w:t>)</w:t>
      </w:r>
      <w:r w:rsidR="00EF3DC2" w:rsidRPr="00433C8A">
        <w:t xml:space="preserve">, suggesting the action of purifying </w:t>
      </w:r>
      <w:r w:rsidR="00EF3DC2" w:rsidRPr="00433C8A">
        <w:lastRenderedPageBreak/>
        <w:t>selection</w:t>
      </w:r>
      <w:r w:rsidR="00854D43" w:rsidRPr="00433C8A">
        <w:t xml:space="preserve">. Overall, boundaries conserved within rice genomes are gene-rich, active transcription regions with low DNA sequence variation, similar to </w:t>
      </w:r>
      <w:r w:rsidR="00BB0666" w:rsidRPr="00433C8A">
        <w:t>what has been observed</w:t>
      </w:r>
      <w:r w:rsidR="0018386B" w:rsidRPr="00433C8A">
        <w:t xml:space="preserve"> </w:t>
      </w:r>
      <w:r w:rsidR="00BB0666" w:rsidRPr="00433C8A">
        <w:t xml:space="preserve">in </w:t>
      </w:r>
      <w:r w:rsidR="0018386B" w:rsidRPr="00433C8A">
        <w:t>cotton</w:t>
      </w:r>
      <w:r w:rsidR="005F0082" w:rsidRPr="00433C8A">
        <w:rPr>
          <w:color w:val="000000" w:themeColor="text1"/>
        </w:rPr>
        <w:t xml:space="preserve"> </w:t>
      </w:r>
      <w:r w:rsidR="005F0082" w:rsidRPr="00433C8A">
        <w:rPr>
          <w:color w:val="000000" w:themeColor="text1"/>
        </w:rPr>
        <w:fldChar w:fldCharType="begin"/>
      </w:r>
      <w:r w:rsidR="005E75C1">
        <w:rPr>
          <w:color w:val="000000" w:themeColor="text1"/>
        </w:rPr>
        <w:instrText xml:space="preserve"> ADDIN ZOTERO_ITEM CSL_CITATION {"citationID":"OgiBzACF","properties":{"formattedCitation":"(70)","plainCitation":"(70)","noteIndex":0},"citationItems":[{"id":6452,"uris":["http://zotero.org/users/14195618/items/PTBZ2U3H"],"itemData":{"id":6452,"type":"article-journal","abstract":"Background: Despite remarkable advances in our knowledge of epigenetically mediated transcriptional programming of cell differentiation in plants, little is known about chromatin topology and its functional implications in this process. Results: To interrogate its significance, we establish the dynamic three-dimensional (3D) genome architecture of the allotetraploid cotton fiber, representing a typical single cell undergoing staged development in plants. We show that the subgenome-relayed switching of the chromatin compartment from active to inactive is coupled with the silencing of developmentally repressed genes, pinpointing subgenome-coordinated contribution to fiber development. We identify 10,571 topologically associating domain-like (TAD-like) structures, of which 25.6% are specifically organized in different stages and 75.23% are subject to partition or fusion between two subgenomes. Notably, dissolution of intricate TAD-like structure cliques showing long-range interactions represents a prominent characteristic at the later developmental stage. Dynamic chromatin loops are found to mediate the rewiring of gene regulatory networks that exhibit a significant difference between the two subgenomes, implicating expression bias of homologous genes. Conclusions: This study sheds light on the spatial-temporal asymmetric chromatin structures of two subgenomes in the cotton fiber and offers a new insight into the regulatory orchestration of cell differentiation in plants.","container-title":"Genome Biology","DOI":"10.1186/S13059-022-02616-Y","ISSN":"1474760X","issue":"1","note":"PMID: 35115029\npublisher: BioMed Central","title":"Dynamic 3D genome architecture of cotton fiber reveals subgenome-coordinated chromatin topology for 4-staged single-cell differentiation","URL":"/pmc/articles/PMC8812185/","volume":"23","author":[{"family":"Pei","given":"Liuling"},{"family":"Huang","given":"Xianhui"},{"family":"Liu","given":"Zhenping"},{"family":"Tian","given":"Xuehan"},{"family":"You","given":"Jiaqi"},{"family":"Li","given":"Jianying"},{"family":"Fang","given":"David D."},{"family":"Lindsey","given":"Keith"},{"family":"Zhu","given":"Longfu"},{"family":"Zhang","given":"Xianlong"},{"family":"Wang","given":"Maojun"}],"accessed":{"date-parts":[["2023",3,21]]},"issued":{"date-parts":[["2022",12,1]]}}}],"schema":"https://github.com/citation-style-language/schema/raw/master/csl-citation.json"} </w:instrText>
      </w:r>
      <w:r w:rsidR="005F0082" w:rsidRPr="00433C8A">
        <w:rPr>
          <w:color w:val="000000" w:themeColor="text1"/>
        </w:rPr>
        <w:fldChar w:fldCharType="separate"/>
      </w:r>
      <w:r w:rsidR="005E75C1">
        <w:rPr>
          <w:color w:val="000000"/>
        </w:rPr>
        <w:t>(70)</w:t>
      </w:r>
      <w:r w:rsidR="005F0082" w:rsidRPr="00433C8A">
        <w:rPr>
          <w:color w:val="000000" w:themeColor="text1"/>
        </w:rPr>
        <w:fldChar w:fldCharType="end"/>
      </w:r>
      <w:r w:rsidR="0018386B" w:rsidRPr="00433C8A">
        <w:rPr>
          <w:color w:val="000000" w:themeColor="text1"/>
        </w:rPr>
        <w:t>, human and mouse boundaries</w:t>
      </w:r>
      <w:r w:rsidR="005F0082" w:rsidRPr="00433C8A">
        <w:rPr>
          <w:color w:val="000000" w:themeColor="text1"/>
        </w:rPr>
        <w:t xml:space="preserve"> </w:t>
      </w:r>
      <w:r w:rsidR="005F0082" w:rsidRPr="00433C8A">
        <w:rPr>
          <w:color w:val="000000" w:themeColor="text1"/>
        </w:rPr>
        <w:fldChar w:fldCharType="begin"/>
      </w:r>
      <w:r w:rsidR="00976D23" w:rsidRPr="00433C8A">
        <w:rPr>
          <w:color w:val="000000" w:themeColor="text1"/>
        </w:rPr>
        <w:instrText xml:space="preserve"> ADDIN ZOTERO_ITEM CSL_CITATION {"citationID":"mR7g9LcB","properties":{"formattedCitation":"(36)","plainCitation":"(36)","noteIndex":0},"citationItems":[{"id":6696,"uris":["http://zotero.org/users/14195618/items/8CSGIT7A"],"itemData":{"id":6696,"type":"article-journal","abstract":"Topological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evolution.","container-title":"Nature Communications","DOI":"10.1038/s41467-023-43841-8","ISSN":"20411723","issue":"1","note":"PMID: 38062027\npublisher: Nat Commun","page":"8111","title":"TAD evolutionary and functional characterization reveals diversity in mammalian TAD boundary properties and function","volume":"14","author":[{"family":"Okhovat","given":"Mariam"},{"family":"VanCampen","given":"Jake"},{"family":"Nevonen","given":"Kimberly A."},{"family":"Harshman","given":"Lana"},{"family":"Li","given":"Weiyu"},{"family":"Layman","given":"Cora E."},{"family":"Ward","given":"Samantha"},{"family":"Herrera","given":"Jarod"},{"family":"Wells","given":"Jackson"},{"family":"Sheng","given":"Rory R."},{"family":"Mao","given":"Yafei"},{"family":"Ndjamen","given":"Blaise"},{"family":"Lima","given":"Ana C."},{"family":"Vigh-Conrad","given":"Katinka A."},{"family":"Stendahl","given":"Alexandra M."},{"family":"Yang","given":"Ran"},{"family":"Fedorov","given":"Lev"},{"family":"Matthews","given":"Ian R."},{"family":"Easow","given":"Sarah A."},{"family":"Chan","given":"Dylan K."},{"family":"Jan","given":"Taha A."},{"family":"Eichler","given":"Evan E."},{"family":"Rugonyi","given":"Sandra"},{"family":"Conrad","given":"Donald F."},{"family":"Ahituv","given":"Nadav"},{"family":"Carbone","given":"Lucia"}],"issued":{"date-parts":[["2023",12,7]]}}}],"schema":"https://github.com/citation-style-language/schema/raw/master/csl-citation.json"} </w:instrText>
      </w:r>
      <w:r w:rsidR="005F0082" w:rsidRPr="00433C8A">
        <w:rPr>
          <w:color w:val="000000" w:themeColor="text1"/>
        </w:rPr>
        <w:fldChar w:fldCharType="separate"/>
      </w:r>
      <w:r w:rsidR="00976D23" w:rsidRPr="00433C8A">
        <w:rPr>
          <w:color w:val="000000"/>
        </w:rPr>
        <w:t>(36)</w:t>
      </w:r>
      <w:r w:rsidR="005F0082" w:rsidRPr="00433C8A">
        <w:rPr>
          <w:color w:val="000000" w:themeColor="text1"/>
        </w:rPr>
        <w:fldChar w:fldCharType="end"/>
      </w:r>
      <w:r w:rsidR="0018386B" w:rsidRPr="00433C8A">
        <w:rPr>
          <w:color w:val="000000" w:themeColor="text1"/>
        </w:rPr>
        <w:t>.</w:t>
      </w:r>
    </w:p>
    <w:p w14:paraId="4889A7F6" w14:textId="5A2C901A" w:rsidR="00854D43" w:rsidRPr="00433C8A" w:rsidRDefault="0050041C" w:rsidP="009D2BBB">
      <w:pPr>
        <w:spacing w:line="480" w:lineRule="auto"/>
      </w:pPr>
      <w:r w:rsidRPr="00433C8A">
        <w:rPr>
          <w:noProof/>
        </w:rPr>
        <w:lastRenderedPageBreak/>
        <w:drawing>
          <wp:inline distT="0" distB="0" distL="0" distR="0" wp14:anchorId="7AA11BF2" wp14:editId="3F0CBF8C">
            <wp:extent cx="5598160" cy="8229600"/>
            <wp:effectExtent l="0" t="0" r="2540" b="0"/>
            <wp:docPr id="19152977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97719" name="Picture 1" descr="A screenshot of a graph&#10;&#10;Description automatically generated"/>
                    <pic:cNvPicPr/>
                  </pic:nvPicPr>
                  <pic:blipFill>
                    <a:blip r:embed="rId18"/>
                    <a:stretch>
                      <a:fillRect/>
                    </a:stretch>
                  </pic:blipFill>
                  <pic:spPr>
                    <a:xfrm>
                      <a:off x="0" y="0"/>
                      <a:ext cx="5598160" cy="8229600"/>
                    </a:xfrm>
                    <a:prstGeom prst="rect">
                      <a:avLst/>
                    </a:prstGeom>
                  </pic:spPr>
                </pic:pic>
              </a:graphicData>
            </a:graphic>
          </wp:inline>
        </w:drawing>
      </w:r>
    </w:p>
    <w:p w14:paraId="41D2622A" w14:textId="25EA78AD" w:rsidR="0050041C" w:rsidRPr="00433C8A" w:rsidRDefault="0050041C" w:rsidP="00A46B16">
      <w:pPr>
        <w:spacing w:line="480" w:lineRule="auto"/>
        <w:jc w:val="both"/>
        <w:rPr>
          <w:rStyle w:val="eop"/>
          <w:color w:val="000000"/>
        </w:rPr>
      </w:pPr>
      <w:r w:rsidRPr="00433C8A">
        <w:rPr>
          <w:rStyle w:val="normaltextrun"/>
          <w:b/>
          <w:bCs/>
          <w:color w:val="000000"/>
        </w:rPr>
        <w:lastRenderedPageBreak/>
        <w:t>Figure 9. Boundaries of conserved TADs are actively transcribed sequences enriched for sequence conservation signatures</w:t>
      </w:r>
      <w:r w:rsidRPr="00433C8A">
        <w:rPr>
          <w:rStyle w:val="normaltextrun"/>
          <w:color w:val="000000"/>
        </w:rPr>
        <w:t xml:space="preserve">. </w:t>
      </w:r>
      <w:del w:id="151" w:author="Amina Kurbidaeva" w:date="2025-02-14T12:45:00Z" w16du:dateUtc="2025-02-14T17:45:00Z">
        <w:r w:rsidRPr="00433C8A" w:rsidDel="00890C3C">
          <w:rPr>
            <w:rStyle w:val="normaltextrun"/>
            <w:color w:val="000000"/>
          </w:rPr>
          <w:delText xml:space="preserve">Bar </w:delText>
        </w:r>
      </w:del>
      <w:ins w:id="152" w:author="Amina Kurbidaeva" w:date="2025-02-14T12:45:00Z" w16du:dateUtc="2025-02-14T17:45:00Z">
        <w:r w:rsidR="00890C3C">
          <w:rPr>
            <w:rStyle w:val="normaltextrun"/>
            <w:color w:val="000000"/>
          </w:rPr>
          <w:t>Box</w:t>
        </w:r>
        <w:r w:rsidR="00890C3C" w:rsidRPr="00433C8A">
          <w:rPr>
            <w:rStyle w:val="normaltextrun"/>
            <w:color w:val="000000"/>
          </w:rPr>
          <w:t xml:space="preserve"> </w:t>
        </w:r>
      </w:ins>
      <w:r w:rsidRPr="00433C8A">
        <w:rPr>
          <w:rStyle w:val="normaltextrun"/>
          <w:color w:val="000000"/>
        </w:rPr>
        <w:t>plots show comparison of genetic and epigenetic features for conserved (yellow) and non-conserved (blue) Nipponbare TAD boundaries identified at 5 kb resolution. Significance of Wilcoxon rank-sum test depicted by ns (non-significant), *(P &lt; 0.05), **(P &lt; 0.01), ***(P &lt; 0.001), and **** (P &lt; 0.0001).</w:t>
      </w:r>
      <w:r w:rsidRPr="00433C8A">
        <w:rPr>
          <w:rStyle w:val="eop"/>
          <w:color w:val="000000"/>
        </w:rPr>
        <w:t> </w:t>
      </w:r>
    </w:p>
    <w:p w14:paraId="05275559" w14:textId="77777777" w:rsidR="0050041C" w:rsidRPr="00433C8A" w:rsidRDefault="0050041C" w:rsidP="009D2BBB">
      <w:pPr>
        <w:spacing w:line="480" w:lineRule="auto"/>
      </w:pPr>
    </w:p>
    <w:p w14:paraId="19443CCB" w14:textId="0C6297D5" w:rsidR="00486848" w:rsidRPr="00433C8A" w:rsidRDefault="00486848" w:rsidP="00A46B16">
      <w:pPr>
        <w:spacing w:line="480" w:lineRule="auto"/>
        <w:jc w:val="both"/>
      </w:pPr>
      <w:r w:rsidRPr="00433C8A">
        <w:rPr>
          <w:b/>
          <w:bCs/>
        </w:rPr>
        <w:t>The nature of rice TADs and their evolution</w:t>
      </w:r>
      <w:r w:rsidRPr="00433C8A">
        <w:t xml:space="preserve">. </w:t>
      </w:r>
      <w:r w:rsidR="00135FD5" w:rsidRPr="00433C8A">
        <w:t xml:space="preserve">The nature of three-dimensional genome </w:t>
      </w:r>
      <w:r w:rsidRPr="00433C8A">
        <w:t xml:space="preserve">structure has been of increasing interest in recent years, as higher-order structures of the genome associated with functional features </w:t>
      </w:r>
      <w:r w:rsidR="007C0F51" w:rsidRPr="00433C8A">
        <w:t xml:space="preserve">have been defined </w:t>
      </w:r>
      <w:r w:rsidR="006C18F9" w:rsidRPr="00433C8A">
        <w:fldChar w:fldCharType="begin"/>
      </w:r>
      <w:r w:rsidR="00134C9E">
        <w:instrText xml:space="preserve"> ADDIN ZOTERO_ITEM CSL_CITATION {"citationID":"LlpkD3K2","properties":{"formattedCitation":"(4,38,86)","plainCitation":"(4,38,86)","noteIndex":0},"citationItems":[{"id":990,"uris":["http://zotero.org/users/14195618/items/6CJFRB7A"],"itemData":{"id":990,"type":"article-journal","abstract":"Recent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regulation.","container-title":"FEBS Letters","DOI":"10.1016/j.febslet.2015.08.044","ISSN":"18733468","issue":"20","note":"PMID: 26348399\narXiv: 15334406\nISBN: 0014-5793","page":"2877-2884","title":"Structural and functional diversity of Topologically Associating Domains","volume":"589","author":[{"family":"Dekker","given":"Job"},{"family":"Heard","given":"Edith"}],"issued":{"date-parts":[["2015",10,7]]}}},{"id":6773,"uris":["http://zotero.org/users/14195618/items/EPG9C422"],"itemData":{"id":6773,"type":"article-journal","abstract":"The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 of the genome that constrain the spread of heterochromatin. The domains are stable across different cell types and highly conserved across species, indicating that topological domains are an inherent property of mammalian genomes. Finally, we find that the boundaries of topological domains are enriched for the insulator binding protein CTCF, housekeeping genes, transfer RNAs and short interspersed element (SINE) retrotransposons, indicating that these factors may have a role in establishing the topological domain structure of the genome.","container-title":"Nature 2012 485:7398","DOI":"10.1038/nature11082","ISSN":"1476-4687","issue":"7398","note":"PMID: 22495300\npublisher: Nature Publishing Group","page":"376-380","title":"Topological domains in mammalian genomes identified by analysis of chromatin interactions","volume":"485","author":[{"family":"Dixon","given":"Jesse R."},{"family":"Selvaraj","given":"Siddarth"},{"family":"Yue","given":"Feng"},{"family":"Kim","given":"Audrey"},{"family":"Li","given":"Yan"},{"family":"Shen","given":"Yin"},{"family":"Hu","given":"Ming"},{"family":"Liu","given":"Jun S."},{"family":"Ren","given":"Bing"}],"issued":{"date-parts":[["2012",4,11]]}}},{"id":2047,"uris":["http://zotero.org/users/14195618/items/K9NAZ5W6"],"itemData":{"id":2047,"type":"article-journal","abstract":"How eukaryotic chromosomes fold inside the nucleus is an age-old question that remains unanswered today. Early biochemical and microscopic studies revealed the existence of chromatin domains and loops as a pervasive feature of interphase chromosomes, but the biological implications of such organizational features were obscure. Genome-wide analysis of pair-wise chromatin interactions using chromatin conformation capture (3C)-based techniques has shed new light on the organization of chromosomes in interphase nuclei. Particularly, the finding of cell-type invariant, evolutionarily conserved topologically associating domains (TADs) in a broad spectrum of cell types has provided a new molecular framework for the study of animal development and human diseases. Here, we review recent progress in characterization of such chromatin domains and delineation of mechanisms of their formation in animal cells.","container-title":"Molecular Cell","DOI":"10.1016/j.molcel.2016.05.018","ISSN":"10974164","issue":"5","note":"PMID: 27259200\nISBN: 1097-4164 (Electronic) 1097-2765 (Linking)","page":"668-680","title":"Chromatin Domains: The Unit of Chromosome Organization","volume":"62","author":[{"family":"Dixon","given":"Jesse R."},{"family":"Gorkin","given":"David U."},{"family":"Ren","given":"Bing"}],"issued":{"date-parts":[["2016"]]}}}],"schema":"https://github.com/citation-style-language/schema/raw/master/csl-citation.json"} </w:instrText>
      </w:r>
      <w:r w:rsidR="006C18F9" w:rsidRPr="00433C8A">
        <w:fldChar w:fldCharType="separate"/>
      </w:r>
      <w:r w:rsidR="00134C9E">
        <w:t>(4,38,86)</w:t>
      </w:r>
      <w:r w:rsidR="006C18F9" w:rsidRPr="00433C8A">
        <w:fldChar w:fldCharType="end"/>
      </w:r>
      <w:r w:rsidR="00C578F3" w:rsidRPr="00433C8A">
        <w:t>.</w:t>
      </w:r>
      <w:r w:rsidRPr="00433C8A">
        <w:t xml:space="preserve"> A key 3D feature of genomes are TADs, which have been shown to represent discrete genomic units that appear to </w:t>
      </w:r>
      <w:r w:rsidR="00EF3DC2" w:rsidRPr="00433C8A">
        <w:t>serve as regulatory domains that allow for some level of co-regulated gene expression, at least in mammals</w:t>
      </w:r>
      <w:r w:rsidR="00C578F3" w:rsidRPr="00433C8A">
        <w:t xml:space="preserve"> </w:t>
      </w:r>
      <w:r w:rsidR="00135D38" w:rsidRPr="00433C8A">
        <w:fldChar w:fldCharType="begin"/>
      </w:r>
      <w:r w:rsidR="00976D23" w:rsidRPr="00433C8A">
        <w:instrText xml:space="preserve"> ADDIN ZOTERO_ITEM CSL_CITATION {"citationID":"xdOktmnN","properties":{"formattedCitation":"(4,5,7)","plainCitation":"(4,5,7)","noteIndex":0},"citationItems":[{"id":990,"uris":["http://zotero.org/users/14195618/items/6CJFRB7A"],"itemData":{"id":990,"type":"article-journal","abstract":"Recent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regulation.","container-title":"FEBS Letters","DOI":"10.1016/j.febslet.2015.08.044","ISSN":"18733468","issue":"20","note":"PMID: 26348399\narXiv: 15334406\nISBN: 0014-5793","page":"2877-2884","title":"Structural and functional diversity of Topologically Associating Domains","volume":"589","author":[{"family":"Dekker","given":"Job"},{"family":"Heard","given":"Edith"}],"issued":{"date-parts":[["2015",10,7]]}}},{"id":6746,"uris":["http://zotero.org/users/14195618/items/JQ8M4ZST"],"itemData":{"id":6746,"type":"article-journal","abstrac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neighbourhoods, with the respective promoters of Xist and Tsix lying in adjacent TADs, each containing their known positive regulators. We identify a novel distal regulatory region of Tsix within its TAD, which produces a long intervening RNA, Linx. In addition to uncovering a new principle of cis-regulatory architecture of mammalian chromosomes, our study sets the stage for the full genetic dissection of the X-inactivation centre.","container-title":"Nature 2012 485:7398","DOI":"10.1038/nature11049","ISSN":"1476-4687","issue":"7398","note":"PMID: 22495304\npublisher: Nature Publishing Group","page":"381-385","title":"Spatial partitioning of the regulatory landscape of the X-inactivation centre","volume":"485","author":[{"family":"Nora","given":"Elphège P."},{"family":"Lajoie","given":"Bryan R."},{"family":"Schulz","given":"Edda G."},{"family":"Giorgetti","given":"Luca"},{"family":"Okamoto","given":"Ikuhiro"},{"family":"Servant","given":"Nicolas"},{"family":"Piolot","given":"Tristan"},{"family":"Van Berkum","given":"Nynke L."},{"family":"Meisig","given":"Johannes"},{"family":"Sedat","given":"John"},{"family":"Gribnau","given":"Joost"},{"family":"Barillot","given":"Emmanuel"},{"family":"Blüthgen","given":"Nils"},{"family":"Dekker","given":"Job"},{"family":"Heard","given":"Edith"}],"issued":{"date-parts":[["2012",4,11]]}}},{"id":6769,"uris":["http://zotero.org/users/14195618/items/IUJJXSVF"],"itemData":{"id":6769,"type":"article-journal","abstract":"Understanding how regulatory sequences interact in the context of chromosomal architecture is a central challenge in biology. Chromosome conformation capture revealed that mammalian chromosomes possess a rich hierarchy of structural layers, from multi-megabase compartments to sub-megabase topologically associating domains (TADs) and sub-TAD contact domains. TADs appear to act as regulatory microenvironments by constraining and segregating regulatory interactions across discrete chromosomal regions. However, it is unclear whether other (or all) folding layers share similar properties, or rather TADs constitute a privileged folding scale with maximal impact on the organization of regulatory interactions. Here, we present a novel algorithm named CaTCH that identifies hierarchical trees of chromosomal domains in Hi-C maps, stratified through their reciprocal physical insulation, which is a single and biologically relevant parameter. By applying CaTCH to published Hi-C data sets, we show that previously reported folding layers appear at different insulation levels. We demonstrate that although no structurally privileged folding level exists, TADs emerge as a functionally privileged scale defined by maximal boundary enrichment in CTCF and maximal cell-type conservation. By measuring transcriptional output in embryonic stem cells and neural precursor cells, we show that the likelihood that genes in a domain are coregulated during differentiation is also maximized at the scale of TADs. Finally, we observe that regulatory sequences occur at genomic locations corresponding to optimized mutual interactions at the same scale. Our analysis suggests that the architectural functionality of TADs arises from the interplay between their ability to partition interactions and the specific genomic position of regulatory sequences.","container-title":"Genome Research","DOI":"10.1101/GR.212803.116","ISSN":"1088-9051","issue":"3","note":"PMID: 28057745\npublisher: Cold Spring Harbor Laboratory Press","page":"479-490","title":"Reciprocal insulation analysis of Hi-C data shows that TADs represent a functionally but not structurally privileged scale in the hierarchical folding of chromosomes","volume":"27","author":[{"family":"Zhan","given":"Yinxiu"},{"family":"Mariani","given":"Luca"},{"family":"Barozzi","given":"Iros"},{"family":"Schulz","given":"Edda G."},{"family":"Blüthgen","given":"Nils"},{"family":"Stadler","given":"Michael"},{"family":"Tiana","given":"Guido"},{"family":"Giorgetti","given":"Luca"}],"issued":{"date-parts":[["2017",3,1]]}}}],"schema":"https://github.com/citation-style-language/schema/raw/master/csl-citation.json"} </w:instrText>
      </w:r>
      <w:r w:rsidR="00135D38" w:rsidRPr="00433C8A">
        <w:fldChar w:fldCharType="separate"/>
      </w:r>
      <w:r w:rsidR="00976D23" w:rsidRPr="00433C8A">
        <w:t>(4,5,7)</w:t>
      </w:r>
      <w:r w:rsidR="00135D38" w:rsidRPr="00433C8A">
        <w:fldChar w:fldCharType="end"/>
      </w:r>
      <w:r w:rsidR="00EF3DC2" w:rsidRPr="00433C8A">
        <w:t xml:space="preserve"> and Drosophila</w:t>
      </w:r>
      <w:r w:rsidR="00135D38" w:rsidRPr="00433C8A">
        <w:t xml:space="preserve"> </w:t>
      </w:r>
      <w:r w:rsidR="00135D38" w:rsidRPr="00433C8A">
        <w:fldChar w:fldCharType="begin"/>
      </w:r>
      <w:r w:rsidR="00976D23" w:rsidRPr="00433C8A">
        <w:instrText xml:space="preserve"> ADDIN ZOTERO_ITEM CSL_CITATION {"citationID":"BoFrIjo8","properties":{"formattedCitation":"(6)","plainCitation":"(6)","noteIndex":0},"citationItems":[{"id":1440,"uris":["http://zotero.org/users/14195618/items/RXL2688N"],"itemData":{"id":1440,"type":"article-journal","abstract":"Despite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schema":"https://github.com/citation-style-language/schema/raw/master/csl-citation.json"} </w:instrText>
      </w:r>
      <w:r w:rsidR="00135D38" w:rsidRPr="00433C8A">
        <w:fldChar w:fldCharType="separate"/>
      </w:r>
      <w:r w:rsidR="00976D23" w:rsidRPr="00433C8A">
        <w:t>(6)</w:t>
      </w:r>
      <w:r w:rsidR="00135D38" w:rsidRPr="00433C8A">
        <w:fldChar w:fldCharType="end"/>
      </w:r>
      <w:r w:rsidRPr="00433C8A">
        <w:t xml:space="preserve">. </w:t>
      </w:r>
    </w:p>
    <w:p w14:paraId="69DD036C" w14:textId="579C4E21" w:rsidR="00486848" w:rsidRPr="00433C8A" w:rsidRDefault="00486848" w:rsidP="00A46B16">
      <w:pPr>
        <w:spacing w:line="480" w:lineRule="auto"/>
        <w:jc w:val="both"/>
      </w:pPr>
      <w:r w:rsidRPr="00433C8A">
        <w:tab/>
        <w:t xml:space="preserve">The nature of plant TADs, however, </w:t>
      </w:r>
      <w:r w:rsidR="00F56929" w:rsidRPr="00433C8A">
        <w:t xml:space="preserve">is </w:t>
      </w:r>
      <w:r w:rsidRPr="00433C8A">
        <w:t>less well understood, and indeed their functional significance in plants have been disputed</w:t>
      </w:r>
      <w:r w:rsidR="00135FD5" w:rsidRPr="00433C8A">
        <w:t xml:space="preserve"> </w:t>
      </w:r>
      <w:r w:rsidR="00D3712B" w:rsidRPr="00433C8A">
        <w:fldChar w:fldCharType="begin"/>
      </w:r>
      <w:r w:rsidR="00134C9E">
        <w:instrText xml:space="preserve"> ADDIN ZOTERO_ITEM CSL_CITATION {"citationID":"8aSE4rtm","properties":{"formattedCitation":"(27,44,87)","plainCitation":"(27,44,87)","noteIndex":0},"citationItems":[{"id":6316,"uris":["http://zotero.org/users/14195618/items/ICX6ZDRI"],"itemData":{"id":6316,"type":"article-journal","abstract":"While colocalization within a bacterial operon enables coexpression of the constituent genes, the mechanistic logic of clustering of nonhomologous monocistronic genes in eukaryotes is not immediately obvious. Biosynthetic gene clusters that encode pathways for specialized metabolites are an exception to the classical eukaryote rule of random gene location and provide paradigmatic exemplars with which to understand eukaryotic cluster dynamics and regulation. Here, using 3C, Hi-C, and Capture Hi-C (CHi-C) organ-specific chromosome conformation capture techniques along with highresolution microscopy, we investigate how chromosome topology relates to transcriptional activity of clustered biosynthetic pathway genes in Arabidopsis thaliana. Our analyses reveal that biosynthetic gene clusters are embedded in local hot spots of 3D contacts that segregate cluster regions from the surrounding chromosome environment. The spatial conformation of these cluster-associated domains differs between transcriptionally active and silenced clusters. We further show that silenced clusters associate with heterochromatic chromosomal domains toward the periphery of the nucleus, while transcriptionally active clusters relocate away from the nuclear periphery. Examination of chromosome structure at unrelated clusters in maize, rice, and tomato indicates that integration of clustered pathway genes into distinct topological domains is a common feature in plant genomes. Our results shed light on the potential mechanisms that constrain coexpression within clusters of nonhomologous eukaryotic genes and suggest that gene clustering in the one-dimensional chromosome is accompanied by compartmentalization of the 3D chromosome.","container-title":"Proceedings of the National Academy of Sciences of the United States of America","DOI":"10.1073/PNAS.1920474117","ISSN":"1091-6490","issue":"24","note":"PMID: 32493747\npublisher: Proc Natl Acad Sci U S A","page":"13800-13809","title":"Active and repressed biosynthetic gene clusters have spatially distinct chromosome states","volume":"117","author":[{"family":"Nützmann","given":"Hans Wilhelm"},{"family":"Doerr","given":"Daniel"},{"family":"Ramírez-Colmenero","given":"América"},{"family":"Sotelo-Fonseca","given":"Jesús Emiliano"},{"family":"Wegel","given":"Eva"},{"family":"Di Stefano","given":"Marco"},{"family":"Wingett","given":"Steven W."},{"family":"Fraser","given":"Peter"},{"family":"Hurst","given":"Laurence"},{"family":"Fernandez-Valverde","given":"Selene L."},{"family":"Osbourn","given":"Anne"}],"issued":{"date-parts":[["2020",6,16]]}}},{"id":5651,"uris":["http://zotero.org/users/14195618/items/NFMIJFJT"],"itemData":{"id":5651,"type":"article-journal","abstract":"The nonrandom three-dimensional organization of chromatin plays an important role in the regulation of gene expression. However, it remains unclear whether this organization is conserved and whether it is involved in regulating gene expression during speciation after whole-genome duplication (WGD) in plants. In this study, high-resolution interaction maps were generated using high-throughput chromatin conformation capture (Hi-C) techniques for two poplar species, Populus euphratica and Populus alba var. pyramidalis, which diverged ~14 Mya after a common WGD. We examined the similarities and differences in the hierarchical chromatin organization between the two species, including A/B compartment regions and topologically associating domains (TADs), as well as in their DNA methylation and gene expression patterns. We found that chromatin status was strongly associated with epigenetic modifications and gene transcriptional activity, yet the conservation of hierarchical chromatin organization across the two species was low. The divergence of gene expression between WGD-derived paralogs was associated with the strength of chromatin interactions, and colocalized paralogs exhibited strong similarities in epigenetic modifications and expression levels. Thus, the spatial localization of duplicated genes is highly correlated with biased expression during the diploidization process. This study provides new insights into the evolution of chromatin organization and transcriptional regulation during the speciation process of poplars after WGD.","container-title":"Horticulture Research 2021 8:1","DOI":"10.1038/s41438-021-00494-2","ISSN":"2052-7276","issue":"1","note":"publisher: Nature Publishing Group","page":"1-12","title":"Bioinformatic analysis of chromatin organization and biased expression of duplicated genes between two poplars with a common whole-genome duplication","volume":"8","author":[{"family":"Zhang","given":"Le"},{"family":"Zhao","given":"Jingtian"},{"family":"Bi","given":"Hao"},{"family":"Yang","given":"Xiangyu"},{"family":"Zhang","given":"Zhiyang"},{"family":"Su","given":"Yutao"},{"family":"Li","given":"Zhenghao"},{"family":"Zhang","given":"Lei"},{"family":"Sanderson","given":"Brian J."},{"family":"Liu","given":"Jianquan"},{"family":"Ma","given":"Tao"}],"issued":{"date-parts":[["2021",3,10]]}}},{"id":4983,"uris":["http://zotero.org/users/14195618/items/K69E3Z75"],"itemData":{"id":4983,"type":"article-journal","abstract":"Chromatins are not randomly packaged in the nucleus and their organization plays important roles in transcription regulation, which is best studied in the mammalian models. Using in situ Hi-C, we have compared the 3D chromatin architectures of rice mesophyll and endosperm, foxtail millet bundle sheath and mesophyll, and maize bundle sheath, mesophyll and endosperm tissues. We found that their global A/B compartment partitions are stable across tissues, while local A/B compartment has tissue-specific dynamic associated with differential gene expression. Plant domains are largely stable across tissues, while new domain border formations are often associated with transcriptional activation in the region. Genes inside plant domains are not conserved across species, and lack significant co-expression behavior unlike those in mammalian TADs. Although we only observed chromatin loops between gene islands in the large genomes, the maize loop gene pairs’ syntenic orthologs have shorter physical distances in small genome monocots, suggesting that loops instead of domains might have conserved biological function. Our study showed that plants’ chromatin features might not have conserved biological functions as the mammalian ones.","container-title":"Journal of Integrative Plant Biology","DOI":"10.1111/jipb.12809","ISSN":"17447909","issue":"2","note":"PMID: 30920762\npublisher: Blackwell Publishing Ltd","page":"201-217","title":"Tissue-specific Hi-C analyses of rice, foxtail millet and maize suggest non-canonical function of plant chromatin domains","volume":"62","author":[{"family":"Dong","given":"Pengfei"},{"family":"Tu","given":"Xiaoyu"},{"family":"Li","given":"Haoxuan"},{"family":"Zhang","given":"Jianhua"},{"family":"Grierson","given":"Donald"},{"family":"Li","given":"Pinghua"},{"family":"Zhong","given":"Silin"}],"issued":{"date-parts":[["2020",2,1]]}}}],"schema":"https://github.com/citation-style-language/schema/raw/master/csl-citation.json"} </w:instrText>
      </w:r>
      <w:r w:rsidR="00D3712B" w:rsidRPr="00433C8A">
        <w:fldChar w:fldCharType="separate"/>
      </w:r>
      <w:r w:rsidR="00134C9E">
        <w:t>(27,44,87)</w:t>
      </w:r>
      <w:r w:rsidR="00D3712B" w:rsidRPr="00433C8A">
        <w:fldChar w:fldCharType="end"/>
      </w:r>
      <w:r w:rsidR="006C1E92" w:rsidRPr="00433C8A">
        <w:t xml:space="preserve">. </w:t>
      </w:r>
      <w:r w:rsidRPr="00433C8A">
        <w:t xml:space="preserve">Our analysis of TADs and their boundaries in rice provide evidence that these genomic elements share features with functional TADs in metazoan systems, including high transcriptional activity, </w:t>
      </w:r>
      <w:r w:rsidR="002E4784" w:rsidRPr="00433C8A">
        <w:t>enrichment for active histone marks</w:t>
      </w:r>
      <w:r w:rsidR="00EF3DC2" w:rsidRPr="00433C8A">
        <w:t xml:space="preserve">, </w:t>
      </w:r>
      <w:r w:rsidRPr="00433C8A">
        <w:t xml:space="preserve">low methylation levels, low TE content and increased gene densities at TAD boundaries. Moreover, we find significant correlation of </w:t>
      </w:r>
      <w:del w:id="153" w:author="Amina Kurbidaeva" w:date="2025-02-13T12:59:00Z" w16du:dateUtc="2025-02-13T17:59:00Z">
        <w:r w:rsidRPr="00433C8A" w:rsidDel="008D37BB">
          <w:delText xml:space="preserve">expression </w:delText>
        </w:r>
      </w:del>
      <w:ins w:id="154" w:author="Amina Kurbidaeva" w:date="2025-02-13T12:59:00Z" w16du:dateUtc="2025-02-13T17:59:00Z">
        <w:r w:rsidR="008D37BB">
          <w:t>.</w:t>
        </w:r>
        <w:r w:rsidR="008D37BB" w:rsidRPr="00433C8A">
          <w:t xml:space="preserve"> </w:t>
        </w:r>
      </w:ins>
      <w:r w:rsidRPr="00433C8A">
        <w:t xml:space="preserve">levels for genes within these rice TADs, suggesting that they </w:t>
      </w:r>
      <w:r w:rsidR="00135FD5" w:rsidRPr="00433C8A">
        <w:t>indeed</w:t>
      </w:r>
      <w:r w:rsidRPr="00433C8A">
        <w:t xml:space="preserve"> function as genomic domains with shared regulatory features. Our findings emphasize that animal and plant TADs may share more commonalities than initially thought, as evidenced by similar genetic and epigenetic signatures associated with TADs and </w:t>
      </w:r>
      <w:r w:rsidR="00135FD5" w:rsidRPr="00433C8A">
        <w:t xml:space="preserve">their </w:t>
      </w:r>
      <w:r w:rsidRPr="00433C8A">
        <w:t>boundaries.</w:t>
      </w:r>
      <w:r w:rsidR="00EF3DC2" w:rsidRPr="00433C8A">
        <w:t xml:space="preserve"> </w:t>
      </w:r>
    </w:p>
    <w:p w14:paraId="5A8F5372" w14:textId="3087A8CB" w:rsidR="001471DC" w:rsidRPr="00433C8A" w:rsidRDefault="001471DC" w:rsidP="00A46B16">
      <w:pPr>
        <w:spacing w:line="480" w:lineRule="auto"/>
        <w:jc w:val="both"/>
      </w:pPr>
      <w:r w:rsidRPr="00433C8A">
        <w:tab/>
        <w:t xml:space="preserve">Conservation of 3D genome topology is a highly contested topic in the field of comparative genomics </w:t>
      </w:r>
      <w:r w:rsidR="006C1E92" w:rsidRPr="00433C8A">
        <w:fldChar w:fldCharType="begin"/>
      </w:r>
      <w:r w:rsidR="00976D23" w:rsidRPr="00433C8A">
        <w:instrText xml:space="preserve"> ADDIN ZOTERO_ITEM CSL_CITATION {"citationID":"iMUhUzSK","properties":{"formattedCitation":"(39)","plainCitation":"(39)","noteIndex":0},"citationItems":[{"id":5008,"uris":["http://zotero.org/users/14195618/items/FB9J93VT"],"itemData":{"id":5008,"type":"article-journal","abstract":"The notion that topologically associating domains (TADs) are highly conserved across species is prevalent in the field of 3D genomics. However, what exactly is meant by ‘highly conserved’ and what are the actual comparative data that support this notion? To address these questions, we performed a historical review of the relevant literature and retraced numerous citation chains to reveal the primary data that were used as the basis for the widely accepted conclusion that TADs are highly conserved across evolution. A thorough review of the available evidence suggests the answer may be more complex than what is commonly presented.","container-title":"Trends in Genetics","DOI":"10.1016/j.tig.2020.10.009","ISSN":"13624555","issue":"3","note":"PMID: 33203573\npublisher: Elsevier Ltd","page":"216-223","title":"A TAD Skeptic: Is 3D Genome Topology Conserved?","volume":"37","author":[{"family":"Eres","given":"Ittai E."},{"family":"Gilad","given":"Yoav"}],"issued":{"date-parts":[["2021",3,1]]}}}],"schema":"https://github.com/citation-style-language/schema/raw/master/csl-citation.json"} </w:instrText>
      </w:r>
      <w:r w:rsidR="006C1E92" w:rsidRPr="00433C8A">
        <w:fldChar w:fldCharType="separate"/>
      </w:r>
      <w:r w:rsidR="00976D23" w:rsidRPr="00433C8A">
        <w:rPr>
          <w:noProof/>
        </w:rPr>
        <w:t>(39)</w:t>
      </w:r>
      <w:r w:rsidR="006C1E92" w:rsidRPr="00433C8A">
        <w:fldChar w:fldCharType="end"/>
      </w:r>
      <w:r w:rsidRPr="00433C8A">
        <w:t xml:space="preserve">, and different computational approaches for TAD calling and arbitrary definitions </w:t>
      </w:r>
      <w:r w:rsidRPr="00433C8A">
        <w:lastRenderedPageBreak/>
        <w:t xml:space="preserve">of conservation status has resulted in a lack of consensus of whether 3D genome is conserved between species. </w:t>
      </w:r>
      <w:r w:rsidR="00135FD5" w:rsidRPr="00433C8A">
        <w:t>Nevertheless</w:t>
      </w:r>
      <w:r w:rsidRPr="00433C8A">
        <w:t>, a prevailing</w:t>
      </w:r>
      <w:r w:rsidRPr="00433C8A">
        <w:rPr>
          <w:b/>
          <w:bCs/>
        </w:rPr>
        <w:t xml:space="preserve"> </w:t>
      </w:r>
      <w:r w:rsidRPr="00433C8A">
        <w:t>view within</w:t>
      </w:r>
      <w:r w:rsidRPr="00433C8A">
        <w:rPr>
          <w:b/>
          <w:bCs/>
        </w:rPr>
        <w:t xml:space="preserve"> </w:t>
      </w:r>
      <w:r w:rsidRPr="00433C8A">
        <w:t>comparative 3D genomics is that TADs are highly conserved across species, although this has been challenged and has led to skepticism about the functional and evolutionary importance of TADs</w:t>
      </w:r>
      <w:r w:rsidR="006C1E92" w:rsidRPr="00433C8A">
        <w:rPr>
          <w:color w:val="000000" w:themeColor="text1"/>
        </w:rPr>
        <w:t xml:space="preserve"> </w:t>
      </w:r>
      <w:r w:rsidR="006C1E92" w:rsidRPr="00433C8A">
        <w:rPr>
          <w:color w:val="000000" w:themeColor="text1"/>
        </w:rPr>
        <w:fldChar w:fldCharType="begin"/>
      </w:r>
      <w:r w:rsidR="00976D23" w:rsidRPr="00433C8A">
        <w:rPr>
          <w:color w:val="000000" w:themeColor="text1"/>
        </w:rPr>
        <w:instrText xml:space="preserve"> ADDIN ZOTERO_ITEM CSL_CITATION {"citationID":"RiWhMKaF","properties":{"formattedCitation":"(39)","plainCitation":"(39)","noteIndex":0},"citationItems":[{"id":5008,"uris":["http://zotero.org/users/14195618/items/FB9J93VT"],"itemData":{"id":5008,"type":"article-journal","abstract":"The notion that topologically associating domains (TADs) are highly conserved across species is prevalent in the field of 3D genomics. However, what exactly is meant by ‘highly conserved’ and what are the actual comparative data that support this notion? To address these questions, we performed a historical review of the relevant literature and retraced numerous citation chains to reveal the primary data that were used as the basis for the widely accepted conclusion that TADs are highly conserved across evolution. A thorough review of the available evidence suggests the answer may be more complex than what is commonly presented.","container-title":"Trends in Genetics","DOI":"10.1016/j.tig.2020.10.009","ISSN":"13624555","issue":"3","note":"PMID: 33203573\npublisher: Elsevier Ltd","page":"216-223","title":"A TAD Skeptic: Is 3D Genome Topology Conserved?","volume":"37","author":[{"family":"Eres","given":"Ittai E."},{"family":"Gilad","given":"Yoav"}],"issued":{"date-parts":[["2021",3,1]]}}}],"schema":"https://github.com/citation-style-language/schema/raw/master/csl-citation.json"} </w:instrText>
      </w:r>
      <w:r w:rsidR="006C1E92" w:rsidRPr="00433C8A">
        <w:rPr>
          <w:color w:val="000000" w:themeColor="text1"/>
        </w:rPr>
        <w:fldChar w:fldCharType="separate"/>
      </w:r>
      <w:r w:rsidR="00976D23" w:rsidRPr="00433C8A">
        <w:rPr>
          <w:noProof/>
          <w:color w:val="000000" w:themeColor="text1"/>
        </w:rPr>
        <w:t>(39)</w:t>
      </w:r>
      <w:r w:rsidR="006C1E92" w:rsidRPr="00433C8A">
        <w:rPr>
          <w:color w:val="000000" w:themeColor="text1"/>
        </w:rPr>
        <w:fldChar w:fldCharType="end"/>
      </w:r>
      <w:r w:rsidRPr="00433C8A">
        <w:t>. To address this problem, we quantitatively assess</w:t>
      </w:r>
      <w:r w:rsidR="00EF3DC2" w:rsidRPr="00433C8A">
        <w:t xml:space="preserve">ed </w:t>
      </w:r>
      <w:r w:rsidR="00F56929" w:rsidRPr="00433C8A">
        <w:t>g</w:t>
      </w:r>
      <w:r w:rsidR="00EF3DC2" w:rsidRPr="00433C8A">
        <w:t>lobal</w:t>
      </w:r>
      <w:r w:rsidRPr="00433C8A">
        <w:t xml:space="preserve"> 3D genome topology conservation and diversity, as well as specific dissection of TADs and TAD boundaries. We showed that, on a global scale, chromosome topology between Oryza genomes that have diverged between ~4,000 to 2</w:t>
      </w:r>
      <w:r w:rsidR="000F3BDA" w:rsidRPr="00433C8A">
        <w:t>.4</w:t>
      </w:r>
      <w:r w:rsidRPr="00433C8A">
        <w:t xml:space="preserve"> million years ago is largely conserved, </w:t>
      </w:r>
      <w:r w:rsidR="00EF3DC2" w:rsidRPr="00433C8A">
        <w:t>and</w:t>
      </w:r>
      <w:r w:rsidRPr="00433C8A">
        <w:t xml:space="preserve"> that 3D structural divergence is observed that correlates with evolutionary distance between genomes. </w:t>
      </w:r>
      <w:r w:rsidR="00135FD5" w:rsidRPr="00433C8A">
        <w:t>However, w</w:t>
      </w:r>
      <w:r w:rsidRPr="00433C8A">
        <w:t xml:space="preserve">e also </w:t>
      </w:r>
      <w:r w:rsidR="00F56929" w:rsidRPr="00433C8A">
        <w:t xml:space="preserve">show </w:t>
      </w:r>
      <w:r w:rsidRPr="00433C8A">
        <w:t>that individual TADs display low levels of conservation</w:t>
      </w:r>
      <w:r w:rsidR="00135FD5" w:rsidRPr="00433C8A">
        <w:t>, even</w:t>
      </w:r>
      <w:r w:rsidRPr="00433C8A">
        <w:t xml:space="preserve"> between </w:t>
      </w:r>
      <w:r w:rsidR="00135FD5" w:rsidRPr="00433C8A">
        <w:t>sub</w:t>
      </w:r>
      <w:r w:rsidRPr="00433C8A">
        <w:t>species, supporting previous findings made in other plant species such as foxtail millet, sorghum, legumes and Arabidopsis</w:t>
      </w:r>
      <w:r w:rsidR="000D4DAC" w:rsidRPr="00433C8A">
        <w:t xml:space="preserve"> </w:t>
      </w:r>
      <w:r w:rsidR="000D4DAC" w:rsidRPr="00433C8A">
        <w:fldChar w:fldCharType="begin"/>
      </w:r>
      <w:r w:rsidR="005E75C1">
        <w:instrText xml:space="preserve"> ADDIN ZOTERO_ITEM CSL_CITATION {"citationID":"HPkOZSCO","properties":{"formattedCitation":"(21,42,71)","plainCitation":"(21,42,71)","noteIndex":0},"citationItems":[{"id":6698,"uris":["http://zotero.org/users/14195618/items/JLMPDRGU"],"itemData":{"id":6698,"type":"article-journal","abstract":"Eukaryotic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mungo.","container-title":"Life science alliance","DOI":"10.26508/LSA.202302074","ISSN":"2575-1077","issue":"1","note":"PMID: 37923361\npublisher: Life Sci Alliance","title":"Evolutionary insights into 3D genome organization and epigenetic landscape of Vigna mungo","URL":"https://pubmed.ncbi.nlm.nih.gov/37923361/","volume":"7","author":[{"family":"Junaid","given":"Alim"},{"family":"Singh","given":"Baljinder"},{"family":"Bhatia","given":"Sabhyata"}],"accessed":{"date-parts":[["2023",12,19]]},"issued":{"date-parts":[["2023",1,1]]}}},{"id":994,"uris":["http://zotero.org/users/14195618/items/QEFVZZV5"],"itemData":{"id":994,"type":"article-journal","abstrac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functions.","container-title":"Molecular Plant","DOI":"10.1016/j.molp.2017.11.005","ISSN":"17529867","issue":"12","note":"PMID: 29175436\nISBN: 1674-2052","page":"1497-1509","title":"3D Chromatin Architecture of Large Plant Genomes Determined by Local A/B Compartments","volume":"10","author":[{"family":"Dong","given":"Pengfei"},{"family":"Tu","given":"Xiaoyu"},{"family":"Chu","given":"Po Yu"},{"family":"Lü","given":"Peitao"},{"family":"Zhu","given":"Ning"},{"family":"Grierson","given":"Donald"},{"family":"Du","given":"Baijuan"},{"family":"Li","given":"Pinghua"},{"family":"Zhong","given":"Silin"}],"issued":{"date-parts":[["2017"]]}}},{"id":5730,"uris":["http://zotero.org/users/14195618/items/VD2L692A"],"itemData":{"id":5730,"type":"article-journal","abstract":"Transposable element (TE) amplification has been recognized as a driving force mediating genome size expansion and evolution, but the consequences for shaping 3D genomic architecture remains largely unknown in plants. Here, we report reference-grade genome assemblies for three species of cotton ranging 3-fold in genome size, namely Gossypium rotundifolium (K2), G. arboreum (A2), and G. raimondii (D5), using Oxford Nanopore Technologies. Comparative genome analyses document the details of lineage-specific TE amplification contributing to the large genome size differences (K2, 2.44 Gb; A2, 1.62 Gb; D5, 750.19 Mb) and indicate relatively conserved gene content and synteny relationships among genomes. We found that approximately 17% of syntenic genes exhibit chromatin status change between active (\"A\") and inactive (\"B\") compartments, and TE amplification was associated with the increase of the proportion of A compartment in gene regions (</w:instrText>
      </w:r>
      <w:r w:rsidR="005E75C1">
        <w:rPr>
          <w:rFonts w:ascii="Cambria Math" w:hAnsi="Cambria Math" w:cs="Cambria Math"/>
        </w:rPr>
        <w:instrText>∼</w:instrText>
      </w:r>
      <w:r w:rsidR="005E75C1">
        <w:instrText xml:space="preserve">7,000 genes) in K2 and A2 relative to D5. Only 42% of topologically associating domain (TAD) boundaries were conserved among the three genomes. Our data implicate recent amplification of TEs following the formation of lineage-specific TAD boundaries. This study sheds light on the role of transposon-mediated genome expansion in the evolution of higher-order chromatin structure in plants.","container-title":"Molecular biology and evolution","DOI":"10.1093/MOLBEV/MSAB128","ISSN":"1537-1719","issue":"9","note":"PMID: 33973633\npublisher: Mol Biol Evol","page":"3621-3636","title":"Comparative Genome Analyses Highlight Transposon-Mediated Genome Expansion and the Evolutionary Architecture of 3D Genomic Folding in Cotton","volume":"38","author":[{"family":"Wang","given":"Maojun"},{"family":"Li","given":"Jianying"},{"family":"Wang","given":"Pengcheng"},{"family":"Liu","given":"Fang"},{"family":"Liu","given":"Zhenping"},{"family":"Zhao","given":"Guannan"},{"family":"Xu","given":"Zhongping"},{"family":"Pei","given":"Liuling"},{"family":"Grover","given":"Corrinne E."},{"family":"Wendel","given":"Jonathan F."},{"family":"Wang","given":"Kunbo"},{"family":"Zhang","given":"Xianlong"}],"issued":{"date-parts":[["2021",9,1]]}}}],"schema":"https://github.com/citation-style-language/schema/raw/master/csl-citation.json"} </w:instrText>
      </w:r>
      <w:r w:rsidR="000D4DAC" w:rsidRPr="00433C8A">
        <w:fldChar w:fldCharType="separate"/>
      </w:r>
      <w:r w:rsidR="005E75C1">
        <w:t>(21,42,71)</w:t>
      </w:r>
      <w:r w:rsidR="000D4DAC" w:rsidRPr="00433C8A">
        <w:fldChar w:fldCharType="end"/>
      </w:r>
      <w:r w:rsidRPr="00433C8A">
        <w:t>. We also demonstrate that different TAD groups have different levels of conservation, with conserved TADs being gene-dense, enriched for active chromatin mark</w:t>
      </w:r>
      <w:r w:rsidR="00BF113E" w:rsidRPr="00433C8A">
        <w:t>s</w:t>
      </w:r>
      <w:r w:rsidRPr="00433C8A">
        <w:t>, and depleted for transposable elements.</w:t>
      </w:r>
      <w:ins w:id="155" w:author="Amina Kurbidaeva" w:date="2025-02-11T21:07:00Z" w16du:dateUtc="2025-02-12T02:07:00Z">
        <w:r w:rsidR="00A65D17">
          <w:t xml:space="preserve"> We should note that we </w:t>
        </w:r>
        <w:r w:rsidR="00A65D17" w:rsidRPr="00A65D17">
          <w:t>restric</w:t>
        </w:r>
        <w:r w:rsidR="00A65D17">
          <w:t>ted evolutionary</w:t>
        </w:r>
        <w:r w:rsidR="00A65D17" w:rsidRPr="00A65D17">
          <w:t xml:space="preserve"> analys</w:t>
        </w:r>
        <w:r w:rsidR="00A65D17">
          <w:t>i</w:t>
        </w:r>
        <w:r w:rsidR="00A65D17" w:rsidRPr="00A65D17">
          <w:t>s to high-confidence TADs</w:t>
        </w:r>
      </w:ins>
      <w:ins w:id="156" w:author="Amina Kurbidaeva" w:date="2025-02-11T21:08:00Z" w16du:dateUtc="2025-02-12T02:08:00Z">
        <w:r w:rsidR="00A65D17">
          <w:t>,</w:t>
        </w:r>
      </w:ins>
      <w:ins w:id="157" w:author="Amina Kurbidaeva" w:date="2025-02-11T21:07:00Z" w16du:dateUtc="2025-02-12T02:07:00Z">
        <w:r w:rsidR="00A65D17">
          <w:t xml:space="preserve"> identified with two callers independently</w:t>
        </w:r>
      </w:ins>
      <w:ins w:id="158" w:author="Amina Kurbidaeva" w:date="2025-02-11T21:10:00Z" w16du:dateUtc="2025-02-12T02:10:00Z">
        <w:r w:rsidR="00A65D17">
          <w:t xml:space="preserve">, to ensure </w:t>
        </w:r>
        <w:r w:rsidR="00A65D17" w:rsidRPr="00A65D17">
          <w:t>that the comparisons are based on the most reliable data</w:t>
        </w:r>
      </w:ins>
      <w:ins w:id="159" w:author="Amina Kurbidaeva" w:date="2025-02-13T13:00:00Z" w16du:dateUtc="2025-02-13T18:00:00Z">
        <w:r w:rsidR="008D37BB">
          <w:t>.</w:t>
        </w:r>
      </w:ins>
      <w:ins w:id="160" w:author="Amina Kurbidaeva" w:date="2025-02-11T21:07:00Z" w16du:dateUtc="2025-02-12T02:07:00Z">
        <w:r w:rsidR="00A65D17" w:rsidRPr="00A65D17">
          <w:t xml:space="preserve"> This approach helps ensure that observed differences reflect true evolutionary changes rather than artifacts of data noise or algorithmic variability.</w:t>
        </w:r>
      </w:ins>
    </w:p>
    <w:p w14:paraId="47812E28" w14:textId="720A7A6C" w:rsidR="001471DC" w:rsidRPr="00433C8A" w:rsidRDefault="001471DC" w:rsidP="00A46B16">
      <w:pPr>
        <w:spacing w:line="480" w:lineRule="auto"/>
        <w:jc w:val="both"/>
      </w:pPr>
      <w:r w:rsidRPr="00433C8A">
        <w:tab/>
        <w:t>How to explain this apparent discrepancy between TADs being functional units</w:t>
      </w:r>
      <w:r w:rsidR="00135FD5" w:rsidRPr="00433C8A">
        <w:t xml:space="preserve"> </w:t>
      </w:r>
      <w:r w:rsidRPr="00433C8A">
        <w:t xml:space="preserve">and </w:t>
      </w:r>
      <w:r w:rsidR="00135FD5" w:rsidRPr="00433C8A">
        <w:t>yet</w:t>
      </w:r>
      <w:r w:rsidRPr="00433C8A">
        <w:t xml:space="preserve"> generally not conserved between closely related species? One explanation may stem from the phenomenon of conserved functional neighborhoods with changing genes</w:t>
      </w:r>
      <w:r w:rsidR="00C13A84" w:rsidRPr="00433C8A">
        <w:rPr>
          <w:color w:val="000000"/>
        </w:rPr>
        <w:t xml:space="preserve"> </w:t>
      </w:r>
      <w:r w:rsidR="00C13A84" w:rsidRPr="00433C8A">
        <w:rPr>
          <w:color w:val="000000"/>
        </w:rPr>
        <w:fldChar w:fldCharType="begin"/>
      </w:r>
      <w:r w:rsidR="001506D5">
        <w:rPr>
          <w:color w:val="000000"/>
        </w:rPr>
        <w:instrText xml:space="preserve"> ADDIN ZOTERO_ITEM CSL_CITATION {"citationID":"GYx9mhLk","properties":{"formattedCitation":"(100)","plainCitation":"(100)","noteIndex":0},"citationItems":[{"id":6750,"uris":["http://zotero.org/users/14195618/items/KMQ4VNG6"],"itemData":{"id":6750,"type":"article-journal","abstract":"An increasing number of evidences show that genes are not distributed randomly across eukaryotic chromosomes, but rather in functional neighborhoods. Nevertheless, the driving force that originated and maintains such neighborhoods is still a matter of controversy. We present the first detailed multispecies cartography of genome regions enriched in genes with related functions and study the evolutionary implications of such clustering. Our results indicate that the chromosomes of higher eukaryotic genomes contain up to 12% of genes arranged in functional neighborhoods, with a high level of gene co-expression, which are consistently distributed in phylogenies. Unexpectedly, neighborhoods with homologous functions are formed by different (non-orthologous) genes in different species. Actually, instead of being conserved, functional neighborhoods present a higher degree of synteny breaks than the genome average. This scenario is compatible with the existence of selective pressures optimizing the coordinated transcription of blocks of functionally related genes. If these neighborhoods were broken by chromosomal rearrangements, selection would favor further rearrangements reconstructing other neighborhoods of similar function. The picture arising from this study is a dynamic genomic landscape with a high level of functional organization.","container-title":"PLOS Computational Biology","DOI":"10.1371/JOURNAL.PCBI.1000953","ISSN":"1553-7358","issue":"10","note":"PMID: 20949098\npublisher: Public Library of Science\nISBN: 2.86102150.0","page":"e1000953","title":"Selection upon Genome Architecture: Conservation of Functional Neighborhoods with Changing Genes","volume":"6","author":[{"family":"Al-Shahrour","given":"Fátima"},{"family":"Minguez","given":"Pablo"},{"family":"Marqués-Bonet","given":"Tomás"},{"family":"Gazave","given":"Elodie"},{"family":"Navarro","given":"Arcadi"},{"family":"Dopazo","given":"Joaquín"}],"issued":{"date-parts":[["2010"]]}}}],"schema":"https://github.com/citation-style-language/schema/raw/master/csl-citation.json"} </w:instrText>
      </w:r>
      <w:r w:rsidR="00C13A84" w:rsidRPr="00433C8A">
        <w:rPr>
          <w:color w:val="000000"/>
        </w:rPr>
        <w:fldChar w:fldCharType="separate"/>
      </w:r>
      <w:r w:rsidR="001506D5">
        <w:rPr>
          <w:color w:val="000000"/>
        </w:rPr>
        <w:t>(100)</w:t>
      </w:r>
      <w:r w:rsidR="00C13A84" w:rsidRPr="00433C8A">
        <w:rPr>
          <w:color w:val="000000"/>
        </w:rPr>
        <w:fldChar w:fldCharType="end"/>
      </w:r>
      <w:r w:rsidRPr="00433C8A">
        <w:t>. It was shown that the chromosomes of higher eukaryotes, including plants, contain genes arranged in functional neighborhoods with gene co-expression, similar to genes arranged into clusters within a TAD</w:t>
      </w:r>
      <w:r w:rsidR="00573D91" w:rsidRPr="00433C8A">
        <w:t xml:space="preserve"> </w:t>
      </w:r>
      <w:r w:rsidR="00573D91" w:rsidRPr="00433C8A">
        <w:fldChar w:fldCharType="begin"/>
      </w:r>
      <w:r w:rsidR="001506D5">
        <w:instrText xml:space="preserve"> ADDIN ZOTERO_ITEM CSL_CITATION {"citationID":"wxBkP5vJ","properties":{"formattedCitation":"(100)","plainCitation":"(100)","noteIndex":0},"citationItems":[{"id":6750,"uris":["http://zotero.org/users/14195618/items/KMQ4VNG6"],"itemData":{"id":6750,"type":"article-journal","abstract":"An increasing number of evidences show that genes are not distributed randomly across eukaryotic chromosomes, but rather in functional neighborhoods. Nevertheless, the driving force that originated and maintains such neighborhoods is still a matter of controversy. We present the first detailed multispecies cartography of genome regions enriched in genes with related functions and study the evolutionary implications of such clustering. Our results indicate that the chromosomes of higher eukaryotic genomes contain up to 12% of genes arranged in functional neighborhoods, with a high level of gene co-expression, which are consistently distributed in phylogenies. Unexpectedly, neighborhoods with homologous functions are formed by different (non-orthologous) genes in different species. Actually, instead of being conserved, functional neighborhoods present a higher degree of synteny breaks than the genome average. This scenario is compatible with the existence of selective pressures optimizing the coordinated transcription of blocks of functionally related genes. If these neighborhoods were broken by chromosomal rearrangements, selection would favor further rearrangements reconstructing other neighborhoods of similar function. The picture arising from this study is a dynamic genomic landscape with a high level of functional organization.","container-title":"PLOS Computational Biology","DOI":"10.1371/JOURNAL.PCBI.1000953","ISSN":"1553-7358","issue":"10","note":"PMID: 20949098\npublisher: Public Library of Science\nISBN: 2.86102150.0","page":"e1000953","title":"Selection upon Genome Architecture: Conservation of Functional Neighborhoods with Changing Genes","volume":"6","author":[{"family":"Al-Shahrour","given":"Fátima"},{"family":"Minguez","given":"Pablo"},{"family":"Marqués-Bonet","given":"Tomás"},{"family":"Gazave","given":"Elodie"},{"family":"Navarro","given":"Arcadi"},{"family":"Dopazo","given":"Joaquín"}],"issued":{"date-parts":[["2010"]]}}}],"schema":"https://github.com/citation-style-language/schema/raw/master/csl-citation.json"} </w:instrText>
      </w:r>
      <w:r w:rsidR="00573D91" w:rsidRPr="00433C8A">
        <w:fldChar w:fldCharType="separate"/>
      </w:r>
      <w:r w:rsidR="001506D5">
        <w:t>(100)</w:t>
      </w:r>
      <w:r w:rsidR="00573D91" w:rsidRPr="00433C8A">
        <w:fldChar w:fldCharType="end"/>
      </w:r>
      <w:r w:rsidRPr="00433C8A">
        <w:t xml:space="preserve">. The function of a cluster is constrained within a neighborhood, </w:t>
      </w:r>
      <w:r w:rsidR="00EF3DC2" w:rsidRPr="00433C8A">
        <w:t xml:space="preserve">and if </w:t>
      </w:r>
      <w:r w:rsidRPr="00433C8A">
        <w:t xml:space="preserve">a chromosomal </w:t>
      </w:r>
      <w:r w:rsidRPr="00433C8A">
        <w:lastRenderedPageBreak/>
        <w:t>rearrangement breaks a neighborhood, selective pressure will lead to the formation of another neighborhood with similar function through additional chromosomal rearrangements</w:t>
      </w:r>
      <w:r w:rsidR="00573D91" w:rsidRPr="00433C8A">
        <w:rPr>
          <w:color w:val="000000"/>
        </w:rPr>
        <w:t xml:space="preserve"> </w:t>
      </w:r>
      <w:r w:rsidR="00573D91" w:rsidRPr="00433C8A">
        <w:rPr>
          <w:color w:val="000000"/>
        </w:rPr>
        <w:fldChar w:fldCharType="begin"/>
      </w:r>
      <w:r w:rsidR="001506D5">
        <w:rPr>
          <w:color w:val="000000"/>
        </w:rPr>
        <w:instrText xml:space="preserve"> ADDIN ZOTERO_ITEM CSL_CITATION {"citationID":"dmcST4R2","properties":{"formattedCitation":"(100)","plainCitation":"(100)","noteIndex":0},"citationItems":[{"id":6750,"uris":["http://zotero.org/users/14195618/items/KMQ4VNG6"],"itemData":{"id":6750,"type":"article-journal","abstract":"An increasing number of evidences show that genes are not distributed randomly across eukaryotic chromosomes, but rather in functional neighborhoods. Nevertheless, the driving force that originated and maintains such neighborhoods is still a matter of controversy. We present the first detailed multispecies cartography of genome regions enriched in genes with related functions and study the evolutionary implications of such clustering. Our results indicate that the chromosomes of higher eukaryotic genomes contain up to 12% of genes arranged in functional neighborhoods, with a high level of gene co-expression, which are consistently distributed in phylogenies. Unexpectedly, neighborhoods with homologous functions are formed by different (non-orthologous) genes in different species. Actually, instead of being conserved, functional neighborhoods present a higher degree of synteny breaks than the genome average. This scenario is compatible with the existence of selective pressures optimizing the coordinated transcription of blocks of functionally related genes. If these neighborhoods were broken by chromosomal rearrangements, selection would favor further rearrangements reconstructing other neighborhoods of similar function. The picture arising from this study is a dynamic genomic landscape with a high level of functional organization.","container-title":"PLOS Computational Biology","DOI":"10.1371/JOURNAL.PCBI.1000953","ISSN":"1553-7358","issue":"10","note":"PMID: 20949098\npublisher: Public Library of Science\nISBN: 2.86102150.0","page":"e1000953","title":"Selection upon Genome Architecture: Conservation of Functional Neighborhoods with Changing Genes","volume":"6","author":[{"family":"Al-Shahrour","given":"Fátima"},{"family":"Minguez","given":"Pablo"},{"family":"Marqués-Bonet","given":"Tomás"},{"family":"Gazave","given":"Elodie"},{"family":"Navarro","given":"Arcadi"},{"family":"Dopazo","given":"Joaquín"}],"issued":{"date-parts":[["2010"]]}}}],"schema":"https://github.com/citation-style-language/schema/raw/master/csl-citation.json"} </w:instrText>
      </w:r>
      <w:r w:rsidR="00573D91" w:rsidRPr="00433C8A">
        <w:rPr>
          <w:color w:val="000000"/>
        </w:rPr>
        <w:fldChar w:fldCharType="separate"/>
      </w:r>
      <w:r w:rsidR="001506D5">
        <w:rPr>
          <w:color w:val="000000"/>
        </w:rPr>
        <w:t>(100)</w:t>
      </w:r>
      <w:r w:rsidR="00573D91" w:rsidRPr="00433C8A">
        <w:rPr>
          <w:color w:val="000000"/>
        </w:rPr>
        <w:fldChar w:fldCharType="end"/>
      </w:r>
      <w:r w:rsidRPr="00433C8A">
        <w:t>. Similar mechanisms could explain the seeming instability of TADs in evolution. In addition, high levels of presence/absence variation known for plant genomes, including rice, could also contribute to the highly dynamic nature of the TAD genomic landscape. Future studies can indeed examine the evolutionary mechanisms underlying the divergence of TADs in eukaryotic genomes and their functional consequences.</w:t>
      </w:r>
    </w:p>
    <w:p w14:paraId="7D6580BC" w14:textId="77777777" w:rsidR="001471DC" w:rsidRPr="00433C8A" w:rsidRDefault="001471DC" w:rsidP="00486848">
      <w:pPr>
        <w:spacing w:line="480" w:lineRule="auto"/>
      </w:pPr>
    </w:p>
    <w:p w14:paraId="16C429CD" w14:textId="18DF9CFA" w:rsidR="0388B665" w:rsidRPr="00433C8A" w:rsidRDefault="0388B665" w:rsidP="0BD60C0D">
      <w:pPr>
        <w:spacing w:line="480" w:lineRule="auto"/>
        <w:jc w:val="both"/>
        <w:rPr>
          <w:color w:val="000000" w:themeColor="text1"/>
        </w:rPr>
      </w:pPr>
      <w:r w:rsidRPr="00433C8A">
        <w:rPr>
          <w:b/>
          <w:bCs/>
          <w:color w:val="000000" w:themeColor="text1"/>
        </w:rPr>
        <w:t>METHODS</w:t>
      </w:r>
    </w:p>
    <w:p w14:paraId="4AECB50C" w14:textId="1C15E4E6" w:rsidR="0388B665" w:rsidRPr="00433C8A" w:rsidRDefault="0388B665" w:rsidP="0BD60C0D">
      <w:pPr>
        <w:spacing w:line="480" w:lineRule="auto"/>
        <w:jc w:val="both"/>
        <w:rPr>
          <w:color w:val="000000" w:themeColor="text1"/>
        </w:rPr>
      </w:pPr>
      <w:r w:rsidRPr="00433C8A">
        <w:rPr>
          <w:b/>
          <w:bCs/>
          <w:color w:val="000000" w:themeColor="text1"/>
        </w:rPr>
        <w:t xml:space="preserve">Plant materials and growth conditions for Micro-C. </w:t>
      </w:r>
      <w:r w:rsidRPr="00433C8A">
        <w:rPr>
          <w:color w:val="000000" w:themeColor="text1"/>
        </w:rPr>
        <w:t xml:space="preserve">Seeds of </w:t>
      </w:r>
      <w:r w:rsidRPr="00433C8A">
        <w:rPr>
          <w:i/>
          <w:iCs/>
          <w:color w:val="000000" w:themeColor="text1"/>
        </w:rPr>
        <w:t>O. sativa</w:t>
      </w:r>
      <w:r w:rsidRPr="00433C8A">
        <w:rPr>
          <w:color w:val="000000" w:themeColor="text1"/>
        </w:rPr>
        <w:t xml:space="preserve"> landraces Nipponbare (IRGC 12731, temperate </w:t>
      </w:r>
      <w:r w:rsidR="0000192B" w:rsidRPr="00433C8A">
        <w:rPr>
          <w:color w:val="000000" w:themeColor="text1"/>
        </w:rPr>
        <w:t>japonica</w:t>
      </w:r>
      <w:r w:rsidRPr="00433C8A">
        <w:rPr>
          <w:color w:val="000000" w:themeColor="text1"/>
        </w:rPr>
        <w:t xml:space="preserve">), Azucena (IRGC 328, tropical </w:t>
      </w:r>
      <w:r w:rsidR="0000192B" w:rsidRPr="00433C8A">
        <w:rPr>
          <w:color w:val="000000" w:themeColor="text1"/>
        </w:rPr>
        <w:t>japonica</w:t>
      </w:r>
      <w:r w:rsidRPr="00433C8A">
        <w:rPr>
          <w:color w:val="000000" w:themeColor="text1"/>
        </w:rPr>
        <w:t xml:space="preserve">), and IR64 (IRGC 66970, </w:t>
      </w:r>
      <w:r w:rsidR="0000192B" w:rsidRPr="00433C8A">
        <w:rPr>
          <w:color w:val="000000" w:themeColor="text1"/>
        </w:rPr>
        <w:t>indica</w:t>
      </w:r>
      <w:r w:rsidRPr="00433C8A">
        <w:rPr>
          <w:color w:val="000000" w:themeColor="text1"/>
        </w:rPr>
        <w:t xml:space="preserve">) were provided by the International Rice Research Institute (Los Baños, Philippines). Seeds of </w:t>
      </w:r>
      <w:r w:rsidRPr="00433C8A">
        <w:rPr>
          <w:i/>
          <w:iCs/>
          <w:color w:val="000000" w:themeColor="text1"/>
        </w:rPr>
        <w:t>O.</w:t>
      </w:r>
      <w:r w:rsidR="0000192B" w:rsidRPr="00433C8A">
        <w:rPr>
          <w:i/>
          <w:iCs/>
          <w:color w:val="000000" w:themeColor="text1"/>
        </w:rPr>
        <w:t xml:space="preserve"> </w:t>
      </w:r>
      <w:r w:rsidRPr="00433C8A">
        <w:rPr>
          <w:i/>
          <w:iCs/>
          <w:color w:val="000000" w:themeColor="text1"/>
        </w:rPr>
        <w:t>rufipogon</w:t>
      </w:r>
      <w:r w:rsidRPr="00433C8A">
        <w:rPr>
          <w:color w:val="000000" w:themeColor="text1"/>
        </w:rPr>
        <w:t xml:space="preserve"> (W1943) and </w:t>
      </w:r>
      <w:r w:rsidRPr="00433C8A">
        <w:rPr>
          <w:i/>
          <w:iCs/>
          <w:color w:val="000000" w:themeColor="text1"/>
        </w:rPr>
        <w:t>O.</w:t>
      </w:r>
      <w:r w:rsidR="0000192B" w:rsidRPr="00433C8A">
        <w:rPr>
          <w:i/>
          <w:iCs/>
          <w:color w:val="000000" w:themeColor="text1"/>
        </w:rPr>
        <w:t xml:space="preserve"> </w:t>
      </w:r>
      <w:r w:rsidRPr="00433C8A">
        <w:rPr>
          <w:i/>
          <w:iCs/>
          <w:color w:val="000000" w:themeColor="text1"/>
        </w:rPr>
        <w:t>meridionalis</w:t>
      </w:r>
      <w:r w:rsidRPr="00433C8A">
        <w:rPr>
          <w:color w:val="000000" w:themeColor="text1"/>
        </w:rPr>
        <w:t xml:space="preserve"> (W2112) were provided by the National Institute of Genetics (Mishima, Japan). Seeds were incubated for 5 d at 50° C and germinated in water in the dark for 48 h at 30° C. These were subsequently sown on hydroponic pots suspended in 1× Peters solution and 1.8 mM FeSO4 (pH = 5.1–5.8) (JR Peters). Plants were grown in growth chambers (12-h days; 30°C/20°C day/night; 300–500 μmol quanta m−2 s−1; relative humidity: 50–70%). Leaf tissue was collected from 14-day-old plants.</w:t>
      </w:r>
    </w:p>
    <w:p w14:paraId="1456CD15" w14:textId="7530370D" w:rsidR="0BD60C0D" w:rsidRPr="00433C8A" w:rsidRDefault="0BD60C0D" w:rsidP="0BD60C0D">
      <w:pPr>
        <w:spacing w:line="480" w:lineRule="auto"/>
        <w:jc w:val="both"/>
        <w:rPr>
          <w:color w:val="000000" w:themeColor="text1"/>
        </w:rPr>
      </w:pPr>
    </w:p>
    <w:p w14:paraId="199509CD" w14:textId="687942D8" w:rsidR="0388B665" w:rsidRPr="00433C8A" w:rsidRDefault="0388B665" w:rsidP="0BD60C0D">
      <w:pPr>
        <w:spacing w:line="480" w:lineRule="auto"/>
        <w:jc w:val="both"/>
        <w:rPr>
          <w:color w:val="000000" w:themeColor="text1"/>
        </w:rPr>
      </w:pPr>
      <w:r w:rsidRPr="00433C8A">
        <w:rPr>
          <w:b/>
          <w:bCs/>
          <w:color w:val="000000" w:themeColor="text1"/>
        </w:rPr>
        <w:t xml:space="preserve">Micro-C library preparation and sequencing. </w:t>
      </w:r>
      <w:r w:rsidRPr="00433C8A">
        <w:rPr>
          <w:color w:val="000000" w:themeColor="text1"/>
        </w:rPr>
        <w:t xml:space="preserve">For each species/variety, we generated two replicate Micro-C datasets (Table S1). The Micro-C libraries were prepared using the Dovetail Micro-C Kit </w:t>
      </w:r>
      <w:r w:rsidR="00B17C68" w:rsidRPr="00433C8A">
        <w:rPr>
          <w:color w:val="000000" w:themeColor="text1"/>
        </w:rPr>
        <w:t xml:space="preserve">for animal tissue, which we </w:t>
      </w:r>
      <w:r w:rsidRPr="00433C8A">
        <w:rPr>
          <w:color w:val="000000" w:themeColor="text1"/>
        </w:rPr>
        <w:t>adapted for plant tissues. In brief, 50</w:t>
      </w:r>
      <w:r w:rsidR="00BD3906" w:rsidRPr="00433C8A">
        <w:rPr>
          <w:color w:val="000000" w:themeColor="text1"/>
        </w:rPr>
        <w:t xml:space="preserve"> </w:t>
      </w:r>
      <w:r w:rsidRPr="00433C8A">
        <w:rPr>
          <w:color w:val="000000" w:themeColor="text1"/>
        </w:rPr>
        <w:t xml:space="preserve">mg of frozen leaf tissue were ground to a fine powder in liquid nitrogen. Ground tissue was fixed with disuccinimidyl </w:t>
      </w:r>
      <w:r w:rsidRPr="00433C8A">
        <w:rPr>
          <w:color w:val="000000" w:themeColor="text1"/>
        </w:rPr>
        <w:lastRenderedPageBreak/>
        <w:t>glutarate and formaldehyde. The cross-linked chromatin was then digested using micrococcal nuclease (MNase) until an optimal digestion profile of 40-</w:t>
      </w:r>
      <w:r w:rsidR="00DA31EF" w:rsidRPr="00433C8A">
        <w:rPr>
          <w:color w:val="000000" w:themeColor="text1"/>
        </w:rPr>
        <w:t>7</w:t>
      </w:r>
      <w:r w:rsidRPr="00433C8A">
        <w:rPr>
          <w:color w:val="000000" w:themeColor="text1"/>
        </w:rPr>
        <w:t>0% mononucleosomes was achieved. The sample was then lysed with SDS, and the chromatin ends were repaired and ligated to a biotinylated bridge adapter followed by proximity ligation. The cross-links were then reversed, the proteins were degraded, and the DNA was purified and ligated with Illumina-compatible adaptors. Biotinylated DNA was pulled down on streptavidin beads and then PCR amplified. Two biological replicates were used. The libraries were sequenced on the Illumina NextSeq 500 platform with 150-bp paired-end reads at the NYU CGSB Genomics Core facility.</w:t>
      </w:r>
    </w:p>
    <w:p w14:paraId="578AAB15" w14:textId="11220BC4" w:rsidR="0BD60C0D" w:rsidRPr="00433C8A" w:rsidRDefault="0BD60C0D" w:rsidP="0BD60C0D">
      <w:pPr>
        <w:spacing w:line="480" w:lineRule="auto"/>
        <w:jc w:val="both"/>
        <w:rPr>
          <w:color w:val="000000" w:themeColor="text1"/>
        </w:rPr>
      </w:pPr>
    </w:p>
    <w:p w14:paraId="64323C3E" w14:textId="0AF043F1" w:rsidR="0388B665" w:rsidRDefault="0388B665" w:rsidP="0BD60C0D">
      <w:pPr>
        <w:spacing w:line="480" w:lineRule="auto"/>
        <w:jc w:val="both"/>
        <w:rPr>
          <w:color w:val="000000" w:themeColor="text1"/>
        </w:rPr>
      </w:pPr>
      <w:r w:rsidRPr="00433C8A">
        <w:rPr>
          <w:b/>
          <w:bCs/>
          <w:color w:val="000000" w:themeColor="text1"/>
        </w:rPr>
        <w:t xml:space="preserve">Micro-C data analysis. </w:t>
      </w:r>
      <w:r w:rsidRPr="00433C8A">
        <w:rPr>
          <w:color w:val="000000" w:themeColor="text1"/>
        </w:rPr>
        <w:t>Chromatin contact maps were generated using the Dovetail Genomics pipeline (</w:t>
      </w:r>
      <w:hyperlink r:id="rId19">
        <w:r w:rsidRPr="00433C8A">
          <w:rPr>
            <w:rStyle w:val="Hyperlink"/>
          </w:rPr>
          <w:t>https://micro-c.readthedocs.io/en/latest/index.html</w:t>
        </w:r>
      </w:hyperlink>
      <w:r w:rsidRPr="00433C8A">
        <w:rPr>
          <w:color w:val="000000" w:themeColor="text1"/>
        </w:rPr>
        <w:t>). Briefly, sequenced read pairs were mapped to the reference genomes (see below) using BWA-MEM v.0.7.17</w:t>
      </w:r>
      <w:r w:rsidR="00CE0F1D" w:rsidRPr="00433C8A">
        <w:rPr>
          <w:color w:val="000000" w:themeColor="text1"/>
        </w:rPr>
        <w:t xml:space="preserve"> </w:t>
      </w:r>
      <w:r w:rsidR="00CE0F1D" w:rsidRPr="00433C8A">
        <w:rPr>
          <w:color w:val="000000" w:themeColor="text1"/>
        </w:rPr>
        <w:fldChar w:fldCharType="begin"/>
      </w:r>
      <w:r w:rsidR="001506D5">
        <w:rPr>
          <w:color w:val="000000" w:themeColor="text1"/>
        </w:rPr>
        <w:instrText xml:space="preserve"> ADDIN ZOTERO_ITEM CSL_CITATION {"citationID":"ZMK6j0As","properties":{"formattedCitation":"(101)","plainCitation":"(101)","noteIndex":0},"citationItems":[{"id":6880,"uris":["http://zotero.org/users/14195618/items/MJEHYPXR"],"itemData":{"id":6880,"type":"article-journal","abstract":"MOTIVATION: The enormous amount of short reads generated by the new DNA sequencing technologies call for the development of fast and accurate read alignment programs. A first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individuals.\nRESULTS: We implemented Burrows-Wheeler Alignment tool (BWA), a new read alignment package that is based on backward search with Burrows-Wheeler Transform (BWT), to efficiently align short sequencing reads against a large reference sequence such as the human genome, allowing mismatches and gaps. BWA supports both base space reads, e.g. from Illumina sequencing machines, and color space reads from AB SOLiD machines. Evaluations on both simulated and real data suggest that BWA is approximately 10-20x faster than MAQ, while achieving similar accuracy. In addition, BWA outputs alignment in the new standard SAM (Sequence Alignment/Map) format. Variant calling and other downstream analyses after the alignment can be achieved with the open source SAMtools software package.\nAVAILABILITY: http://maq.sourceforge.net.","container-title":"Bioinformatics (Oxford, England)","DOI":"10.1093/bioinformatics/btp324","ISSN":"1367-4811","issue":"14","journalAbbreviation":"Bioinformatics","language":"eng","note":"PMID: 19451168\nPMCID: PMC2705234","page":"1754-1760","source":"PubMed","title":"Fast and accurate short read alignment with Burrows-Wheeler transform","volume":"25","author":[{"family":"Li","given":"Heng"},{"family":"Durbin","given":"Richard"}],"issued":{"date-parts":[["2009",7,15]]}}}],"schema":"https://github.com/citation-style-language/schema/raw/master/csl-citation.json"} </w:instrText>
      </w:r>
      <w:r w:rsidR="00CE0F1D" w:rsidRPr="00433C8A">
        <w:rPr>
          <w:color w:val="000000" w:themeColor="text1"/>
        </w:rPr>
        <w:fldChar w:fldCharType="separate"/>
      </w:r>
      <w:r w:rsidR="001506D5">
        <w:rPr>
          <w:noProof/>
          <w:color w:val="000000" w:themeColor="text1"/>
        </w:rPr>
        <w:t>(101)</w:t>
      </w:r>
      <w:r w:rsidR="00CE0F1D" w:rsidRPr="00433C8A">
        <w:rPr>
          <w:color w:val="000000" w:themeColor="text1"/>
        </w:rPr>
        <w:fldChar w:fldCharType="end"/>
      </w:r>
      <w:r w:rsidRPr="00433C8A">
        <w:rPr>
          <w:color w:val="000000" w:themeColor="text1"/>
        </w:rPr>
        <w:t xml:space="preserve">, then low quality reads (MAPQ&lt;40) and PCR duplicates were removed by pairtools v.1.0.2 </w:t>
      </w:r>
      <w:r w:rsidR="00825FDC" w:rsidRPr="00433C8A">
        <w:rPr>
          <w:color w:val="000000" w:themeColor="text1"/>
        </w:rPr>
        <w:fldChar w:fldCharType="begin"/>
      </w:r>
      <w:r w:rsidR="001506D5">
        <w:rPr>
          <w:color w:val="000000" w:themeColor="text1"/>
        </w:rPr>
        <w:instrText xml:space="preserve"> ADDIN ZOTERO_ITEM CSL_CITATION {"citationID":"ea2XCfQ9","properties":{"formattedCitation":"(102)","plainCitation":"(102)","noteIndex":0},"citationItems":[{"id":6877,"uris":["http://zotero.org/users/14195618/items/LC2JE6VG"],"itemData":{"id":6877,"type":"article-journal","abstract":"The field of 3D genome organization produces large amounts of sequencing data from Hi-C and a rapidly-expanding set of other chromosome conformation protocols (3C+). Massive and heterogeneous 3C+ data require high-performance and flexible processing of sequenced reads into contact pairs. To meet these challenges, we present pairtools - a flexible suite of tools for contact extraction from sequencing data. Pairtools provides modular command-line interface (CLI) tools that can be flexibly chained into data processing pipelines. Pairtools provides both crucial core tools as well as auxiliary tools for building feature-rich 3C+ pipelines, including contact pair manipulation, filtration, and quality control. Benchmarking pairtools against popular 3C+ data pipelines shows advantages of pairtools for high-performance and flexible 3C+ analysis. Finally, pairtools provides protocol-specific tools for multi-way contacts, haplotype-resolved contacts, and single-cell Hi-C. The combination of CLI tools and tight integration with Python data analysis libraries makes pairtools a versatile foundation for a broad range of 3C+ pipelines.","container-title":"bioRxiv: The Preprint Server for Biology","DOI":"10.1101/2023.02.13.528389","journalAbbreviation":"bioRxiv","language":"eng","note":"PMID: 36824968\nPMCID: PMC9949071","page":"2023.02.13.528389","source":"PubMed","title":"Pairtools: from sequencing data to chromosome contacts","title-short":"Pairtools","author":[{"literal":"Open2C"},{"family":"Abdennur","given":"Nezar"},{"family":"Fudenberg","given":"Geoffrey"},{"family":"Flyamer","given":"Ilya M."},{"family":"Galitsyna","given":"Aleksandra A."},{"family":"Goloborodko","given":"Anton"},{"family":"Imakaev","given":"Maxim"},{"family":"Venev","given":"Sergey V."}],"issued":{"date-parts":[["2023",2,15]]}}}],"schema":"https://github.com/citation-style-language/schema/raw/master/csl-citation.json"} </w:instrText>
      </w:r>
      <w:r w:rsidR="00825FDC" w:rsidRPr="00433C8A">
        <w:rPr>
          <w:color w:val="000000" w:themeColor="text1"/>
        </w:rPr>
        <w:fldChar w:fldCharType="separate"/>
      </w:r>
      <w:r w:rsidR="001506D5">
        <w:rPr>
          <w:color w:val="000000"/>
        </w:rPr>
        <w:t>(102)</w:t>
      </w:r>
      <w:r w:rsidR="00825FDC" w:rsidRPr="00433C8A">
        <w:rPr>
          <w:color w:val="000000" w:themeColor="text1"/>
        </w:rPr>
        <w:fldChar w:fldCharType="end"/>
      </w:r>
      <w:r w:rsidRPr="00433C8A">
        <w:rPr>
          <w:color w:val="000000" w:themeColor="text1"/>
        </w:rPr>
        <w:t xml:space="preserve">. Hic and mcool files (that included multiple bin sizes) were generated by juicer v.1.6 </w:t>
      </w:r>
      <w:r w:rsidR="00825FDC" w:rsidRPr="00433C8A">
        <w:rPr>
          <w:color w:val="000000" w:themeColor="text1"/>
        </w:rPr>
        <w:fldChar w:fldCharType="begin"/>
      </w:r>
      <w:r w:rsidR="001506D5">
        <w:rPr>
          <w:color w:val="000000" w:themeColor="text1"/>
        </w:rPr>
        <w:instrText xml:space="preserve"> ADDIN ZOTERO_ITEM CSL_CITATION {"citationID":"QKm6rMre","properties":{"formattedCitation":"(103)","plainCitation":"(103)","noteIndex":0},"citationItems":[{"id":6883,"uris":["http://zotero.org/users/14195618/items/BER6E2FH"],"itemData":{"id":6883,"type":"article-journal","abstract":"Hi-C experiments explore the 3D structure of the genome, generating terabases of data to create high-resolution contact maps. Here, we introduce Juicer, an open-source tool for analyzing terabase-scale Hi-C datasets. Juicer allows users without a computational background to transform raw sequence data into normalized contact maps with one click. Juicer produces a hic file containing compressed contact matrices at many resolutions, facilitating visualization and analysis at multiple scales. Structural features, such as loops and domains, are automatically annotated. Juicer is available as open source software at http://aidenlab.org/juicer/.","container-title":"Cell Systems","DOI":"10.1016/j.cels.2016.07.002","ISSN":"2405-4712","issue":"1","journalAbbreviation":"Cell Systems","page":"95-98","source":"ScienceDirect","title":"Juicer Provides a One-Click System for Analyzing Loop-Resolution Hi-C Experiments","volume":"3","author":[{"family":"Durand","given":"Neva C."},{"family":"Shamim","given":"Muhammad S."},{"family":"Machol","given":"Ido"},{"family":"Rao","given":"Suhas S. P."},{"family":"Huntley","given":"Miriam H."},{"family":"Lander","given":"Eric S."},{"family":"Aiden","given":"Erez Lieberman"}],"issued":{"date-parts":[["2016",7,27]]}}}],"schema":"https://github.com/citation-style-language/schema/raw/master/csl-citation.json"} </w:instrText>
      </w:r>
      <w:r w:rsidR="00825FDC" w:rsidRPr="00433C8A">
        <w:rPr>
          <w:color w:val="000000" w:themeColor="text1"/>
        </w:rPr>
        <w:fldChar w:fldCharType="separate"/>
      </w:r>
      <w:r w:rsidR="001506D5">
        <w:rPr>
          <w:color w:val="000000"/>
        </w:rPr>
        <w:t>(103)</w:t>
      </w:r>
      <w:r w:rsidR="00825FDC" w:rsidRPr="00433C8A">
        <w:rPr>
          <w:color w:val="000000" w:themeColor="text1"/>
        </w:rPr>
        <w:fldChar w:fldCharType="end"/>
      </w:r>
      <w:r w:rsidRPr="00433C8A">
        <w:rPr>
          <w:color w:val="000000" w:themeColor="text1"/>
        </w:rPr>
        <w:t xml:space="preserve"> and cooler v.0.9.0</w:t>
      </w:r>
      <w:r w:rsidR="007369F9" w:rsidRPr="00433C8A">
        <w:rPr>
          <w:color w:val="000000" w:themeColor="text1"/>
        </w:rPr>
        <w:t xml:space="preserve"> </w:t>
      </w:r>
      <w:r w:rsidR="007369F9" w:rsidRPr="00433C8A">
        <w:rPr>
          <w:color w:val="000000" w:themeColor="text1"/>
        </w:rPr>
        <w:fldChar w:fldCharType="begin"/>
      </w:r>
      <w:r w:rsidR="001506D5">
        <w:rPr>
          <w:color w:val="000000" w:themeColor="text1"/>
        </w:rPr>
        <w:instrText xml:space="preserve"> ADDIN ZOTERO_ITEM CSL_CITATION {"citationID":"SwFUCs5a","properties":{"formattedCitation":"(104)","plainCitation":"(104)","noteIndex":0},"citationItems":[{"id":6886,"uris":["http://zotero.org/users/14195618/items/QJRDNMUR"],"itemData":{"id":6886,"type":"article-journal","abstract":"Most existing coverage-based (epi)genomic datasets are one-dimensional, but newer technologies probing interactions (physical, genetic, etc.) produce quantitative maps with two-dimensional genomic coordinate systems. Storage and computational costs mount sharply with data resolution when such maps are stored in dense form. Hence, there is a pressing need to develop data storage strategies that handle the full range of useful resolutions in multidimensional genomic datasets by taking advantage of their sparse nature, while supporting efficient compression and providing fast random access to facilitate development of scalable algorithms for data analysis. We developed a file format called cooler, based on a sparse data model, that can support genomically labeled matrices at any resolution. It has the flexibility to accommodate various descriptions of the data axes (genomic coordinates, tracks and bin annotations), resolutions, data density patterns and metadata. Cooler is based on HDF5 and is supported by a Python library and command line suite to create, read, inspect and manipulate cooler data collections. The format has been adopted as a standard by the NIH 4D Nucleome Consortium.Cooler is cross-platform, BSD-licensed and can be installed from the Python package index or the bioconda repository. The source code is maintained on Github at https://github.com/mirnylab/cooler.Supplementary data are available at Bioinformatics online.","container-title":"Bioinformatics","DOI":"10.1093/bioinformatics/btz540","ISSN":"1367-4803","issue":"1","journalAbbreviation":"Bioinformatics","page":"311-316","source":"Silverchair","title":"Cooler: scalable storage for Hi-C data and other genomically labeled arrays","title-short":"Cooler","volume":"36","author":[{"family":"Abdennur","given":"Nezar"},{"family":"Mirny","given":"Leonid A"}],"issued":{"date-parts":[["2020",1,1]]}}}],"schema":"https://github.com/citation-style-language/schema/raw/master/csl-citation.json"} </w:instrText>
      </w:r>
      <w:r w:rsidR="007369F9" w:rsidRPr="00433C8A">
        <w:rPr>
          <w:color w:val="000000" w:themeColor="text1"/>
        </w:rPr>
        <w:fldChar w:fldCharType="separate"/>
      </w:r>
      <w:r w:rsidR="001506D5">
        <w:rPr>
          <w:noProof/>
          <w:color w:val="000000" w:themeColor="text1"/>
        </w:rPr>
        <w:t>(104)</w:t>
      </w:r>
      <w:r w:rsidR="007369F9" w:rsidRPr="00433C8A">
        <w:rPr>
          <w:color w:val="000000" w:themeColor="text1"/>
        </w:rPr>
        <w:fldChar w:fldCharType="end"/>
      </w:r>
      <w:r w:rsidRPr="00433C8A">
        <w:rPr>
          <w:color w:val="000000" w:themeColor="text1"/>
        </w:rPr>
        <w:t>, respectively. Hic files were normalized by KR method in Juicebox v.2.20.00</w:t>
      </w:r>
      <w:r w:rsidR="007369F9" w:rsidRPr="00433C8A">
        <w:rPr>
          <w:color w:val="000000" w:themeColor="text1"/>
        </w:rPr>
        <w:t xml:space="preserve"> </w:t>
      </w:r>
      <w:r w:rsidR="007369F9" w:rsidRPr="00433C8A">
        <w:rPr>
          <w:color w:val="000000" w:themeColor="text1"/>
        </w:rPr>
        <w:fldChar w:fldCharType="begin"/>
      </w:r>
      <w:r w:rsidR="001506D5">
        <w:rPr>
          <w:color w:val="000000" w:themeColor="text1"/>
        </w:rPr>
        <w:instrText xml:space="preserve"> ADDIN ZOTERO_ITEM CSL_CITATION {"citationID":"rNGDIrgg","properties":{"formattedCitation":"(105)","plainCitation":"(105)","noteIndex":0},"citationItems":[{"id":6889,"uris":["http://zotero.org/users/14195618/items/UZNP24SS"],"itemData":{"id":6889,"type":"article-journal","abstract":"Hi-C experiments study how genomes fold in 3D, generating contact maps containing features as small as 20 bp and as large as 200 Mb. Here we introduce Juicebox, a tool for exploring Hi-C and other contact map data. Juicebox allows users to zoom in and out of Hi-C maps interactively, just as a user of Google Earth might zoom in and out of a geographic map. Maps can be compared to one another, or to 1D tracks or 2D feature sets.","container-title":"Cell Systems","DOI":"10.1016/j.cels.2015.07.012","ISSN":"2405-4712","issue":"1","journalAbbreviation":"Cell Syst","language":"eng","note":"PMID: 27467250\nPMCID: PMC5596920","page":"99-101","source":"PubMed","title":"Juicebox Provides a Visualization System for Hi-C Contact Maps with Unlimited Zoom","volume":"3","author":[{"family":"Durand","given":"Neva C."},{"family":"Robinson","given":"James T."},{"family":"Shamim","given":"Muhammad S."},{"family":"Machol","given":"Ido"},{"family":"Mesirov","given":"Jill P."},{"family":"Lander","given":"Eric S."},{"family":"Aiden","given":"Erez Lieberman"}],"issued":{"date-parts":[["2016",7]]}}}],"schema":"https://github.com/citation-style-language/schema/raw/master/csl-citation.json"} </w:instrText>
      </w:r>
      <w:r w:rsidR="007369F9" w:rsidRPr="00433C8A">
        <w:rPr>
          <w:color w:val="000000" w:themeColor="text1"/>
        </w:rPr>
        <w:fldChar w:fldCharType="separate"/>
      </w:r>
      <w:r w:rsidR="001506D5">
        <w:rPr>
          <w:color w:val="000000"/>
        </w:rPr>
        <w:t>(105)</w:t>
      </w:r>
      <w:r w:rsidR="007369F9" w:rsidRPr="00433C8A">
        <w:rPr>
          <w:color w:val="000000" w:themeColor="text1"/>
        </w:rPr>
        <w:fldChar w:fldCharType="end"/>
      </w:r>
      <w:r w:rsidRPr="00433C8A">
        <w:rPr>
          <w:color w:val="000000" w:themeColor="text1"/>
        </w:rPr>
        <w:t xml:space="preserve">, and cooler balance was applied to normalize mcool files. CoolBox v.0.3.8 </w:t>
      </w:r>
      <w:r w:rsidR="007369F9" w:rsidRPr="00433C8A">
        <w:rPr>
          <w:color w:val="000000" w:themeColor="text1"/>
        </w:rPr>
        <w:fldChar w:fldCharType="begin"/>
      </w:r>
      <w:r w:rsidR="00976D23" w:rsidRPr="00433C8A">
        <w:rPr>
          <w:color w:val="000000" w:themeColor="text1"/>
        </w:rPr>
        <w:instrText xml:space="preserve"> ADDIN ZOTERO_ITEM CSL_CITATION {"citationID":"k2qjpQZ6","properties":{"formattedCitation":"(49)","plainCitation":"(49)","noteIndex":0},"citationItems":[{"id":6437,"uris":["http://zotero.org/users/14195618/items/ER345CNA"],"itemData":{"id":6437,"type":"article-journal","abstract":"Background: Data visualization, especially the genome track plots, is crucial for genomics researchers to discover patterns in large-scale sequencing dataset. Although existing tools works well for producing a normal view of the input data, they are not convenient when users want to create customized data representations. Such gap between the visualization and data processing, prevents the users to uncover more hidden structure of the dataset. Results: We developed CoolBox—an open-source toolkit for visual analysis of genomics data. This user-friendly toolkit is highly compatible with the Python ecosystem and customizable with a well-designed user interface. It can be used in various visualization situations like a Swiss army knife. For example, to produce high-quality genome track plots or fetch commonly used genomic data files with a Python script or command line, to explore genomic data interactively within Jupyter environment or web browser. Moreover, owing to the highly extensible Application Programming Interface design, users can customize their own tracks without difficulty, which greatly facilitate analytical, comparative genomic data visualization tasks. Conclusions: CoolBox allows users to produce high-quality visualization plots and explore their data in a flexible, programmable and user-friendly way.","container-title":"BMC Bioinformatics","DOI":"10.1186/S12859-021-04408-W/TABLES/2","ISSN":"14712105","issue":"1","note":"PMID: 34629071\npublisher: BioMed Central Ltd","page":"1-9","title":"CoolBox: a flexible toolkit for visual analysis of genomics data","volume":"22","author":[{"family":"Xu","given":"Weize"},{"family":"Zhong","given":"Quan"},{"family":"Lin","given":"Da"},{"family":"Zuo","given":"Ya"},{"family":"Dai","given":"Jinxia"},{"family":"Li","given":"Guoliang"},{"family":"Cao","given":"Gang"}],"issued":{"date-parts":[["2021",12,1]]}}}],"schema":"https://github.com/citation-style-language/schema/raw/master/csl-citation.json"} </w:instrText>
      </w:r>
      <w:r w:rsidR="007369F9" w:rsidRPr="00433C8A">
        <w:rPr>
          <w:color w:val="000000" w:themeColor="text1"/>
        </w:rPr>
        <w:fldChar w:fldCharType="separate"/>
      </w:r>
      <w:r w:rsidR="00976D23" w:rsidRPr="00433C8A">
        <w:rPr>
          <w:color w:val="000000"/>
        </w:rPr>
        <w:t>(49)</w:t>
      </w:r>
      <w:r w:rsidR="007369F9" w:rsidRPr="00433C8A">
        <w:rPr>
          <w:color w:val="000000" w:themeColor="text1"/>
        </w:rPr>
        <w:fldChar w:fldCharType="end"/>
      </w:r>
      <w:r w:rsidRPr="00433C8A">
        <w:rPr>
          <w:color w:val="000000" w:themeColor="text1"/>
        </w:rPr>
        <w:t xml:space="preserve"> was used for plotting the contact maps at 5kb resolution together with genetic/epigenetic tracks and for plotting the distance-dependent decay of chromatin contacts. We used HiCRep</w:t>
      </w:r>
      <w:r w:rsidR="00770382" w:rsidRPr="00433C8A">
        <w:rPr>
          <w:color w:val="000000" w:themeColor="text1"/>
        </w:rPr>
        <w:t xml:space="preserve"> </w:t>
      </w:r>
      <w:r w:rsidR="00770382" w:rsidRPr="00433C8A">
        <w:rPr>
          <w:color w:val="000000" w:themeColor="text1"/>
        </w:rPr>
        <w:fldChar w:fldCharType="begin"/>
      </w:r>
      <w:r w:rsidR="00976D23" w:rsidRPr="00433C8A">
        <w:rPr>
          <w:color w:val="000000" w:themeColor="text1"/>
        </w:rPr>
        <w:instrText xml:space="preserve"> ADDIN ZOTERO_ITEM CSL_CITATION {"citationID":"SLjimSIj","properties":{"formattedCitation":"(46)","plainCitation":"(46)","noteIndex":0},"citationItems":[{"id":6254,"uris":["http://zotero.org/users/14195618/items/96RB3TG6"],"itemData":{"id":6254,"type":"article-journal","abstract":"Hi-C is a powerful technology for studying genome-wide chromatin interactions. However, current methods for assessing Hi-C data reproducibility can produce misleading results because they ignore spatial features in Hi-C data, such as domain structure and distance dependence. We present HiCRep, a framework for assessing the reproducibility of Hi-C data that systematically accounts for these features. In particular, we introduce a novel similarity measure, the stratum adjusted correlation coefficient (SCC), for quantifying the similarity between Hi-C interaction matrices. Not only does it provide a statistically sound and reliable evaluation of reproducibility, SCC can also be used to quantify differences between Hi-C contact matrices and to determine the optimal sequencing depth for a desired resolution. The measure consistently shows higher accuracy than existing approaches in distinguishing subtle differences in reproducibility and depicting interrelationships of cell lineages. The proposed measure is straightforward to interpret and easy to compute, making it well-suited for providing standardized, interpretable, automatable, and scalable quality control. The freely available R package HiCRep implements our approach.","DOI":"10.1101/gr.220640.117","title":"HiCRep: assessing the reproducibility of Hi-C data using a stratum-adjusted correlation coefficient","URL":"http://www.genome.org/cgi/doi/10.1101/gr.220640.117.","author":[{"family":"Yang","given":"Tao"},{"family":"Zhang","given":"Feipeng"},{"family":"Yardımcı","given":"Galip Gürkan"},{"family":"Song","given":"Fan"},{"family":"Hardison","given":"Ross C"},{"family":"Noble","given":"William Stafford"},{"family":"Yue","given":"Feng"},{"family":"Li","given":"Qunhua"}],"accessed":{"date-parts":[["2022",10,31]]},"issued":{"date-parts":[["2017"]]}}}],"schema":"https://github.com/citation-style-language/schema/raw/master/csl-citation.json"} </w:instrText>
      </w:r>
      <w:r w:rsidR="00770382" w:rsidRPr="00433C8A">
        <w:rPr>
          <w:color w:val="000000" w:themeColor="text1"/>
        </w:rPr>
        <w:fldChar w:fldCharType="separate"/>
      </w:r>
      <w:r w:rsidR="00976D23" w:rsidRPr="00433C8A">
        <w:rPr>
          <w:color w:val="000000"/>
        </w:rPr>
        <w:t>(46)</w:t>
      </w:r>
      <w:r w:rsidR="00770382" w:rsidRPr="00433C8A">
        <w:rPr>
          <w:color w:val="000000" w:themeColor="text1"/>
        </w:rPr>
        <w:fldChar w:fldCharType="end"/>
      </w:r>
      <w:r w:rsidRPr="00433C8A">
        <w:rPr>
          <w:color w:val="000000" w:themeColor="text1"/>
        </w:rPr>
        <w:t xml:space="preserve"> to calculate the stratum-adjusted correlation coefficient (SCC) at 5</w:t>
      </w:r>
      <w:r w:rsidR="00BD3906" w:rsidRPr="00433C8A">
        <w:rPr>
          <w:color w:val="000000" w:themeColor="text1"/>
        </w:rPr>
        <w:t xml:space="preserve"> </w:t>
      </w:r>
      <w:r w:rsidRPr="00433C8A">
        <w:rPr>
          <w:color w:val="000000" w:themeColor="text1"/>
        </w:rPr>
        <w:t>kb resolution with the following parameters: h=30, lbr=0, ubr=1000000. We calculated SCC values between biological replicates for each chromosome of each species, then averaged the values for all chromosomes. The average SCC values ranged from 0.76 to 0.88. HiCRes</w:t>
      </w:r>
      <w:r w:rsidR="00770382" w:rsidRPr="00433C8A">
        <w:rPr>
          <w:color w:val="000000" w:themeColor="text1"/>
        </w:rPr>
        <w:t xml:space="preserve"> </w:t>
      </w:r>
      <w:r w:rsidR="00770382" w:rsidRPr="00433C8A">
        <w:rPr>
          <w:color w:val="000000" w:themeColor="text1"/>
        </w:rPr>
        <w:fldChar w:fldCharType="begin"/>
      </w:r>
      <w:r w:rsidR="00976D23" w:rsidRPr="00433C8A">
        <w:rPr>
          <w:color w:val="000000" w:themeColor="text1"/>
        </w:rPr>
        <w:instrText xml:space="preserve"> ADDIN ZOTERO_ITEM CSL_CITATION {"citationID":"1NWB6bwp","properties":{"formattedCitation":"(48)","plainCitation":"(48)","noteIndex":0},"citationItems":[{"id":6322,"uris":["http://zotero.org/users/14195618/items/PSYMEERV"],"itemData":{"id":6322,"type":"article-journal","abstract":"Three-dimensional (3D) conformation of the chromatin is crucial to stringently regulate gene expression patterns and DNA replication in a cell-type specific manner. Hi-C is a key technique for measuring 3D chromatin interactions genome wide. Estimating and predicting the resolution of a library is an essential step in any Hi-C experimental design. Here, we present the mathematical concepts to estimate the resolution of a dataset and predict whether deeper sequencing would enhance the resolution. We have developed HiCRes, a docker pipeline, by applying these concepts to several Hi-C libraries.","container-title":"Nucleic Acids Research","DOI":"10.1093/NAR/GKAB1235","ISSN":"0305-1048","issue":"6","note":"PMID: 34928367\npublisher: Oxford Academic","page":"e35-e35","title":"HiCRes: a computational method to estimate and predict the genomic resolution of Hi-C libraries","volume":"50","author":[{"family":"Marchal","given":"Claire"},{"family":"Singh","given":"Nivedita"},{"family":"Corso-Díaz","given":"Ximena"},{"family":"Swaroop","given":"Anand"}],"issued":{"date-parts":[["2022",4,8]]}}}],"schema":"https://github.com/citation-style-language/schema/raw/master/csl-citation.json"} </w:instrText>
      </w:r>
      <w:r w:rsidR="00770382" w:rsidRPr="00433C8A">
        <w:rPr>
          <w:color w:val="000000" w:themeColor="text1"/>
        </w:rPr>
        <w:fldChar w:fldCharType="separate"/>
      </w:r>
      <w:r w:rsidR="00976D23" w:rsidRPr="00433C8A">
        <w:rPr>
          <w:color w:val="000000"/>
        </w:rPr>
        <w:t>(48)</w:t>
      </w:r>
      <w:r w:rsidR="00770382" w:rsidRPr="00433C8A">
        <w:rPr>
          <w:color w:val="000000" w:themeColor="text1"/>
        </w:rPr>
        <w:fldChar w:fldCharType="end"/>
      </w:r>
      <w:r w:rsidRPr="00433C8A">
        <w:rPr>
          <w:color w:val="000000" w:themeColor="text1"/>
        </w:rPr>
        <w:t xml:space="preserve"> was used to estimate the maximum contact map resolution.</w:t>
      </w:r>
    </w:p>
    <w:p w14:paraId="7F304678" w14:textId="77777777" w:rsidR="00433C8A" w:rsidRPr="00433C8A" w:rsidRDefault="00433C8A" w:rsidP="0BD60C0D">
      <w:pPr>
        <w:spacing w:line="480" w:lineRule="auto"/>
        <w:jc w:val="both"/>
        <w:rPr>
          <w:color w:val="000000" w:themeColor="text1"/>
        </w:rPr>
      </w:pPr>
    </w:p>
    <w:p w14:paraId="0A9B21DB" w14:textId="39290E8F" w:rsidR="0BD60C0D" w:rsidRPr="00433C8A" w:rsidRDefault="00FE6D67" w:rsidP="00FE6D67">
      <w:pPr>
        <w:spacing w:line="480" w:lineRule="auto"/>
        <w:jc w:val="both"/>
        <w:rPr>
          <w:color w:val="000000" w:themeColor="text1"/>
        </w:rPr>
      </w:pPr>
      <w:r w:rsidRPr="00433C8A">
        <w:rPr>
          <w:b/>
          <w:bCs/>
          <w:color w:val="000000" w:themeColor="text1"/>
        </w:rPr>
        <w:t>Compartment calling.</w:t>
      </w:r>
      <w:r w:rsidRPr="00433C8A">
        <w:rPr>
          <w:color w:val="000000" w:themeColor="text1"/>
        </w:rPr>
        <w:t xml:space="preserve"> We called A/B compartments by implementing fanc compartments tool from the FAN-C package </w:t>
      </w:r>
      <w:r w:rsidR="007110D4" w:rsidRPr="00433C8A">
        <w:rPr>
          <w:color w:val="000000" w:themeColor="text1"/>
        </w:rPr>
        <w:fldChar w:fldCharType="begin"/>
      </w:r>
      <w:r w:rsidR="005E75C1">
        <w:rPr>
          <w:color w:val="000000" w:themeColor="text1"/>
        </w:rPr>
        <w:instrText xml:space="preserve"> ADDIN ZOTERO_ITEM CSL_CITATION {"citationID":"C4TeMluJ","properties":{"formattedCitation":"(63)","plainCitation":"(63)","noteIndex":0},"citationItems":[{"id":5394,"uris":["http://zotero.org/users/14195618/items/GZ73UINR"],"itemData":{"id":5394,"type":"article-journal","abstract":"Chromosome conformation capture data, particularly from high-throughput approaches such as Hi-C, are typically very complex to analyse. Existing analysis tools are often single-purpose, or limited in compatibility to a small number of data formats, frequently making Hi-C analyses tedious and time-consuming. Here, we present FAN-C, an easy-to-use command-line tool and powerful Python API with a broad feature set covering matrix generation, analysis, and visualisation for C-like data (https://github.com/vaquerizaslab/fanc). Due to its compatibility with the most prevalent Hi-C storage formats, FAN-C can be used in combination with a large number of existing analysis tools, thus greatly simplifying Hi-C matrix analysis.","container-title":"Genome Biology","DOI":"10.1186/s13059-020-02215-9","ISSN":"1474760X","issue":"1","note":"PMID: 33334380\npublisher: BioMed Central Ltd","page":"1-19","title":"FAN-C: a feature-rich framework for the analysis and visualisation of chromosome conformation capture data","volume":"21","author":[{"family":"Kruse","given":"Kai"},{"family":"Hug","given":"Clemens B."},{"family":"Vaquerizas","given":"Juan M."}],"issued":{"date-parts":[["2020",12,1]]}}}],"schema":"https://github.com/citation-style-language/schema/raw/master/csl-citation.json"} </w:instrText>
      </w:r>
      <w:r w:rsidR="007110D4" w:rsidRPr="00433C8A">
        <w:rPr>
          <w:color w:val="000000" w:themeColor="text1"/>
        </w:rPr>
        <w:fldChar w:fldCharType="separate"/>
      </w:r>
      <w:r w:rsidR="005E75C1">
        <w:rPr>
          <w:noProof/>
          <w:color w:val="000000" w:themeColor="text1"/>
        </w:rPr>
        <w:t>(63)</w:t>
      </w:r>
      <w:r w:rsidR="007110D4" w:rsidRPr="00433C8A">
        <w:rPr>
          <w:color w:val="000000" w:themeColor="text1"/>
        </w:rPr>
        <w:fldChar w:fldCharType="end"/>
      </w:r>
      <w:r w:rsidRPr="00433C8A">
        <w:rPr>
          <w:color w:val="000000" w:themeColor="text1"/>
        </w:rPr>
        <w:t xml:space="preserve">. The fanc compartments command produces a correlation matrix from a contact matrix file binned at 160kb resolution. Compartment matrices are calculated on a per-chromosome basis. Then, the eigenvector of the correlation matrix was used to make compartment calls. The average GC content of regions with positive and those with negative eigenvector entries was used to determine the compartment type of genomic regions. As GC content has previously been shown to correlate well with compartmentalisation, the eigenvector was oriented </w:t>
      </w:r>
      <w:r w:rsidR="00CA12DE" w:rsidRPr="00433C8A">
        <w:rPr>
          <w:color w:val="000000" w:themeColor="text1"/>
        </w:rPr>
        <w:t>such that</w:t>
      </w:r>
      <w:r w:rsidRPr="00433C8A">
        <w:rPr>
          <w:color w:val="000000" w:themeColor="text1"/>
        </w:rPr>
        <w:t xml:space="preserve"> negative entries correspond to B (low GC content) and positive entries to A (high GC content)</w:t>
      </w:r>
      <w:r w:rsidR="00CA12DE" w:rsidRPr="00433C8A">
        <w:rPr>
          <w:color w:val="000000" w:themeColor="text1"/>
        </w:rPr>
        <w:t xml:space="preserve"> compartments</w:t>
      </w:r>
      <w:r w:rsidRPr="00433C8A">
        <w:rPr>
          <w:color w:val="000000" w:themeColor="text1"/>
        </w:rPr>
        <w:t>.</w:t>
      </w:r>
      <w:r w:rsidR="00B114A3" w:rsidRPr="00433C8A">
        <w:rPr>
          <w:color w:val="000000" w:themeColor="text1"/>
        </w:rPr>
        <w:t xml:space="preserve"> TAD and non-TAD regions were assigned to A/B compartments if more than 50% of the region fell within the respective compartment.</w:t>
      </w:r>
    </w:p>
    <w:p w14:paraId="7D73D35F" w14:textId="77777777" w:rsidR="00B114A3" w:rsidRPr="00433C8A" w:rsidRDefault="00B114A3" w:rsidP="00FE6D67">
      <w:pPr>
        <w:spacing w:line="480" w:lineRule="auto"/>
        <w:jc w:val="both"/>
        <w:rPr>
          <w:color w:val="000000" w:themeColor="text1"/>
        </w:rPr>
      </w:pPr>
    </w:p>
    <w:p w14:paraId="6CC797DB" w14:textId="28209652" w:rsidR="0388B665" w:rsidRPr="00433C8A" w:rsidRDefault="0388B665" w:rsidP="1206ED6A">
      <w:pPr>
        <w:spacing w:line="480" w:lineRule="auto"/>
        <w:jc w:val="both"/>
        <w:rPr>
          <w:color w:val="000000" w:themeColor="text1"/>
        </w:rPr>
      </w:pPr>
      <w:r w:rsidRPr="00433C8A">
        <w:rPr>
          <w:b/>
          <w:bCs/>
          <w:color w:val="000000" w:themeColor="text1"/>
        </w:rPr>
        <w:t>TAD annotation.</w:t>
      </w:r>
      <w:r w:rsidRPr="00433C8A">
        <w:rPr>
          <w:color w:val="000000" w:themeColor="text1"/>
        </w:rPr>
        <w:t xml:space="preserve"> We compared performance of three tools for TAD identification: hicFindTADs from HiCExplorer v.3.7.2 package</w:t>
      </w:r>
      <w:r w:rsidR="00770382"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{"citationID":"Rln3vEFM","properties":{"formattedCitation":"(6)","plainCitation":"(6)","noteIndex":0},"citationItems":[{"id":1440,"uris":["http://zotero.org/users/14195618/items/RXL2688N"],"itemData":{"id":1440,"type":"article-journal","abstract":"Despite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.","container-title":"Nature Communications","DOI":"10.1038/s41467-017-02525-w","ISSN":"20411723","issue":"1","note":"PMID: 29335486\nISBN: 4146701702525","title":"High-resolution TADs reveal DNA sequences underlying genome organization in flies","URL":"http://chorogenome.ie-freiburg.mpg.de.","volume":"9","author":[{"family":"Ramírez","given":"Fidel"},{"family":"Bhardwaj","given":"Vivek"},{"family":"Arrigoni","given":"Laura"},{"family":"Lam","given":"Kin Chung"},{"family":"Grüning","given":"Björn A."},{"family":"Villaveces","given":"José"},{"family":"Habermann","given":"Bianca"},{"family":"Akhtar","given":"Asifa"},{"family":"Manke","given":"Thomas"}],"accessed":{"date-parts":[["2018",1,26]]},"issued":{"date-parts":[["2018"]]}}}],"schema":"https://github.com/citation-style-language/schema/raw/master/csl-citation.json"} </w:instrText>
      </w:r>
      <w:r w:rsidRPr="00433C8A">
        <w:rPr>
          <w:color w:val="000000" w:themeColor="text1"/>
        </w:rPr>
        <w:fldChar w:fldCharType="separate"/>
      </w:r>
      <w:r w:rsidR="00976D23" w:rsidRPr="00433C8A">
        <w:rPr>
          <w:color w:val="000000"/>
        </w:rPr>
        <w:t>(6)</w:t>
      </w:r>
      <w:r w:rsidRPr="00433C8A">
        <w:rPr>
          <w:color w:val="000000" w:themeColor="text1"/>
        </w:rPr>
        <w:fldChar w:fldCharType="end"/>
      </w:r>
      <w:r w:rsidRPr="00433C8A">
        <w:rPr>
          <w:color w:val="000000" w:themeColor="text1"/>
        </w:rPr>
        <w:t>, HiTAD from TADLib</w:t>
      </w:r>
      <w:r w:rsidR="00D56978"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{"citationID":"oDkKbaN3","properties":{"formattedCitation":"(57)","plainCitation":"(57)","noteIndex":0},"citationItems":[{"id":6364,"uris":["http://zotero.org/users/14195618/items/8SFEKACC"],"itemData":{"id":6364,"type":"article-journal","abstract":"A current question in the high-order organization of chromatin is whether topologically associating domains (TADs) are distinct from other hierarchical chromatin domains. However, due to the unclear TAD definition in tradition, the structural and functional uniqueness of TAD is not well studied. In this work, we refined TAD definition by further constraining TADs to the optimal separation on global intra-chromosomal interactions. Inspired by this constraint, we developed a novel method, called HiTAD, to detect hierarchical TADs from Hi-C chromatin interactions. HiTAD performs well in domain sensitivity, replicate reproducibility and inter cell-Type conservation. With a novel domain-based alignment proposed by us, we defined several types of hierarchical TAD changes which were not systematically studied previously, and subsequently used them to reveal that TADs and sub-TADs differed statistically in correlating chromosomal compartment, replication timing and gene transcription. Finally, our work also has the implication that the refinement of TAD definition could be achieved by only utilizing chromatin interactions, at least in part. HiTAD is freely available online.","container-title":"Nucleic Acids Research","DOI":"10.1093/NAR/GKX735","ISSN":"0305-1048","issue":"19","note":"PMID: 28977529\npublisher: Oxford Academic","page":"e163-e163","title":"HiTAD: detecting the structural and functional hierarchies of topologically associating domains from chromatin interactions","volume":"45","author":[{"family":"Wang","given":"Xiao Tao"},{"family":"Cui","given":"Wang"},{"family":"Peng","given":"Cheng"}],"issued":{"date-parts":[["2017",11,2]]}}}],"schema":"https://github.com/citation-style-language/schema/raw/master/csl-citation.json"} </w:instrText>
      </w:r>
      <w:r w:rsidRPr="00433C8A">
        <w:rPr>
          <w:color w:val="000000" w:themeColor="text1"/>
        </w:rPr>
        <w:fldChar w:fldCharType="separate"/>
      </w:r>
      <w:r w:rsidR="00976D23" w:rsidRPr="00433C8A">
        <w:rPr>
          <w:noProof/>
          <w:color w:val="000000" w:themeColor="text1"/>
        </w:rPr>
        <w:t>(57)</w:t>
      </w:r>
      <w:r w:rsidRPr="00433C8A">
        <w:rPr>
          <w:color w:val="000000" w:themeColor="text1"/>
        </w:rPr>
        <w:fldChar w:fldCharType="end"/>
      </w:r>
      <w:r w:rsidRPr="00433C8A">
        <w:rPr>
          <w:color w:val="000000" w:themeColor="text1"/>
        </w:rPr>
        <w:t>, and Arrowhead from the juicer package</w:t>
      </w:r>
      <w:r w:rsidR="00D56978" w:rsidRPr="00433C8A">
        <w:rPr>
          <w:color w:val="000000" w:themeColor="text1"/>
        </w:rPr>
        <w:t xml:space="preserve"> </w:t>
      </w:r>
      <w:r w:rsidRPr="00433C8A">
        <w:rPr>
          <w:color w:val="000000" w:themeColor="text1"/>
        </w:rPr>
        <w:fldChar w:fldCharType="begin"/>
      </w:r>
      <w:r w:rsidR="001506D5">
        <w:rPr>
          <w:color w:val="000000" w:themeColor="text1"/>
        </w:rPr>
        <w:instrText xml:space="preserve"> ADDIN ZOTERO_ITEM CSL_CITATION {"citationID":"WFoSAtvA","properties":{"formattedCitation":"(103)","plainCitation":"(103)","noteIndex":0},"citationItems":[{"id":6883,"uris":["http://zotero.org/users/14195618/items/BER6E2FH"],"itemData":{"id":6883,"type":"article-journal","abstract":"Hi-C experiments explore the 3D structure of the genome, generating terabases of data to create high-resolution contact maps. Here, we introduce Juicer, an open-source tool for analyzing terabase-scale Hi-C datasets. Juicer allows users without a computational background to transform raw sequence data into normalized contact maps with one click. Juicer produces a hic file containing compressed contact matrices at many resolutions, facilitating visualization and analysis at multiple scales. Structural features, such as loops and domains, are automatically annotated. Juicer is available as open source software at http://aidenlab.org/juicer/.","container-title":"Cell Systems","DOI":"10.1016/j.cels.2016.07.002","ISSN":"2405-4712","issue":"1","journalAbbreviation":"Cell Systems","page":"95-98","source":"ScienceDirect","title":"Juicer Provides a One-Click System for Analyzing Loop-Resolution Hi-C Experiments","volume":"3","author":[{"family":"Durand","given":"Neva C."},{"family":"Shamim","given":"Muhammad S."},{"family":"Machol","given":"Ido"},{"family":"Rao","given":"Suhas S. P."},{"family":"Huntley","given":"Miriam H."},{"family":"Lander","given":"Eric S."},{"family":"Aiden","given":"Erez Lieberman"}],"issued":{"date-parts":[["2016",7,27]]}}}],"schema":"https://github.com/citation-style-language/schema/raw/master/csl-citation.json"} </w:instrText>
      </w:r>
      <w:r w:rsidRPr="00433C8A">
        <w:rPr>
          <w:color w:val="000000" w:themeColor="text1"/>
        </w:rPr>
        <w:fldChar w:fldCharType="separate"/>
      </w:r>
      <w:r w:rsidR="001506D5">
        <w:rPr>
          <w:color w:val="000000"/>
        </w:rPr>
        <w:t>(103)</w:t>
      </w:r>
      <w:r w:rsidRPr="00433C8A">
        <w:rPr>
          <w:color w:val="000000" w:themeColor="text1"/>
        </w:rPr>
        <w:fldChar w:fldCharType="end"/>
      </w:r>
      <w:r w:rsidRPr="00433C8A">
        <w:rPr>
          <w:color w:val="000000" w:themeColor="text1"/>
        </w:rPr>
        <w:t>. We called TADs in the Azucena genome at three resolutions: 1</w:t>
      </w:r>
      <w:r w:rsidR="00BD3906" w:rsidRPr="00433C8A">
        <w:rPr>
          <w:color w:val="000000" w:themeColor="text1"/>
        </w:rPr>
        <w:t xml:space="preserve"> </w:t>
      </w:r>
      <w:r w:rsidRPr="00433C8A">
        <w:rPr>
          <w:color w:val="000000" w:themeColor="text1"/>
        </w:rPr>
        <w:t>kb, 2</w:t>
      </w:r>
      <w:r w:rsidR="00BD3906" w:rsidRPr="00433C8A">
        <w:rPr>
          <w:color w:val="000000" w:themeColor="text1"/>
        </w:rPr>
        <w:t xml:space="preserve"> </w:t>
      </w:r>
      <w:r w:rsidRPr="00433C8A">
        <w:rPr>
          <w:color w:val="000000" w:themeColor="text1"/>
        </w:rPr>
        <w:t>kb, and 5</w:t>
      </w:r>
      <w:r w:rsidR="00BD3906" w:rsidRPr="00433C8A">
        <w:rPr>
          <w:color w:val="000000" w:themeColor="text1"/>
        </w:rPr>
        <w:t xml:space="preserve"> </w:t>
      </w:r>
      <w:r w:rsidRPr="00433C8A">
        <w:rPr>
          <w:color w:val="000000" w:themeColor="text1"/>
        </w:rPr>
        <w:t>kb. HiTAD detects hierarchical TADs, including TADs, sub-TADs and smaller domains. For our analysis, we used only TADs level 0. The number of TADs called by each tool can be found in Table S</w:t>
      </w:r>
      <w:r w:rsidR="7A65726C" w:rsidRPr="00433C8A">
        <w:rPr>
          <w:color w:val="000000" w:themeColor="text1"/>
        </w:rPr>
        <w:t>2</w:t>
      </w:r>
      <w:r w:rsidRPr="00433C8A">
        <w:rPr>
          <w:color w:val="000000" w:themeColor="text1"/>
        </w:rPr>
        <w:t>, and we noted that they were similar for HiCExplorer and HiTAD. We then generated metagene plots for the repressive (DNA methylation, H3K27me3) and active (H3K4me3, H3K27ac) marks using deepTools v.3.5.2</w:t>
      </w:r>
      <w:r w:rsidR="00D56978" w:rsidRPr="00433C8A">
        <w:rPr>
          <w:color w:val="000000" w:themeColor="text1"/>
        </w:rPr>
        <w:t xml:space="preserve"> </w:t>
      </w:r>
      <w:r w:rsidRPr="00433C8A">
        <w:rPr>
          <w:color w:val="000000" w:themeColor="text1"/>
        </w:rPr>
        <w:fldChar w:fldCharType="begin"/>
      </w:r>
      <w:r w:rsidR="001506D5">
        <w:rPr>
          <w:color w:val="000000" w:themeColor="text1"/>
        </w:rPr>
        <w:instrText xml:space="preserve"> ADDIN ZOTERO_ITEM CSL_CITATION {"citationID":"jMZ4uKL1","properties":{"formattedCitation":"(106)","plainCitation":"(106)","noteIndex":0},"citationItems":[{"id":6931,"uris":["http://zotero.org/users/14195618/items/JCK275IY"],"itemData":{"id":6931,"type":"article-journal","abstract":"We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Research","DOI":"10.1093/nar/gkw257","ISSN":"0305-1048","issue":"W1","journalAbbreviation":"Nucleic Acids Research","page":"W160-W165","source":"Silverchair","title":"deepTools2: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Pr="00433C8A">
        <w:rPr>
          <w:color w:val="000000" w:themeColor="text1"/>
        </w:rPr>
        <w:fldChar w:fldCharType="separate"/>
      </w:r>
      <w:r w:rsidR="001506D5">
        <w:rPr>
          <w:color w:val="000000"/>
        </w:rPr>
        <w:t>(106)</w:t>
      </w:r>
      <w:r w:rsidRPr="00433C8A">
        <w:rPr>
          <w:color w:val="000000" w:themeColor="text1"/>
        </w:rPr>
        <w:fldChar w:fldCharType="end"/>
      </w:r>
      <w:r w:rsidRPr="00433C8A">
        <w:rPr>
          <w:color w:val="000000" w:themeColor="text1"/>
        </w:rPr>
        <w:t xml:space="preserve">. </w:t>
      </w:r>
      <w:r w:rsidR="526D5775" w:rsidRPr="00433C8A">
        <w:rPr>
          <w:color w:val="000000" w:themeColor="text1"/>
        </w:rPr>
        <w:t>We expected TAD boundaries to be enriched for active chromatin marks and depleted for repressive marks. Based on the distribution of signal (Fig. S1</w:t>
      </w:r>
      <w:ins w:id="161" w:author="Amina Kurbidaeva" w:date="2025-02-13T13:40:00Z" w16du:dateUtc="2025-02-13T18:40:00Z">
        <w:r w:rsidR="00263B4D">
          <w:rPr>
            <w:color w:val="000000" w:themeColor="text1"/>
          </w:rPr>
          <w:t>5</w:t>
        </w:r>
      </w:ins>
      <w:del w:id="162" w:author="Amina Kurbidaeva" w:date="2025-02-13T13:40:00Z" w16du:dateUtc="2025-02-13T18:40:00Z">
        <w:r w:rsidR="006E6EF8" w:rsidRPr="00433C8A" w:rsidDel="00263B4D">
          <w:rPr>
            <w:color w:val="000000" w:themeColor="text1"/>
          </w:rPr>
          <w:delText>4</w:delText>
        </w:r>
      </w:del>
      <w:r w:rsidR="526D5775" w:rsidRPr="00433C8A">
        <w:rPr>
          <w:color w:val="000000" w:themeColor="text1"/>
        </w:rPr>
        <w:t xml:space="preserve">), </w:t>
      </w:r>
      <w:r w:rsidR="006E6EF8" w:rsidRPr="00433C8A">
        <w:rPr>
          <w:color w:val="000000" w:themeColor="text1"/>
        </w:rPr>
        <w:t xml:space="preserve">we </w:t>
      </w:r>
      <w:r w:rsidR="356A2E13" w:rsidRPr="00433C8A">
        <w:rPr>
          <w:color w:val="000000" w:themeColor="text1"/>
        </w:rPr>
        <w:t xml:space="preserve">concluded that </w:t>
      </w:r>
      <w:r w:rsidR="7AA0AB92" w:rsidRPr="00433C8A">
        <w:rPr>
          <w:color w:val="000000" w:themeColor="text1"/>
        </w:rPr>
        <w:t xml:space="preserve">TADs were most accurately called by </w:t>
      </w:r>
      <w:r w:rsidR="356A2E13" w:rsidRPr="00433C8A">
        <w:rPr>
          <w:color w:val="000000" w:themeColor="text1"/>
        </w:rPr>
        <w:t>HiCExplorer at 1, 2, and 5 kb resolution</w:t>
      </w:r>
      <w:r w:rsidR="7D08342C" w:rsidRPr="00433C8A">
        <w:rPr>
          <w:color w:val="000000" w:themeColor="text1"/>
        </w:rPr>
        <w:t>s</w:t>
      </w:r>
      <w:r w:rsidR="356A2E13" w:rsidRPr="00433C8A">
        <w:rPr>
          <w:color w:val="000000" w:themeColor="text1"/>
        </w:rPr>
        <w:t xml:space="preserve">, </w:t>
      </w:r>
      <w:r w:rsidR="29EE4344" w:rsidRPr="00433C8A">
        <w:rPr>
          <w:color w:val="000000" w:themeColor="text1"/>
        </w:rPr>
        <w:t xml:space="preserve">and by </w:t>
      </w:r>
      <w:r w:rsidR="356A2E13" w:rsidRPr="00433C8A">
        <w:rPr>
          <w:color w:val="000000" w:themeColor="text1"/>
        </w:rPr>
        <w:t>HiTAD at 2 and 5 kb resolution</w:t>
      </w:r>
      <w:r w:rsidR="00CCA3E0" w:rsidRPr="00433C8A">
        <w:rPr>
          <w:color w:val="000000" w:themeColor="text1"/>
        </w:rPr>
        <w:t>s</w:t>
      </w:r>
      <w:r w:rsidR="356A2E13" w:rsidRPr="00433C8A">
        <w:rPr>
          <w:color w:val="000000" w:themeColor="text1"/>
        </w:rPr>
        <w:t>.</w:t>
      </w:r>
      <w:r w:rsidR="526D5775" w:rsidRPr="00433C8A">
        <w:rPr>
          <w:color w:val="000000" w:themeColor="text1"/>
        </w:rPr>
        <w:t xml:space="preserve"> </w:t>
      </w:r>
      <w:r w:rsidRPr="00433C8A">
        <w:rPr>
          <w:color w:val="000000" w:themeColor="text1"/>
        </w:rPr>
        <w:t xml:space="preserve">We </w:t>
      </w:r>
      <w:r w:rsidR="161C5E0A" w:rsidRPr="00433C8A">
        <w:rPr>
          <w:color w:val="000000" w:themeColor="text1"/>
        </w:rPr>
        <w:t xml:space="preserve">then identified uniform set of </w:t>
      </w:r>
      <w:r w:rsidRPr="00433C8A">
        <w:rPr>
          <w:color w:val="000000" w:themeColor="text1"/>
        </w:rPr>
        <w:t xml:space="preserve">TADs </w:t>
      </w:r>
      <w:r w:rsidRPr="00433C8A">
        <w:rPr>
          <w:color w:val="000000" w:themeColor="text1"/>
        </w:rPr>
        <w:lastRenderedPageBreak/>
        <w:t>called by both HiCExplorer and HiTAD tools at 2</w:t>
      </w:r>
      <w:r w:rsidR="00BD3906" w:rsidRPr="00433C8A">
        <w:rPr>
          <w:color w:val="000000" w:themeColor="text1"/>
        </w:rPr>
        <w:t xml:space="preserve"> </w:t>
      </w:r>
      <w:r w:rsidRPr="00433C8A">
        <w:rPr>
          <w:color w:val="000000" w:themeColor="text1"/>
        </w:rPr>
        <w:t>kb and 5</w:t>
      </w:r>
      <w:r w:rsidR="00BD3906" w:rsidRPr="00433C8A">
        <w:rPr>
          <w:color w:val="000000" w:themeColor="text1"/>
        </w:rPr>
        <w:t xml:space="preserve"> </w:t>
      </w:r>
      <w:r w:rsidRPr="00433C8A">
        <w:rPr>
          <w:color w:val="000000" w:themeColor="text1"/>
        </w:rPr>
        <w:t>kb resolutions, with the criteria that the TAD body must reciprocally overlap by at least 80% between both tools.</w:t>
      </w:r>
      <w:r w:rsidR="397710C1" w:rsidRPr="00433C8A">
        <w:rPr>
          <w:color w:val="000000" w:themeColor="text1"/>
        </w:rPr>
        <w:t xml:space="preserve"> </w:t>
      </w:r>
      <w:ins w:id="163" w:author="Amina Kurbidaeva" w:date="2025-02-12T11:54:00Z" w16du:dateUtc="2025-02-12T16:54:00Z">
        <w:r w:rsidR="00D271B4">
          <w:rPr>
            <w:color w:val="000000" w:themeColor="text1"/>
          </w:rPr>
          <w:t xml:space="preserve">The TAD body and boundaries </w:t>
        </w:r>
      </w:ins>
      <w:ins w:id="164" w:author="Amina Kurbidaeva" w:date="2025-02-12T11:56:00Z" w16du:dateUtc="2025-02-12T16:56:00Z">
        <w:r w:rsidR="00D271B4">
          <w:rPr>
            <w:color w:val="000000" w:themeColor="text1"/>
          </w:rPr>
          <w:t>identified</w:t>
        </w:r>
      </w:ins>
      <w:ins w:id="165" w:author="Amina Kurbidaeva" w:date="2025-02-12T11:54:00Z" w16du:dateUtc="2025-02-12T16:54:00Z">
        <w:r w:rsidR="00D271B4">
          <w:rPr>
            <w:color w:val="000000" w:themeColor="text1"/>
          </w:rPr>
          <w:t xml:space="preserve"> by HiCExplorer were ret</w:t>
        </w:r>
      </w:ins>
      <w:ins w:id="166" w:author="Amina Kurbidaeva" w:date="2025-02-12T11:55:00Z" w16du:dateUtc="2025-02-12T16:55:00Z">
        <w:r w:rsidR="00D271B4">
          <w:rPr>
            <w:color w:val="000000" w:themeColor="text1"/>
          </w:rPr>
          <w:t>ai</w:t>
        </w:r>
      </w:ins>
      <w:ins w:id="167" w:author="Amina Kurbidaeva" w:date="2025-02-12T11:56:00Z" w16du:dateUtc="2025-02-12T16:56:00Z">
        <w:r w:rsidR="00D271B4">
          <w:rPr>
            <w:color w:val="000000" w:themeColor="text1"/>
          </w:rPr>
          <w:t>n</w:t>
        </w:r>
      </w:ins>
      <w:ins w:id="168" w:author="Amina Kurbidaeva" w:date="2025-02-12T11:55:00Z" w16du:dateUtc="2025-02-12T16:55:00Z">
        <w:r w:rsidR="00D271B4">
          <w:rPr>
            <w:color w:val="000000" w:themeColor="text1"/>
          </w:rPr>
          <w:t>ed as the consensus.</w:t>
        </w:r>
      </w:ins>
      <w:ins w:id="169" w:author="Amina Kurbidaeva" w:date="2025-02-12T11:54:00Z" w16du:dateUtc="2025-02-12T16:54:00Z">
        <w:r w:rsidR="00D271B4">
          <w:rPr>
            <w:color w:val="000000" w:themeColor="text1"/>
          </w:rPr>
          <w:t xml:space="preserve"> </w:t>
        </w:r>
      </w:ins>
      <w:r w:rsidR="397710C1" w:rsidRPr="00433C8A">
        <w:rPr>
          <w:color w:val="000000" w:themeColor="text1"/>
        </w:rPr>
        <w:t xml:space="preserve">TAD boundaries were defined as </w:t>
      </w:r>
      <w:r w:rsidR="63C244CC" w:rsidRPr="00433C8A">
        <w:rPr>
          <w:color w:val="000000" w:themeColor="text1"/>
        </w:rPr>
        <w:t>2 kb and 5kb genome fragments identified by hicFindTADs from HiCExplorer.</w:t>
      </w:r>
      <w:ins w:id="170" w:author="Amina Kurbidaeva" w:date="2025-02-11T20:52:00Z" w16du:dateUtc="2025-02-12T01:52:00Z">
        <w:r w:rsidR="00F44099">
          <w:rPr>
            <w:color w:val="000000" w:themeColor="text1"/>
          </w:rPr>
          <w:t xml:space="preserve"> The same approach for calling TADs and TAD boundaries was applied to the </w:t>
        </w:r>
      </w:ins>
      <w:ins w:id="171" w:author="Amina Kurbidaeva" w:date="2025-02-11T20:53:00Z" w16du:dateUtc="2025-02-12T01:53:00Z">
        <w:r w:rsidR="00F44099">
          <w:rPr>
            <w:color w:val="000000" w:themeColor="text1"/>
          </w:rPr>
          <w:t>remaining Oryza genomes, except that only the 5kb resolution was considered.</w:t>
        </w:r>
      </w:ins>
    </w:p>
    <w:p w14:paraId="0C7CE2C2" w14:textId="0CD0BE45" w:rsidR="0BD60C0D" w:rsidRPr="00433C8A" w:rsidRDefault="0BD60C0D" w:rsidP="0BD60C0D">
      <w:pPr>
        <w:spacing w:line="480" w:lineRule="auto"/>
        <w:jc w:val="both"/>
        <w:rPr>
          <w:color w:val="000000" w:themeColor="text1"/>
        </w:rPr>
      </w:pPr>
    </w:p>
    <w:p w14:paraId="7F6AD8D4" w14:textId="248DB2F7" w:rsidR="0388B665" w:rsidRPr="00433C8A" w:rsidRDefault="0388B665" w:rsidP="0BD60C0D">
      <w:pPr>
        <w:spacing w:line="480" w:lineRule="auto"/>
        <w:jc w:val="both"/>
        <w:rPr>
          <w:color w:val="000000" w:themeColor="text1"/>
        </w:rPr>
      </w:pPr>
      <w:r w:rsidRPr="00433C8A">
        <w:rPr>
          <w:b/>
          <w:bCs/>
          <w:color w:val="000000" w:themeColor="text1"/>
        </w:rPr>
        <w:t xml:space="preserve">Genetic and epigenetic features of TADs and boundaries. </w:t>
      </w:r>
      <w:r w:rsidRPr="00433C8A">
        <w:rPr>
          <w:color w:val="000000" w:themeColor="text1"/>
        </w:rPr>
        <w:t xml:space="preserve">We used </w:t>
      </w:r>
      <w:r w:rsidRPr="00433C8A">
        <w:rPr>
          <w:i/>
          <w:iCs/>
          <w:color w:val="000000" w:themeColor="text1"/>
        </w:rPr>
        <w:t>pybedtools</w:t>
      </w:r>
      <w:r w:rsidRPr="00433C8A">
        <w:rPr>
          <w:color w:val="000000" w:themeColor="text1"/>
        </w:rPr>
        <w:t xml:space="preserve"> v.0.9.1, Python wrapper for BEDTools</w:t>
      </w:r>
      <w:r w:rsidR="008917E2" w:rsidRPr="00433C8A">
        <w:rPr>
          <w:color w:val="000000" w:themeColor="text1"/>
        </w:rPr>
        <w:t xml:space="preserve"> </w:t>
      </w:r>
      <w:r w:rsidR="008917E2" w:rsidRPr="00433C8A">
        <w:rPr>
          <w:color w:val="000000" w:themeColor="text1"/>
        </w:rPr>
        <w:fldChar w:fldCharType="begin"/>
      </w:r>
      <w:r w:rsidR="001506D5">
        <w:rPr>
          <w:color w:val="000000" w:themeColor="text1"/>
        </w:rPr>
        <w:instrText xml:space="preserve"> ADDIN ZOTERO_ITEM CSL_CITATION {"citationID":"mHXAAT21","properties":{"formattedCitation":"(107)","plainCitation":"(107)","noteIndex":0},"citationItems":[{"id":6892,"uris":["http://zotero.org/users/14195618/items/MBGCD5X2"],"itemData":{"id":6892,"type":"article-journal","abstract":"SUMMARY: pybedtools is a flexible Python software library for manipulating and exploring genomic datasets in many common formats. It provides an intuitive Python interface that extends upon the popular BEDTools genome arithmetic tools. The library is well documented and efficient, and allows researchers to quickly develop simple, yet powerful scripts that enable complex genomic analyses.\nAVAILABILITY: pybedtools is maintained under the GPL license. Stable versions of pybedtools as well as documentation are available on the Python Package Index at http://pypi.python.org/pypi/pybedtools.\nCONTACT: dalerr@niddk.nih.gov; arq5x@virginia.edu\nSUPPLEMENTARY INFORMATION: Supplementary data are available at Bioinformatics online.","container-title":"Bioinformatics (Oxford, England)","DOI":"10.1093/bioinformatics/btr539","ISSN":"1367-4811","issue":"24","journalAbbreviation":"Bioinformatics","language":"eng","note":"PMID: 21949271\nPMCID: PMC3232365","page":"3423-3424","source":"PubMed","title":"Pybedtools: a flexible Python library for manipulating genomic datasets and annotations","title-short":"Pybedtools","volume":"27","author":[{"family":"Dale","given":"Ryan K."},{"family":"Pedersen","given":"Brent S."},{"family":"Quinlan","given":"Aaron R."}],"issued":{"date-parts":[["2011",12,15]]}}}],"schema":"https://github.com/citation-style-language/schema/raw/master/csl-citation.json"} </w:instrText>
      </w:r>
      <w:r w:rsidR="008917E2" w:rsidRPr="00433C8A">
        <w:rPr>
          <w:color w:val="000000" w:themeColor="text1"/>
        </w:rPr>
        <w:fldChar w:fldCharType="separate"/>
      </w:r>
      <w:r w:rsidR="001506D5">
        <w:rPr>
          <w:noProof/>
          <w:color w:val="000000" w:themeColor="text1"/>
        </w:rPr>
        <w:t>(107)</w:t>
      </w:r>
      <w:r w:rsidR="008917E2" w:rsidRPr="00433C8A">
        <w:rPr>
          <w:color w:val="000000" w:themeColor="text1"/>
        </w:rPr>
        <w:fldChar w:fldCharType="end"/>
      </w:r>
      <w:r w:rsidRPr="00433C8A">
        <w:rPr>
          <w:color w:val="000000" w:themeColor="text1"/>
        </w:rPr>
        <w:t xml:space="preserve"> to analyze enrichment of genetic and epigenetic features between TADs/nonTADs/TAD boundaries and TAD conservation groups. We performed Wilcoxon rank sum tests for all pairwise comparisons between the groups and corrected the resulting </w:t>
      </w:r>
      <w:r w:rsidRPr="00433C8A">
        <w:rPr>
          <w:i/>
          <w:iCs/>
          <w:color w:val="000000" w:themeColor="text1"/>
        </w:rPr>
        <w:t>p</w:t>
      </w:r>
      <w:r w:rsidRPr="00433C8A">
        <w:rPr>
          <w:color w:val="000000" w:themeColor="text1"/>
        </w:rPr>
        <w:t xml:space="preserve"> values using the Benjamini–Hochberg procedure.</w:t>
      </w:r>
      <w:r w:rsidRPr="00433C8A">
        <w:rPr>
          <w:b/>
          <w:bCs/>
          <w:color w:val="000000" w:themeColor="text1"/>
        </w:rPr>
        <w:t xml:space="preserve"> </w:t>
      </w:r>
      <w:r w:rsidRPr="00433C8A">
        <w:rPr>
          <w:color w:val="000000" w:themeColor="text1"/>
        </w:rPr>
        <w:t>Metagene plots of the distribution of features across TADs were generated with deepTools</w:t>
      </w:r>
      <w:r w:rsidR="008917E2" w:rsidRPr="00433C8A">
        <w:rPr>
          <w:color w:val="000000" w:themeColor="text1"/>
        </w:rPr>
        <w:t xml:space="preserve"> </w:t>
      </w:r>
      <w:r w:rsidR="008917E2" w:rsidRPr="00433C8A">
        <w:rPr>
          <w:color w:val="000000" w:themeColor="text1"/>
        </w:rPr>
        <w:fldChar w:fldCharType="begin"/>
      </w:r>
      <w:r w:rsidR="001506D5">
        <w:rPr>
          <w:color w:val="000000" w:themeColor="text1"/>
        </w:rPr>
        <w:instrText xml:space="preserve"> ADDIN ZOTERO_ITEM CSL_CITATION {"citationID":"hI5Blvt2","properties":{"formattedCitation":"(106)","plainCitation":"(106)","noteIndex":0},"citationItems":[{"id":6931,"uris":["http://zotero.org/users/14195618/items/JCK275IY"],"itemData":{"id":6931,"type":"article-journal","abstract":"We present an update to our Galaxy-based web server for processing and visualizing deeply sequenced data. Its core tool set, deepTools, allows users to perform complete bioinformatic workflows ranging from quality controls and normalizations of aligned reads to integrative analyses, including clustering and visualization approaches. Since we first described our deepTools Galaxy server in 2014, we have implemented new solutions for many requests from the community and our users. Here, we introduce significant enhancements and new tools to further improve data visualization and interpretation. deepTools continue to be open to all users and freely available as a web service at deeptools.ie-freiburg.mpg.de. The new deepTools2 suite can be easily deployed within any Galaxy framework via the toolshed repository, and we also provide source code for command line usage under Linux and Mac OS X. A public and documented API for access to deepTools functionality is also available.","container-title":"Nucleic Acids Research","DOI":"10.1093/nar/gkw257","ISSN":"0305-1048","issue":"W1","journalAbbreviation":"Nucleic Acids Research","page":"W160-W165","source":"Silverchair","title":"deepTools2: a next generation web server for deep-sequencing data analysis","title-short":"deepTools2","volume":"44","author":[{"family":"Ramírez","given":"Fidel"},{"family":"Ryan","given":"Devon P"},{"family":"Grüning","given":"Björn"},{"family":"Bhardwaj","given":"Vivek"},{"family":"Kilpert","given":"Fabian"},{"family":"Richter","given":"Andreas S"},{"family":"Heyne","given":"Steffen"},{"family":"Dündar","given":"Friederike"},{"family":"Manke","given":"Thomas"}],"issued":{"date-parts":[["2016",7,8]]}}}],"schema":"https://github.com/citation-style-language/schema/raw/master/csl-citation.json"} </w:instrText>
      </w:r>
      <w:r w:rsidR="008917E2" w:rsidRPr="00433C8A">
        <w:rPr>
          <w:color w:val="000000" w:themeColor="text1"/>
        </w:rPr>
        <w:fldChar w:fldCharType="separate"/>
      </w:r>
      <w:r w:rsidR="001506D5">
        <w:rPr>
          <w:color w:val="000000"/>
        </w:rPr>
        <w:t>(106)</w:t>
      </w:r>
      <w:r w:rsidR="008917E2" w:rsidRPr="00433C8A">
        <w:rPr>
          <w:color w:val="000000" w:themeColor="text1"/>
        </w:rPr>
        <w:fldChar w:fldCharType="end"/>
      </w:r>
      <w:r w:rsidRPr="00433C8A">
        <w:rPr>
          <w:color w:val="000000" w:themeColor="text1"/>
        </w:rPr>
        <w:t xml:space="preserve">. </w:t>
      </w:r>
    </w:p>
    <w:p w14:paraId="156451C5" w14:textId="3D9D4BFE" w:rsidR="0BD60C0D" w:rsidRPr="00433C8A" w:rsidRDefault="0BD60C0D" w:rsidP="0BD60C0D">
      <w:pPr>
        <w:spacing w:line="480" w:lineRule="auto"/>
        <w:jc w:val="both"/>
        <w:rPr>
          <w:color w:val="000000" w:themeColor="text1"/>
        </w:rPr>
      </w:pPr>
    </w:p>
    <w:p w14:paraId="48A8DD30" w14:textId="1FF86694" w:rsidR="0388B665" w:rsidRPr="00433C8A" w:rsidRDefault="0388B665" w:rsidP="0BD60C0D">
      <w:pPr>
        <w:spacing w:line="480" w:lineRule="auto"/>
        <w:jc w:val="both"/>
        <w:rPr>
          <w:color w:val="000000" w:themeColor="text1"/>
        </w:rPr>
      </w:pPr>
      <w:r w:rsidRPr="00433C8A">
        <w:rPr>
          <w:b/>
          <w:bCs/>
          <w:color w:val="000000" w:themeColor="text1"/>
        </w:rPr>
        <w:t xml:space="preserve">Repeat masking of genomes. </w:t>
      </w:r>
      <w:r w:rsidRPr="00433C8A">
        <w:rPr>
          <w:color w:val="000000" w:themeColor="text1"/>
        </w:rPr>
        <w:t>We performed two rounds of repeat masking of the five genomes used with RepeatMasker v.4.1.2 ((</w:t>
      </w:r>
      <w:hyperlink r:id="rId20">
        <w:r w:rsidRPr="00433C8A">
          <w:rPr>
            <w:rStyle w:val="Hyperlink"/>
          </w:rPr>
          <w:t>https://www.repeatmasker.org/</w:t>
        </w:r>
      </w:hyperlink>
      <w:r w:rsidRPr="00433C8A">
        <w:rPr>
          <w:color w:val="000000" w:themeColor="text1"/>
        </w:rPr>
        <w:t>)</w:t>
      </w:r>
      <w:r w:rsidR="75E21858" w:rsidRPr="00433C8A">
        <w:rPr>
          <w:color w:val="000000" w:themeColor="text1"/>
        </w:rPr>
        <w:t>, using default repeat libraries and</w:t>
      </w:r>
      <w:r w:rsidRPr="00433C8A">
        <w:rPr>
          <w:color w:val="000000" w:themeColor="text1"/>
        </w:rPr>
        <w:t xml:space="preserve"> the Oryza Repeat Database from Rice Genome Annotation Project (</w:t>
      </w:r>
      <w:hyperlink r:id="rId21">
        <w:r w:rsidRPr="00433C8A">
          <w:rPr>
            <w:rStyle w:val="Hyperlink"/>
          </w:rPr>
          <w:t>http://rice.uga.edu</w:t>
        </w:r>
      </w:hyperlink>
      <w:r w:rsidRPr="00433C8A">
        <w:rPr>
          <w:color w:val="000000" w:themeColor="text1"/>
        </w:rPr>
        <w:t xml:space="preserve">), which resulted in about 43% of genomes masked. </w:t>
      </w:r>
    </w:p>
    <w:p w14:paraId="5E89E58B" w14:textId="2E612A9C" w:rsidR="0BD60C0D" w:rsidRPr="00433C8A" w:rsidRDefault="0BD60C0D" w:rsidP="0BD60C0D">
      <w:pPr>
        <w:spacing w:line="480" w:lineRule="auto"/>
        <w:jc w:val="both"/>
        <w:rPr>
          <w:color w:val="000000" w:themeColor="text1"/>
        </w:rPr>
      </w:pPr>
    </w:p>
    <w:p w14:paraId="4B09CB0E" w14:textId="0947C663" w:rsidR="0388B665" w:rsidRPr="00433C8A" w:rsidRDefault="0388B665" w:rsidP="0BD60C0D">
      <w:pPr>
        <w:spacing w:line="480" w:lineRule="auto"/>
        <w:jc w:val="both"/>
        <w:rPr>
          <w:color w:val="000000" w:themeColor="text1"/>
        </w:rPr>
      </w:pPr>
      <w:r w:rsidRPr="00433C8A">
        <w:rPr>
          <w:b/>
          <w:bCs/>
          <w:color w:val="000000" w:themeColor="text1"/>
        </w:rPr>
        <w:t xml:space="preserve">Identification of conserved TADs. </w:t>
      </w:r>
      <w:r w:rsidRPr="00433C8A">
        <w:rPr>
          <w:color w:val="000000" w:themeColor="text1"/>
        </w:rPr>
        <w:t>We used two approaches to identify conserved TADs. For liftOver-based approach, we first generated chain files for pairs of repeat</w:t>
      </w:r>
      <w:r w:rsidR="00BD3906" w:rsidRPr="00433C8A">
        <w:rPr>
          <w:color w:val="000000" w:themeColor="text1"/>
        </w:rPr>
        <w:t>-</w:t>
      </w:r>
      <w:r w:rsidRPr="00433C8A">
        <w:rPr>
          <w:color w:val="000000" w:themeColor="text1"/>
        </w:rPr>
        <w:t>masked genomes using custom scripts based on UCSC pipeline (</w:t>
      </w:r>
      <w:hyperlink r:id="rId22">
        <w:r w:rsidRPr="00433C8A">
          <w:rPr>
            <w:rStyle w:val="Hyperlink"/>
          </w:rPr>
          <w:t>http://genomewiki.ucsc.edu/index.php/LiftOver_Howto</w:t>
        </w:r>
      </w:hyperlink>
      <w:r w:rsidRPr="00433C8A">
        <w:rPr>
          <w:color w:val="000000" w:themeColor="text1"/>
        </w:rPr>
        <w:t xml:space="preserve">). We then lifted over the genomic coordinates of TADs from the query to the target (Nipponbare) </w:t>
      </w:r>
      <w:r w:rsidRPr="00433C8A">
        <w:rPr>
          <w:color w:val="000000" w:themeColor="text1"/>
        </w:rPr>
        <w:lastRenderedPageBreak/>
        <w:t>genome with UCSC liftOver tool</w:t>
      </w:r>
      <w:r w:rsidR="008917E2" w:rsidRPr="00433C8A">
        <w:rPr>
          <w:color w:val="000000" w:themeColor="text1"/>
        </w:rPr>
        <w:t xml:space="preserve"> </w:t>
      </w:r>
      <w:r w:rsidR="008917E2" w:rsidRPr="00433C8A">
        <w:rPr>
          <w:color w:val="000000" w:themeColor="text1"/>
        </w:rPr>
        <w:fldChar w:fldCharType="begin"/>
      </w:r>
      <w:r w:rsidR="001506D5">
        <w:rPr>
          <w:color w:val="000000" w:themeColor="text1"/>
        </w:rPr>
        <w:instrText xml:space="preserve"> ADDIN ZOTERO_ITEM CSL_CITATION {"citationID":"k8G8FbKC","properties":{"formattedCitation":"(108)","plainCitation":"(108)","noteIndex":0},"citationItems":[{"id":6895,"uris":["http://zotero.org/users/14195618/items/N4Y2G7YR"],"itemData":{"id":6895,"type":"article-journal","abstract":"The University of California Santa Cruz Genome Browser Database (GBD) contains sequence and annotation data for the genomes of about a dozen vertebrate species and several major model organisms. Genome annotations typically include assembly data, sequence composition, genes and gene predictions, mRNA and expressed sequence tag evidence, comparative genomics, regulation, expression and variation data. The database is optimized to support fast interactive performance with web tools that provide powerful visualization and querying capabilities for mining the data. The Genome Browser displays a wide variety of annotations at all scales from single nucleotide level up to a full chromosome. The Table Browser provides direct access to the database tables and sequence data, enabling complex queries on genome-wide datasets. The Proteome Browser graphically displays protein properties. The Gene Sorter allows filtering and comparison of genes by several metrics including expression data and several gene properties. BLAT and In Silico PCR search for sequences in entire genomes in seconds. These tools are highly integrated and provide many hyperlinks to other databases and websites. The GBD, browsing tools, downloadable data files and links to documentation and other information can be found at http://genome.ucsc.edu/.","container-title":"Nucleic Acids Research","DOI":"10.1093/nar/gkj144","ISSN":"1362-4962","issue":"Database issue","journalAbbreviation":"Nucleic Acids Res","language":"eng","note":"PMID: 16381938\nPMCID: PMC1347506","page":"D590-598","source":"PubMed","title":"The UCSC Genome Browser Database: update 2006","title-short":"The UCSC Genome Browser Database","volume":"34","author":[{"family":"Hinrichs","given":"A. S."},{"family":"Karolchik","given":"D."},{"family":"Baertsch","given":"R."},{"family":"Barber","given":"G. P."},{"family":"Bejerano","given":"G."},{"family":"Clawson","given":"H."},{"family":"Diekhans","given":"M."},{"family":"Furey","given":"T. S."},{"family":"Harte","given":"R. A."},{"family":"Hsu","given":"F."},{"family":"Hillman-Jackson","given":"J."},{"family":"Kuhn","given":"R. M."},{"family":"Pedersen","given":"J. S."},{"family":"Pohl","given":"A."},{"family":"Raney","given":"B. J."},{"family":"Rosenbloom","given":"K. R."},{"family":"Siepel","given":"A."},{"family":"Smith","given":"K. E."},{"family":"Sugnet","given":"C. W."},{"family":"Sultan-Qurraie","given":"A."},{"family":"Thomas","given":"D. J."},{"family":"Trumbower","given":"H."},{"family":"Weber","given":"R. J."},{"family":"Weirauch","given":"M."},{"family":"Zweig","given":"A. S."},{"family":"Haussler","given":"D."},{"family":"Kent","given":"W. J."}],"issued":{"date-parts":[["2006",1,1]]}}}],"schema":"https://github.com/citation-style-language/schema/raw/master/csl-citation.json"} </w:instrText>
      </w:r>
      <w:r w:rsidR="008917E2" w:rsidRPr="00433C8A">
        <w:rPr>
          <w:color w:val="000000" w:themeColor="text1"/>
        </w:rPr>
        <w:fldChar w:fldCharType="separate"/>
      </w:r>
      <w:r w:rsidR="001506D5">
        <w:rPr>
          <w:color w:val="000000"/>
        </w:rPr>
        <w:t>(108)</w:t>
      </w:r>
      <w:r w:rsidR="008917E2" w:rsidRPr="00433C8A">
        <w:rPr>
          <w:color w:val="000000" w:themeColor="text1"/>
        </w:rPr>
        <w:fldChar w:fldCharType="end"/>
      </w:r>
      <w:r w:rsidRPr="00433C8A">
        <w:rPr>
          <w:color w:val="000000" w:themeColor="text1"/>
        </w:rPr>
        <w:t xml:space="preserve">. To be successfully lifted over, TADs in one genome require a 20% minimum ratio of bases (−minMatch= 0.20) to be remapped in the other genome. Lifted-over TADs from the query genome that reciprocally overlapped a TAD in the target genome by at least 50% were identified with BEDTools </w:t>
      </w:r>
      <w:r w:rsidR="008917E2" w:rsidRPr="00433C8A">
        <w:rPr>
          <w:color w:val="000000" w:themeColor="text1"/>
        </w:rPr>
        <w:fldChar w:fldCharType="begin"/>
      </w:r>
      <w:r w:rsidR="001506D5">
        <w:rPr>
          <w:color w:val="000000" w:themeColor="text1"/>
        </w:rPr>
        <w:instrText xml:space="preserve"> ADDIN ZOTERO_ITEM CSL_CITATION {"citationID":"zfZi0oAx","properties":{"formattedCitation":"(109)","plainCitation":"(109)","noteIndex":0},"citationItems":[{"id":6914,"uris":["http://zotero.org/users/14195618/items/WTKB62MC"],"itemData":{"id":6914,"type":"article-journal","abstract":"MOTIVATION: Testing for correlations between different sets of genomic features is a fundamental task in genomics research. However, searching for overlaps between features with existing web-based methods is complicated by the massive datasets that are routinely produced with current sequencing technologies. Fast and flexible tools are therefore required to ask complex questions of these data in an efficient manner.\nRESULTS: This article introduces a new software suite for the comparison, manipulation and annotation of genomic features in Browser Extensible Data (BED) and General Feature Format (GFF) format. BEDTools also supports the comparison of sequence alignments in BAM format to both BED and GFF features. The tools are extremely efficient and allow the user to compare large datasets (e.g. next-generation sequencing data) with both public and custom genome annotation tracks. BEDTools can be combined with one another as well as with standard UNIX commands, thus facilitating routine genomics tasks as well as pipelines that can quickly answer intricate questions of large genomic datasets.\nAVAILABILITY AND IMPLEMENTATION: BEDTools was written in C++. Source code and a comprehensive user manual are freely available at http://code.google.com/p/bedtools\nCONTACT: aaronquinlan@gmail.com; imh4y@virginia.edu\nSUPPLEMENTARY INFORMATION: Supplementary data are available at Bioinformatics online.","container-title":"Bioinformatics (Oxford, England)","DOI":"10.1093/bioinformatics/btq033","ISSN":"1367-4811","issue":"6","journalAbbreviation":"Bioinformatics","language":"eng","note":"PMID: 20110278\nPMCID: PMC2832824","page":"841-842","source":"PubMed","title":"BEDTools: a flexible suite of utilities for comparing genomic features","title-short":"BEDTools","volume":"26","author":[{"family":"Quinlan","given":"Aaron R."},{"family":"Hall","given":"Ira M."}],"issued":{"date-parts":[["2010",3,15]]}}}],"schema":"https://github.com/citation-style-language/schema/raw/master/csl-citation.json"} </w:instrText>
      </w:r>
      <w:r w:rsidR="008917E2" w:rsidRPr="00433C8A">
        <w:rPr>
          <w:color w:val="000000" w:themeColor="text1"/>
        </w:rPr>
        <w:fldChar w:fldCharType="separate"/>
      </w:r>
      <w:r w:rsidR="001506D5">
        <w:rPr>
          <w:noProof/>
          <w:color w:val="000000" w:themeColor="text1"/>
        </w:rPr>
        <w:t>(109)</w:t>
      </w:r>
      <w:r w:rsidR="008917E2" w:rsidRPr="00433C8A">
        <w:rPr>
          <w:color w:val="000000" w:themeColor="text1"/>
        </w:rPr>
        <w:fldChar w:fldCharType="end"/>
      </w:r>
      <w:r w:rsidRPr="00433C8A">
        <w:rPr>
          <w:color w:val="000000" w:themeColor="text1"/>
        </w:rPr>
        <w:t xml:space="preserve"> </w:t>
      </w:r>
      <w:r w:rsidRPr="00433C8A">
        <w:rPr>
          <w:i/>
          <w:iCs/>
          <w:color w:val="000000" w:themeColor="text1"/>
        </w:rPr>
        <w:t>intersect</w:t>
      </w:r>
      <w:r w:rsidRPr="00433C8A">
        <w:rPr>
          <w:color w:val="000000" w:themeColor="text1"/>
        </w:rPr>
        <w:t xml:space="preserve"> (-r 0.5) and recorded as conserved. We performed this for 4 pairs of genomes and assigned Nipponbare TADs to 5 conservation groups.</w:t>
      </w:r>
    </w:p>
    <w:p w14:paraId="287DF38B" w14:textId="196991A8" w:rsidR="0388B665" w:rsidRPr="00433C8A" w:rsidRDefault="00BD3906" w:rsidP="0BD60C0D">
      <w:pPr>
        <w:spacing w:line="480" w:lineRule="auto"/>
        <w:jc w:val="both"/>
        <w:rPr>
          <w:color w:val="000000" w:themeColor="text1"/>
        </w:rPr>
      </w:pPr>
      <w:r w:rsidRPr="00433C8A">
        <w:rPr>
          <w:color w:val="000000" w:themeColor="text1"/>
        </w:rPr>
        <w:tab/>
      </w:r>
      <w:r w:rsidR="0388B665" w:rsidRPr="00433C8A">
        <w:rPr>
          <w:color w:val="000000" w:themeColor="text1"/>
        </w:rPr>
        <w:t xml:space="preserve">For BLAST-based approach, we first generated a database of TAD sequences with BEDTools </w:t>
      </w:r>
      <w:r w:rsidR="0388B665" w:rsidRPr="00433C8A">
        <w:rPr>
          <w:i/>
          <w:iCs/>
          <w:color w:val="000000" w:themeColor="text1"/>
        </w:rPr>
        <w:t>getfasta</w:t>
      </w:r>
      <w:r w:rsidR="0388B665" w:rsidRPr="00433C8A">
        <w:rPr>
          <w:color w:val="000000" w:themeColor="text1"/>
        </w:rPr>
        <w:t>. Then, the database of the query species was aligned to the target species database using BLASTn (blast+ v.2.13.0)</w:t>
      </w:r>
      <w:r w:rsidR="008917E2" w:rsidRPr="00433C8A">
        <w:rPr>
          <w:color w:val="000000" w:themeColor="text1"/>
        </w:rPr>
        <w:t xml:space="preserve"> </w:t>
      </w:r>
      <w:r w:rsidR="008917E2" w:rsidRPr="00433C8A">
        <w:rPr>
          <w:color w:val="000000" w:themeColor="text1"/>
        </w:rPr>
        <w:fldChar w:fldCharType="begin"/>
      </w:r>
      <w:r w:rsidR="001506D5">
        <w:rPr>
          <w:color w:val="000000" w:themeColor="text1"/>
        </w:rPr>
        <w:instrText xml:space="preserve"> ADDIN ZOTERO_ITEM CSL_CITATION {"citationID":"wRPxldf0","properties":{"formattedCitation":"(110)","plainCitation":"(110)","noteIndex":0},"citationItems":[{"id":6898,"uris":["http://zotero.org/users/14195618/items/B2ZYK657"],"itemData":{"id":6898,"type":"article-journal","abstract":"Sequence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8917E2" w:rsidRPr="00433C8A">
        <w:rPr>
          <w:color w:val="000000" w:themeColor="text1"/>
        </w:rPr>
        <w:fldChar w:fldCharType="separate"/>
      </w:r>
      <w:r w:rsidR="001506D5">
        <w:rPr>
          <w:color w:val="000000"/>
        </w:rPr>
        <w:t>(110)</w:t>
      </w:r>
      <w:r w:rsidR="008917E2" w:rsidRPr="00433C8A">
        <w:rPr>
          <w:color w:val="000000" w:themeColor="text1"/>
        </w:rPr>
        <w:fldChar w:fldCharType="end"/>
      </w:r>
      <w:r w:rsidR="008917E2" w:rsidRPr="00433C8A">
        <w:rPr>
          <w:color w:val="000000" w:themeColor="text1"/>
        </w:rPr>
        <w:t xml:space="preserve"> </w:t>
      </w:r>
      <w:r w:rsidR="0388B665" w:rsidRPr="00433C8A">
        <w:rPr>
          <w:color w:val="000000" w:themeColor="text1"/>
        </w:rPr>
        <w:t>, and the results were filtered with custom Python code so that only TADs on the same chromosome in query and target remained, and all hits per TAD and the total coverage was recorded. If the total coverage of the target species’ TAD was ≥50% of the query species’ TAD, it was recorded as conserved. We performed this for 4 pairs of genomes and assigned Nipponbare TADs to 5 conservation groups.</w:t>
      </w:r>
    </w:p>
    <w:p w14:paraId="161E4570" w14:textId="0142E249" w:rsidR="0BD60C0D" w:rsidRPr="00433C8A" w:rsidRDefault="0BD60C0D" w:rsidP="0BD60C0D">
      <w:pPr>
        <w:spacing w:line="480" w:lineRule="auto"/>
        <w:jc w:val="both"/>
        <w:rPr>
          <w:color w:val="000000" w:themeColor="text1"/>
        </w:rPr>
      </w:pPr>
    </w:p>
    <w:p w14:paraId="2B0041E8" w14:textId="33BA0BD7" w:rsidR="0388B665" w:rsidRPr="00433C8A" w:rsidRDefault="0388B665" w:rsidP="0BD60C0D">
      <w:pPr>
        <w:spacing w:line="480" w:lineRule="auto"/>
        <w:jc w:val="both"/>
        <w:rPr>
          <w:color w:val="000000" w:themeColor="text1"/>
        </w:rPr>
      </w:pPr>
      <w:r w:rsidRPr="00433C8A">
        <w:rPr>
          <w:b/>
          <w:bCs/>
          <w:color w:val="000000" w:themeColor="text1"/>
        </w:rPr>
        <w:t xml:space="preserve">Boundary motif enrichment. </w:t>
      </w:r>
      <w:r w:rsidRPr="00433C8A">
        <w:rPr>
          <w:color w:val="000000" w:themeColor="text1"/>
        </w:rPr>
        <w:t>TAD boundaries identified at resolutions 2</w:t>
      </w:r>
      <w:r w:rsidR="00BD3906" w:rsidRPr="00433C8A">
        <w:rPr>
          <w:color w:val="000000" w:themeColor="text1"/>
        </w:rPr>
        <w:t xml:space="preserve"> </w:t>
      </w:r>
      <w:r w:rsidRPr="00433C8A">
        <w:rPr>
          <w:color w:val="000000" w:themeColor="text1"/>
        </w:rPr>
        <w:t>kb and 5</w:t>
      </w:r>
      <w:r w:rsidR="00BD3906" w:rsidRPr="00433C8A">
        <w:rPr>
          <w:color w:val="000000" w:themeColor="text1"/>
        </w:rPr>
        <w:t xml:space="preserve"> </w:t>
      </w:r>
      <w:r w:rsidRPr="00433C8A">
        <w:rPr>
          <w:color w:val="000000" w:themeColor="text1"/>
        </w:rPr>
        <w:t>kb were used to identify motifs enriched at boundaries.</w:t>
      </w:r>
      <w:r w:rsidRPr="00433C8A">
        <w:rPr>
          <w:b/>
          <w:bCs/>
          <w:color w:val="000000" w:themeColor="text1"/>
        </w:rPr>
        <w:t xml:space="preserve"> </w:t>
      </w:r>
      <w:r w:rsidRPr="00433C8A">
        <w:rPr>
          <w:color w:val="000000" w:themeColor="text1"/>
        </w:rPr>
        <w:t>We used HOMER v.4.11</w:t>
      </w:r>
      <w:r w:rsidR="008917E2" w:rsidRPr="00433C8A">
        <w:rPr>
          <w:color w:val="000000" w:themeColor="text1"/>
        </w:rPr>
        <w:t xml:space="preserve"> </w:t>
      </w:r>
      <w:r w:rsidR="008917E2" w:rsidRPr="00433C8A">
        <w:rPr>
          <w:color w:val="000000" w:themeColor="text1"/>
        </w:rPr>
        <w:fldChar w:fldCharType="begin"/>
      </w:r>
      <w:r w:rsidR="00134C9E">
        <w:rPr>
          <w:color w:val="000000" w:themeColor="text1"/>
        </w:rPr>
        <w:instrText xml:space="preserve"> ADDIN ZOTERO_ITEM CSL_CITATION {"citationID":"UaqkWTVq","properties":{"formattedCitation":"(82)","plainCitation":"(82)","noteIndex":0},"citationItems":[{"id":6857,"uris":["http://zotero.org/users/14195618/items/DSII547X"],"itemData":{"id":6857,"type":"article-journal","abstract":"Genome-scale studies have revealed extensive, cell type-specific colocalization of transcription factors, but the mechanisms underlying this phenomenon remain poorly understood. Here, we demonstrate in macrophages and B cells that collaborative interactions of the common factor PU.1 with small sets of macrophage- or B cell lineage-determining transcription factors establish cell-specific binding sites that are associated with the majority of promoter-distal H3K4me1-marked genomic regions. PU.1 binding initiates nucleosome remodeling, followed by H3K4 monomethylation at large numbers of genomic regions associated with both broadly and specifically expressed genes. These locations serve as beacons for additional factors, exemplified by liver X receptors, which drive both cell-specific gene expression and signal-dependent responses. Together with analyses of transcription factor binding and H3K4me1 patterns in other cell types, these studies suggest that simple combinations of lineage-determining transcription factors can specify the genomic sites ultimately responsible for both cell identity and cell type-specific responses to diverse signaling inputs.","container-title":"Molecular Cell","DOI":"10.1016/j.molcel.2010.05.004","ISSN":"1097-4164","issue":"4","journalAbbreviation":"Mol Cell","language":"eng","note":"PMID: 20513432\nPMCID: PMC2898526","page":"576-589","source":"PubMed","title":"Simple combinations of lineage-determining transcription factors prime cis-regulatory elements required for macrophage and B cell identities","volume":"38","author":[{"family":"Heinz","given":"Sven"},{"family":"Benner","given":"Christopher"},{"family":"Spann","given":"Nathanael"},{"family":"Bertolino","given":"Eric"},{"family":"Lin","given":"Yin C."},{"family":"Laslo","given":"Peter"},{"family":"Cheng","given":"Jason X."},{"family":"Murre","given":"Cornelis"},{"family":"Singh","given":"Harinder"},{"family":"Glass","given":"Christopher K."}],"issued":{"date-parts":[["2010",5,28]]}}}],"schema":"https://github.com/citation-style-language/schema/raw/master/csl-citation.json"} </w:instrText>
      </w:r>
      <w:r w:rsidR="008917E2" w:rsidRPr="00433C8A">
        <w:rPr>
          <w:color w:val="000000" w:themeColor="text1"/>
        </w:rPr>
        <w:fldChar w:fldCharType="separate"/>
      </w:r>
      <w:r w:rsidR="00134C9E">
        <w:rPr>
          <w:color w:val="000000"/>
        </w:rPr>
        <w:t>(82)</w:t>
      </w:r>
      <w:r w:rsidR="008917E2" w:rsidRPr="00433C8A">
        <w:rPr>
          <w:color w:val="000000" w:themeColor="text1"/>
        </w:rPr>
        <w:fldChar w:fldCharType="end"/>
      </w:r>
      <w:r w:rsidR="008917E2" w:rsidRPr="00433C8A">
        <w:rPr>
          <w:color w:val="000000" w:themeColor="text1"/>
        </w:rPr>
        <w:t xml:space="preserve"> </w:t>
      </w:r>
      <w:r w:rsidRPr="00433C8A">
        <w:rPr>
          <w:color w:val="000000" w:themeColor="text1"/>
        </w:rPr>
        <w:t>with two sets of parameters (</w:t>
      </w:r>
      <w:r w:rsidRPr="00433C8A">
        <w:rPr>
          <w:i/>
          <w:iCs/>
          <w:color w:val="000000" w:themeColor="text1"/>
        </w:rPr>
        <w:t xml:space="preserve">-len 10 -size given </w:t>
      </w:r>
      <w:r w:rsidRPr="00433C8A">
        <w:rPr>
          <w:color w:val="000000" w:themeColor="text1"/>
        </w:rPr>
        <w:t xml:space="preserve">and </w:t>
      </w:r>
      <w:r w:rsidRPr="00433C8A">
        <w:rPr>
          <w:i/>
          <w:iCs/>
          <w:color w:val="000000" w:themeColor="text1"/>
        </w:rPr>
        <w:t>-len 8,10,12 -size 200</w:t>
      </w:r>
      <w:r w:rsidRPr="00433C8A">
        <w:rPr>
          <w:color w:val="000000" w:themeColor="text1"/>
        </w:rPr>
        <w:t xml:space="preserve">). We also used STREME from the MEME Suite v.5.3.0 </w:t>
      </w:r>
      <w:r w:rsidR="008917E2" w:rsidRPr="00433C8A">
        <w:rPr>
          <w:color w:val="000000" w:themeColor="text1"/>
        </w:rPr>
        <w:fldChar w:fldCharType="begin"/>
      </w:r>
      <w:r w:rsidR="00134C9E">
        <w:rPr>
          <w:color w:val="000000" w:themeColor="text1"/>
        </w:rPr>
        <w:instrText xml:space="preserve"> ADDIN ZOTERO_ITEM CSL_CITATION {"citationID":"8Fvx0qT7","properties":{"formattedCitation":"(83)","plainCitation":"(83)","noteIndex":0},"citationItems":[{"id":6860,"uris":["http://zotero.org/users/14195618/items/KU2Z277T"],"itemData":{"id":6860,"type":"article-journal","abstract":"Sequence motif discovery algorithms can identify novel sequence patterns that perform biological functions in DNA, RNA and protein sequences—for example, the binding site motifs of DNA- and RNA-binding proteins.The STREME algorithm presented here advances the state-of-the-art in ab initio motif discovery in terms of both accuracy and versatility. Using in vivo DNA (ChIP-seq) and RNA (CLIP-seq) data, and validating motifs with reference motifs derived from in vitro data, we show that STREME is more accurate, sensitive and thorough than several widely used algorithms (DREME, HOMER, MEME, Peak-motifs) and two other representative algorithms (ProSampler and Weeder). STREME’s capabilities include the ability to find motifs in datasets with hundreds of thousands of sequences, to find both short and long motifs (from 3 to 30 positions), to perform differential motif discovery in pairs of sequence datasets, and to find motifs in sequences over virtually any alphabet (DNA, RNA, protein and user-defined alphabets). Unlike most motif discovery algorithms, STREME reports a useful estimate of the statistical significance of each motif it discovers. STREME is easy to use individually via its web server or via the command line, and is completely integrated with the widely used MEME Suite of sequence analysis tools. The name STREME stands for ‘Simple, Thorough, Rapid, Enriched Motif Elicitation’.The STREME web server and source code are provided freely for non-commercial use at http://meme-suite.org.Supplementary data are available at Bioinformatics online.","container-title":"Bioinformatics","DOI":"10.1093/bioinformatics/btab203","ISSN":"1367-4803","issue":"18","journalAbbreviation":"Bioinformatics","page":"2834-2840","source":"Silverchair","title":"STREME: accurate and versatile sequence motif discovery","title-short":"STREME","volume":"37","author":[{"family":"Bailey","given":"Timothy L"}],"issued":{"date-parts":[["2021",9,29]]}}}],"schema":"https://github.com/citation-style-language/schema/raw/master/csl-citation.json"} </w:instrText>
      </w:r>
      <w:r w:rsidR="008917E2" w:rsidRPr="00433C8A">
        <w:rPr>
          <w:color w:val="000000" w:themeColor="text1"/>
        </w:rPr>
        <w:fldChar w:fldCharType="separate"/>
      </w:r>
      <w:r w:rsidR="00134C9E">
        <w:rPr>
          <w:noProof/>
          <w:color w:val="000000" w:themeColor="text1"/>
        </w:rPr>
        <w:t>(83)</w:t>
      </w:r>
      <w:r w:rsidR="008917E2" w:rsidRPr="00433C8A">
        <w:rPr>
          <w:color w:val="000000" w:themeColor="text1"/>
        </w:rPr>
        <w:fldChar w:fldCharType="end"/>
      </w:r>
      <w:r w:rsidR="008917E2" w:rsidRPr="00433C8A">
        <w:rPr>
          <w:color w:val="000000" w:themeColor="text1"/>
        </w:rPr>
        <w:t xml:space="preserve"> </w:t>
      </w:r>
      <w:r w:rsidRPr="00433C8A">
        <w:rPr>
          <w:color w:val="000000" w:themeColor="text1"/>
        </w:rPr>
        <w:t>with default parameters. For background, randomly chosen non-boundary sequences were used. The motifs found to be significantly enriched by both tools in both sets of boundaries were reported.</w:t>
      </w:r>
    </w:p>
    <w:p w14:paraId="5D7301B8" w14:textId="5FB56ED7" w:rsidR="0BD60C0D" w:rsidRPr="00433C8A" w:rsidRDefault="0BD60C0D" w:rsidP="0BD60C0D">
      <w:pPr>
        <w:spacing w:line="480" w:lineRule="auto"/>
        <w:jc w:val="both"/>
        <w:rPr>
          <w:color w:val="000000" w:themeColor="text1"/>
        </w:rPr>
      </w:pPr>
    </w:p>
    <w:p w14:paraId="15656587" w14:textId="7B5FCD2E" w:rsidR="0388B665" w:rsidRPr="00433C8A" w:rsidRDefault="0388B665" w:rsidP="0BD60C0D">
      <w:pPr>
        <w:spacing w:line="480" w:lineRule="auto"/>
        <w:jc w:val="both"/>
        <w:rPr>
          <w:color w:val="000000" w:themeColor="text1"/>
        </w:rPr>
      </w:pPr>
      <w:r w:rsidRPr="00433C8A">
        <w:rPr>
          <w:b/>
          <w:bCs/>
          <w:color w:val="000000" w:themeColor="text1"/>
        </w:rPr>
        <w:t xml:space="preserve">GO enrichment. </w:t>
      </w:r>
      <w:r w:rsidRPr="00433C8A">
        <w:rPr>
          <w:color w:val="000000" w:themeColor="text1"/>
        </w:rPr>
        <w:t>We analyzed whether genes at TAD boundaries are enriched for specific functional categories using the enrichGO function in clusterProfiler v.4.0</w:t>
      </w:r>
      <w:r w:rsidR="008917E2" w:rsidRPr="00433C8A">
        <w:rPr>
          <w:color w:val="000000" w:themeColor="text1"/>
        </w:rPr>
        <w:t xml:space="preserve"> </w:t>
      </w:r>
      <w:r w:rsidR="008917E2" w:rsidRPr="00433C8A">
        <w:rPr>
          <w:color w:val="000000" w:themeColor="text1"/>
        </w:rPr>
        <w:fldChar w:fldCharType="begin"/>
      </w:r>
      <w:r w:rsidR="001506D5">
        <w:rPr>
          <w:color w:val="000000" w:themeColor="text1"/>
        </w:rPr>
        <w:instrText xml:space="preserve"> ADDIN ZOTERO_ITEM CSL_CITATION {"citationID":"iUCXsPQs","properties":{"formattedCitation":"(111)","plainCitation":"(111)","noteIndex":0},"citationItems":[{"id":6904,"uris":["http://zotero.org/users/14195618/items/HZP86TUA"],"itemData":{"id":6904,"type":"article-journal","abstract":"Functional enrichment analysis is pivotal for interpreting high-throughput omics data in life science. It is crucial for this type of tool to use the latest annotation databases for as many organisms as possible. To meet these requirements, we present here an updated version of our popular Bioconductor package, clusterProfiler 4.0. This package has been enhanced considerably compared with its original version published 9 years ago. The new version provides a universal interface for functional enrichment analysis in thousands of organisms based on internally supported ontologies and pathways as well as annotation data provided by users or derived from online databases. It also extends the dplyr and ggplot2 packages to offer tidy interfaces for data operation and visualization. Other new features include gene set enrichment analysis and comparison of enrichment results from multiple gene lists. We anticipate that clusterProfiler 4.0 will be applied to a wide range of scenarios across diverse organisms.","container-title":"Innovation (Cambridge (Mass.))","DOI":"10.1016/j.xinn.2021.100141","ISSN":"2666-6758","issue":"3","journalAbbreviation":"Innovation (Camb)","language":"eng","note":"PMID: 34557778\nPMCID: PMC8454663","page":"100141","source":"PubMed","title":"clusterProfiler 4.0: A universal enrichment tool for interpreting omics data","title-short":"clusterProfiler 4.0","volume":"2","author":[{"family":"Wu","given":"Tianzhi"},{"family":"Hu","given":"Erqiang"},{"family":"Xu","given":"Shuangbin"},{"family":"Chen","given":"Meijun"},{"family":"Guo","given":"Pingfan"},{"family":"Dai","given":"Zehan"},{"family":"Feng","given":"Tingze"},{"family":"Zhou","given":"Lang"},{"family":"Tang","given":"Wenli"},{"family":"Zhan","given":"Li"},{"family":"Fu","given":"Xiaocong"},{"family":"Liu","given":"Shanshan"},{"family":"Bo","given":"Xiaochen"},{"family":"Yu","given":"Guangchuang"}],"issued":{"date-parts":[["2021",8,28]]}}}],"schema":"https://github.com/citation-style-language/schema/raw/master/csl-citation.json"} </w:instrText>
      </w:r>
      <w:r w:rsidR="008917E2" w:rsidRPr="00433C8A">
        <w:rPr>
          <w:color w:val="000000" w:themeColor="text1"/>
        </w:rPr>
        <w:fldChar w:fldCharType="separate"/>
      </w:r>
      <w:r w:rsidR="001506D5">
        <w:rPr>
          <w:color w:val="000000"/>
        </w:rPr>
        <w:t>(111)</w:t>
      </w:r>
      <w:r w:rsidR="008917E2" w:rsidRPr="00433C8A">
        <w:rPr>
          <w:color w:val="000000" w:themeColor="text1"/>
        </w:rPr>
        <w:fldChar w:fldCharType="end"/>
      </w:r>
      <w:r w:rsidRPr="00433C8A">
        <w:rPr>
          <w:color w:val="000000" w:themeColor="text1"/>
        </w:rPr>
        <w:t xml:space="preserve">. We ran </w:t>
      </w:r>
      <w:r w:rsidRPr="00433C8A">
        <w:rPr>
          <w:color w:val="000000" w:themeColor="text1"/>
        </w:rPr>
        <w:lastRenderedPageBreak/>
        <w:t xml:space="preserve">clusterProfiler for all three ontologies: biological process, molecular function, and cellular component. </w:t>
      </w:r>
    </w:p>
    <w:p w14:paraId="046A2A7C" w14:textId="5D4B1939" w:rsidR="0BD60C0D" w:rsidRPr="00433C8A" w:rsidRDefault="0BD60C0D" w:rsidP="0BD60C0D">
      <w:pPr>
        <w:spacing w:line="480" w:lineRule="auto"/>
        <w:jc w:val="both"/>
        <w:rPr>
          <w:color w:val="000000" w:themeColor="text1"/>
        </w:rPr>
      </w:pPr>
    </w:p>
    <w:p w14:paraId="595CF9AE" w14:textId="5FFB08B6" w:rsidR="0388B665" w:rsidRPr="00433C8A" w:rsidRDefault="0388B665" w:rsidP="0BD60C0D">
      <w:pPr>
        <w:spacing w:line="480" w:lineRule="auto"/>
        <w:jc w:val="both"/>
        <w:rPr>
          <w:color w:val="000000" w:themeColor="text1"/>
        </w:rPr>
      </w:pPr>
      <w:r w:rsidRPr="00433C8A">
        <w:rPr>
          <w:b/>
          <w:bCs/>
          <w:color w:val="000000" w:themeColor="text1"/>
        </w:rPr>
        <w:t xml:space="preserve">TE annotation. </w:t>
      </w:r>
      <w:r w:rsidRPr="00433C8A">
        <w:rPr>
          <w:color w:val="000000" w:themeColor="text1"/>
        </w:rPr>
        <w:t xml:space="preserve">The IRGSP rice6.9.5.liban TE library </w:t>
      </w:r>
      <w:r w:rsidR="008917E2" w:rsidRPr="00433C8A">
        <w:rPr>
          <w:color w:val="000000" w:themeColor="text1"/>
        </w:rPr>
        <w:fldChar w:fldCharType="begin"/>
      </w:r>
      <w:r w:rsidR="001506D5">
        <w:rPr>
          <w:color w:val="000000" w:themeColor="text1"/>
        </w:rPr>
        <w:instrText xml:space="preserve"> ADDIN ZOTERO_ITEM CSL_CITATION {"citationID":"PfTb2DQt","properties":{"formattedCitation":"(112)","plainCitation":"(112)","noteIndex":0},"citationItems":[{"id":6910,"uris":["http://zotero.org/users/14195618/items/DLKZTPNT"],"itemData":{"id":6910,"type":"article-journal","abstract":"Sequencing technology and assembly algorithms have matured to the point that high-quality de novo assembly is possible for large, repetitive genomes. Current assemblies traverse transposable elements (TEs) and provide an opportunity for comprehensive annotation of TEs. Numerous methods exist for annotation of each class of TEs, but their relative performances have not been systematically compared. Moreover, a comprehensive pipeline is needed to produce a non-redundant library of TEs for species lacking this resource to generate whole-genome TE annotations.","container-title":"Genome Biology","DOI":"10.1186/s13059-019-1905-y","ISSN":"1474-760X","issue":"1","journalAbbreviation":"Genome Biology","page":"275","source":"BioMed Central","title":"Benchmarking transposable element annotation methods for creation of a streamlined, comprehensive pipeline","volume":"20","author":[{"family":"Ou","given":"Shujun"},{"family":"Su","given":"Weija"},{"family":"Liao","given":"Yi"},{"family":"Chougule","given":"Kapeel"},{"family":"Agda","given":"Jireh R. A."},{"family":"Hellinga","given":"Adam J."},{"family":"Lugo","given":"Carlos Santiago Blanco"},{"family":"Elliott","given":"Tyler A."},{"family":"Ware","given":"Doreen"},{"family":"Peterson","given":"Thomas"},{"family":"Jiang","given":"Ning"},{"family":"Hirsch","given":"Candice N."},{"family":"Hufford","given":"Matthew B."}],"issued":{"date-parts":[["2019",12,16]]}}}],"schema":"https://github.com/citation-style-language/schema/raw/master/csl-citation.json"} </w:instrText>
      </w:r>
      <w:r w:rsidR="008917E2" w:rsidRPr="00433C8A">
        <w:rPr>
          <w:color w:val="000000" w:themeColor="text1"/>
        </w:rPr>
        <w:fldChar w:fldCharType="separate"/>
      </w:r>
      <w:r w:rsidR="001506D5">
        <w:rPr>
          <w:color w:val="000000"/>
        </w:rPr>
        <w:t>(112)</w:t>
      </w:r>
      <w:r w:rsidR="008917E2" w:rsidRPr="00433C8A">
        <w:rPr>
          <w:color w:val="000000" w:themeColor="text1"/>
        </w:rPr>
        <w:fldChar w:fldCharType="end"/>
      </w:r>
      <w:r w:rsidRPr="00433C8A">
        <w:rPr>
          <w:color w:val="000000" w:themeColor="text1"/>
        </w:rPr>
        <w:t xml:space="preserve"> was complemented with additional, high-confidence TE consensuses from wild rice genome (</w:t>
      </w:r>
      <w:r w:rsidRPr="00433C8A">
        <w:rPr>
          <w:i/>
          <w:iCs/>
          <w:color w:val="000000" w:themeColor="text1"/>
        </w:rPr>
        <w:t>Oryza rufipogon</w:t>
      </w:r>
      <w:r w:rsidRPr="00433C8A">
        <w:rPr>
          <w:color w:val="000000" w:themeColor="text1"/>
        </w:rPr>
        <w:t xml:space="preserve">). In order to do this, EDTA was run on </w:t>
      </w:r>
      <w:r w:rsidRPr="00433C8A">
        <w:rPr>
          <w:i/>
          <w:iCs/>
          <w:color w:val="000000" w:themeColor="text1"/>
        </w:rPr>
        <w:t>O. rufipogon</w:t>
      </w:r>
      <w:r w:rsidRPr="00433C8A">
        <w:rPr>
          <w:color w:val="000000" w:themeColor="text1"/>
        </w:rPr>
        <w:t xml:space="preserve"> GCA_000817225.1 assembly,</w:t>
      </w:r>
      <w:r w:rsidR="7838C6DF" w:rsidRPr="00433C8A">
        <w:rPr>
          <w:color w:val="000000" w:themeColor="text1"/>
        </w:rPr>
        <w:t xml:space="preserve"> </w:t>
      </w:r>
      <w:r w:rsidRPr="00433C8A">
        <w:rPr>
          <w:color w:val="000000" w:themeColor="text1"/>
        </w:rPr>
        <w:t>retaining only TE consensuses without homology to rice6.9.5.liban library. These novel sequences were further filtered to avoid false positives, by retaining only those longer than 200</w:t>
      </w:r>
      <w:r w:rsidR="00BD3906" w:rsidRPr="00433C8A">
        <w:rPr>
          <w:color w:val="000000" w:themeColor="text1"/>
        </w:rPr>
        <w:t xml:space="preserve"> </w:t>
      </w:r>
      <w:r w:rsidRPr="00433C8A">
        <w:rPr>
          <w:color w:val="000000" w:themeColor="text1"/>
        </w:rPr>
        <w:t>bp and carrying a conserved TE domain (as identified by T</w:t>
      </w:r>
      <w:r w:rsidR="008917E2" w:rsidRPr="00433C8A">
        <w:rPr>
          <w:color w:val="000000" w:themeColor="text1"/>
        </w:rPr>
        <w:t>E</w:t>
      </w:r>
      <w:r w:rsidRPr="00433C8A">
        <w:rPr>
          <w:color w:val="000000" w:themeColor="text1"/>
        </w:rPr>
        <w:t>sorter</w:t>
      </w:r>
      <w:r w:rsidR="008917E2" w:rsidRPr="00433C8A">
        <w:rPr>
          <w:color w:val="000000" w:themeColor="text1"/>
        </w:rPr>
        <w:t xml:space="preserve"> </w:t>
      </w:r>
      <w:r w:rsidR="008917E2" w:rsidRPr="00433C8A">
        <w:rPr>
          <w:color w:val="000000" w:themeColor="text1"/>
        </w:rPr>
        <w:fldChar w:fldCharType="begin"/>
      </w:r>
      <w:r w:rsidR="001506D5">
        <w:rPr>
          <w:color w:val="000000" w:themeColor="text1"/>
        </w:rPr>
        <w:instrText xml:space="preserve"> ADDIN ZOTERO_ITEM CSL_CITATION {"citationID":"V7XzKLrv","properties":{"formattedCitation":"(113)","plainCitation":"(113)","noteIndex":0},"citationItems":[{"id":6912,"uris":["http://zotero.org/users/14195618/items/9L4V4347"],"itemData":{"id":6912,"type":"article-journal","abstract":"Dear Editor,Transposable elements (TEs) constitute the largest portion of repetitive sequences in many eukaryotic genomes, with long terminal repeat retrotransposons (LTR-RTs) being predominant in plant genomes. Various tools have been developed for the identification and classification of TEs, including RepeatModeler [1], REPET [2], LTR_retriever (https://github.com/oushujun/LTR_retriever), and TERL (https://github.com/muriloHoracio/TERL). To our knowledge, most existing software can only classify TEs to the superfamily level, in particular the LTR-RT Copia and Gyspy superfamilies in plants, leaving a significant knowledge gap. Moreover, although approaches for automated classification of LTR lineages using amino acid hidden Markov models (HMMs) do exist, these are typically comprised of collections of scripts that are not curated or specifically designed to be user-friendly.","container-title":"Horticulture Research","DOI":"10.1093/hr/uhac017","ISSN":"2052-7276","journalAbbreviation":"Horticulture Research","page":"uhac017","source":"Silverchair","title":"TEsorter: An accurate and fast method to classify LTR-retrotransposons in plant genomes","title-short":"TEsorter","volume":"9","author":[{"family":"Zhang","given":"Ren-Gang"},{"family":"Li","given":"Guang-Yuan"},{"family":"Wang","given":"Xiao-Ling"},{"family":"Dainat","given":"Jacques"},{"family":"Wang","given":"Zhao-Xuan"},{"family":"Ou","given":"Shujun"},{"family":"Ma","given":"Yongpeng"}],"issued":{"date-parts":[["2022",1,5]]}}}],"schema":"https://github.com/citation-style-language/schema/raw/master/csl-citation.json"} </w:instrText>
      </w:r>
      <w:r w:rsidR="008917E2" w:rsidRPr="00433C8A">
        <w:rPr>
          <w:color w:val="000000" w:themeColor="text1"/>
        </w:rPr>
        <w:fldChar w:fldCharType="separate"/>
      </w:r>
      <w:r w:rsidR="001506D5">
        <w:rPr>
          <w:color w:val="000000"/>
        </w:rPr>
        <w:t>(113)</w:t>
      </w:r>
      <w:r w:rsidR="008917E2" w:rsidRPr="00433C8A">
        <w:rPr>
          <w:color w:val="000000" w:themeColor="text1"/>
        </w:rPr>
        <w:fldChar w:fldCharType="end"/>
      </w:r>
      <w:r w:rsidRPr="00433C8A">
        <w:rPr>
          <w:color w:val="000000" w:themeColor="text1"/>
        </w:rPr>
        <w:t>) or containing more than three full-length copies in the genome (more than 90% of consensus length). The combined library was used to annotate IRGSP and Azucena genome assemblies using RepeatMasker v.4.1.2 (</w:t>
      </w:r>
      <w:hyperlink r:id="rId23">
        <w:r w:rsidRPr="00433C8A">
          <w:rPr>
            <w:rStyle w:val="Hyperlink"/>
          </w:rPr>
          <w:t>https://www.repeatmasker.org/</w:t>
        </w:r>
      </w:hyperlink>
      <w:r w:rsidRPr="00433C8A">
        <w:rPr>
          <w:color w:val="000000" w:themeColor="text1"/>
        </w:rPr>
        <w:t>).</w:t>
      </w:r>
    </w:p>
    <w:p w14:paraId="1750CE79" w14:textId="0448DB0B" w:rsidR="0BD60C0D" w:rsidRPr="00433C8A" w:rsidRDefault="0BD60C0D" w:rsidP="0BD60C0D">
      <w:pPr>
        <w:spacing w:line="480" w:lineRule="auto"/>
        <w:jc w:val="both"/>
        <w:rPr>
          <w:color w:val="000000" w:themeColor="text1"/>
        </w:rPr>
      </w:pPr>
    </w:p>
    <w:p w14:paraId="6D780F03" w14:textId="1D010613" w:rsidR="0388B665" w:rsidRPr="00433C8A" w:rsidRDefault="0388B665" w:rsidP="0BD60C0D">
      <w:pPr>
        <w:pStyle w:val="NormalWeb"/>
        <w:spacing w:before="0" w:beforeAutospacing="0" w:after="0" w:afterAutospacing="0" w:line="480" w:lineRule="auto"/>
        <w:jc w:val="both"/>
        <w:rPr>
          <w:color w:val="000000" w:themeColor="text1"/>
        </w:rPr>
      </w:pPr>
      <w:r w:rsidRPr="00433C8A">
        <w:rPr>
          <w:b/>
          <w:bCs/>
          <w:color w:val="000000" w:themeColor="text1"/>
        </w:rPr>
        <w:t xml:space="preserve">RNA-seq analysis. </w:t>
      </w:r>
      <w:r w:rsidRPr="00433C8A">
        <w:rPr>
          <w:color w:val="000000" w:themeColor="text1"/>
        </w:rPr>
        <w:t>We grew three replicates of Azucena in Yoshida culture solution (based on</w:t>
      </w:r>
      <w:r w:rsidR="008917E2" w:rsidRPr="00433C8A">
        <w:rPr>
          <w:color w:val="000000" w:themeColor="text1"/>
        </w:rPr>
        <w:t xml:space="preserve"> </w:t>
      </w:r>
      <w:r w:rsidR="00AE2249" w:rsidRPr="00433C8A">
        <w:rPr>
          <w:color w:val="000000" w:themeColor="text1"/>
        </w:rPr>
        <w:fldChar w:fldCharType="begin"/>
      </w:r>
      <w:r w:rsidR="001506D5">
        <w:rPr>
          <w:color w:val="000000" w:themeColor="text1"/>
        </w:rPr>
        <w:instrText xml:space="preserve"> ADDIN ZOTERO_ITEM CSL_CITATION {"citationID":"dpZra2JE","properties":{"formattedCitation":"(114)","plainCitation":"(114)","noteIndex":0},"citationItems":[{"id":6934,"uris":["http://zotero.org/users/14195618/items/YA37GVND"],"itemData":{"id":6934,"type":"article-journal","abstract":"Rice is one of the major crops but rice productivity is adversely affected by salinity stress. The rice seedling and reproductive stages are the most sensitive growth stages against salinity stress with very poor association, suggesting that they are regulated by different processes and sets of genes/QTLs. Reproductive stage salinity tolerance is most important as it is translated into grain yield. There are hardly any studies on reproductive-stage salinity tolerance that exist mainly because of the lack of reliable reproductive stage-specific phenotyping techniques and incomplete knowledge of the stage-specific mechanisms of salinity tolerance. Establishing a precise and accurate phenotyping approach for reproductive stage is the utmost crucial step in identifying the genomic regions appropriate for marker-assisted breeding programs. Two major challenges for screening exclusively for the reproductive stage are (1) how to stress plants at the reproductive stage without stressing them at the seedling or late vegetative stages, and (2) how to impose the stress on different genotypes or mapping populations at equivalent growth stages of development because of the variability in the basic vegetative phase of the developmental stages. By cutting the old leaves, this study standardised a methodology that allows salt translocation to the reproductive organs as quickly as possible just at the initiation of booting which was growth stage-specific rather than growth duration-dependent. The results showed cutting the old leaves of the rice plant, leaving only the flag leaf and penultimate leaf, had no significant effect on yield components and that way salt reached to the reproductive parts very quickly after 2 or 3 days of stress treatment in the leaf pruning method. However, there is no high Na+ accumulation in the top two leaves even after 9 days of stress treatment in the untrimmed plants. The exclusive reproductive stage effect of salinity stress (10 dSm−1) to rice plants for 20 days from the day of ‘flag leaf appearance’ proved the efficacy of the methodology by clear discrimination between the salt-sensitive and salt-tolerant genotypes, which is being used to screen several mapping populations.","container-title":"Indian Journal of Plant Physiology","DOI":"10.1007/s40502-016-0268-6","ISSN":"0974-0252","issue":"4","journalAbbreviation":"Ind J Plant Physiol.","language":"en","page":"528-536","source":"Springer Link","title":"Reproductive stage salinity tolerance in rice: a complex trait to phenotype","title-short":"Reproductive stage salinity tolerance in rice","volume":"21","author":[{"family":"Ahmadizadeh","given":"Mostafa"},{"family":"Vispo","given":"Naireen A."},{"family":"Calapit-Palao","given":"Cecilia Diana O."},{"family":"Pangaan","given":"Iris Dawn"},{"family":"Viña","given":"Celia Dela"},{"family":"Singh","given":"Rakesh K."}],"issued":{"date-parts":[["2016",12,1]]}}}],"schema":"https://github.com/citation-style-language/schema/raw/master/csl-citation.json"} </w:instrText>
      </w:r>
      <w:r w:rsidR="00AE2249" w:rsidRPr="00433C8A">
        <w:rPr>
          <w:color w:val="000000" w:themeColor="text1"/>
        </w:rPr>
        <w:fldChar w:fldCharType="separate"/>
      </w:r>
      <w:r w:rsidR="001506D5">
        <w:rPr>
          <w:color w:val="000000"/>
        </w:rPr>
        <w:t>(114)</w:t>
      </w:r>
      <w:r w:rsidR="00AE2249" w:rsidRPr="00433C8A">
        <w:rPr>
          <w:color w:val="000000" w:themeColor="text1"/>
        </w:rPr>
        <w:fldChar w:fldCharType="end"/>
      </w:r>
      <w:r w:rsidRPr="00433C8A">
        <w:rPr>
          <w:color w:val="000000" w:themeColor="text1"/>
        </w:rPr>
        <w:t>) in the Lloyd T. Evans Plant Growth Facility (PGF) of the International Rice Research Institute, Los Baños, Philippines</w:t>
      </w:r>
      <w:r w:rsidR="00BD3906" w:rsidRPr="00433C8A">
        <w:rPr>
          <w:color w:val="000000" w:themeColor="text1"/>
        </w:rPr>
        <w:t xml:space="preserve"> </w:t>
      </w:r>
      <w:r w:rsidRPr="00433C8A">
        <w:rPr>
          <w:color w:val="000000" w:themeColor="text1"/>
        </w:rPr>
        <w:t>greenhouse under normal (0 dS/m-2 equivalent to 0mM NaCl) and saline (10 dS/m-2 equivalent to 100mM NaCl solution)</w:t>
      </w:r>
      <w:r w:rsidR="00BD3906" w:rsidRPr="00433C8A">
        <w:rPr>
          <w:color w:val="000000" w:themeColor="text1"/>
        </w:rPr>
        <w:t xml:space="preserve"> </w:t>
      </w:r>
      <w:r w:rsidRPr="00433C8A">
        <w:rPr>
          <w:color w:val="000000" w:themeColor="text1"/>
        </w:rPr>
        <w:t xml:space="preserve">conditions. Tissue samples were collected from the third leaf at specific time points and immediately soaked in RNAlater™ Stabilization Solution (Invitrogen). Total RNA was extracted using RNeasy Plant Mini Kits (Qiagen, Cat No. </w:t>
      </w:r>
      <w:r w:rsidRPr="00433C8A">
        <w:rPr>
          <w:color w:val="606060"/>
        </w:rPr>
        <w:t>74904</w:t>
      </w:r>
      <w:r w:rsidRPr="00433C8A">
        <w:rPr>
          <w:color w:val="000000" w:themeColor="text1"/>
        </w:rPr>
        <w:t xml:space="preserve">). Contaminating DNA was removed from the total RNA samples by treatment with RNase-free DNase (Qiagen, Cat No. </w:t>
      </w:r>
      <w:r w:rsidRPr="00433C8A">
        <w:rPr>
          <w:color w:val="606060"/>
        </w:rPr>
        <w:t>79254</w:t>
      </w:r>
      <w:r w:rsidRPr="00433C8A">
        <w:rPr>
          <w:color w:val="000000" w:themeColor="text1"/>
        </w:rPr>
        <w:t>). RNA quality was determined by gel electrophoresis. Strand-specific RNA-seq libraries were synthesized using the NEBNext</w:t>
      </w:r>
      <w:r w:rsidRPr="00433C8A">
        <w:rPr>
          <w:color w:val="000000" w:themeColor="text1"/>
          <w:vertAlign w:val="superscript"/>
        </w:rPr>
        <w:t>®</w:t>
      </w:r>
      <w:r w:rsidRPr="00433C8A">
        <w:rPr>
          <w:color w:val="000000" w:themeColor="text1"/>
        </w:rPr>
        <w:t xml:space="preserve"> Ultra</w:t>
      </w:r>
      <w:r w:rsidRPr="00433C8A">
        <w:rPr>
          <w:color w:val="000000" w:themeColor="text1"/>
          <w:vertAlign w:val="superscript"/>
        </w:rPr>
        <w:t>™</w:t>
      </w:r>
      <w:r w:rsidRPr="00433C8A">
        <w:rPr>
          <w:color w:val="000000" w:themeColor="text1"/>
        </w:rPr>
        <w:t xml:space="preserve"> II Directional RNA Library Prep kit (New England Biolabs, Ipswich, MA, USA). The libraries were sequenced at nine libraries per lane using standard methods for paired-end 51 base pair </w:t>
      </w:r>
      <w:r w:rsidR="00867882" w:rsidRPr="00433C8A">
        <w:rPr>
          <w:color w:val="000000" w:themeColor="text1"/>
        </w:rPr>
        <w:t>reads</w:t>
      </w:r>
      <w:r w:rsidRPr="00433C8A">
        <w:rPr>
          <w:color w:val="000000" w:themeColor="text1"/>
        </w:rPr>
        <w:t xml:space="preserve"> </w:t>
      </w:r>
      <w:r w:rsidRPr="00433C8A">
        <w:rPr>
          <w:color w:val="000000" w:themeColor="text1"/>
        </w:rPr>
        <w:lastRenderedPageBreak/>
        <w:t xml:space="preserve">on an Illumina HiSeq 2500 at the NYU CGSB Genomics Core facility. Demultiplexed reads were aligned to transcripts from the </w:t>
      </w:r>
      <w:r w:rsidRPr="00433C8A">
        <w:rPr>
          <w:i/>
          <w:iCs/>
          <w:color w:val="000000" w:themeColor="text1"/>
        </w:rPr>
        <w:t>Oryza sativa</w:t>
      </w:r>
      <w:r w:rsidRPr="00433C8A">
        <w:rPr>
          <w:color w:val="000000" w:themeColor="text1"/>
        </w:rPr>
        <w:t xml:space="preserve"> Japonica assembly IRGSP-1.0 (GCA_001433935.1). and counted with kallisto (v0.46.0) and then processed into a gene count matrix. The read counts obtained were normalized using the TMM (trimmed mean of M values) method with edgeR v4.2.1</w:t>
      </w:r>
      <w:r w:rsidR="00AE2249" w:rsidRPr="00433C8A">
        <w:rPr>
          <w:color w:val="000000" w:themeColor="text1"/>
        </w:rPr>
        <w:t xml:space="preserve"> </w:t>
      </w:r>
      <w:r w:rsidR="00AE2249" w:rsidRPr="00433C8A">
        <w:rPr>
          <w:color w:val="000000" w:themeColor="text1"/>
        </w:rPr>
        <w:fldChar w:fldCharType="begin"/>
      </w:r>
      <w:r w:rsidR="001506D5">
        <w:rPr>
          <w:color w:val="000000" w:themeColor="text1"/>
        </w:rPr>
        <w:instrText xml:space="preserve"> ADDIN ZOTERO_ITEM CSL_CITATION {"citationID":"nZcFHnFH","properties":{"formattedCitation":"(115)","plainCitation":"(115)","noteIndex":0},"citationItems":[{"id":6907,"uris":["http://zotero.org/users/14195618/items/4FWKFCY6"],"itemData":{"id":6907,"type":"article-journal","abstract":"Summary: 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Availability: The package is freely available under the LGPL licence from the Bioconductor web site (http://bioconductor.org)., Contact: mrobinson@wehi.edu.au","container-title":"Bioinformatics","DOI":"10.1093/bioinformatics/btp616","ISSN":"1367-4803","issue":"1","journalAbbreviation":"Bioinformatics","note":"PMID: 19910308\nPMCID: PMC2796818","page":"139-140","source":"PubMed Central","title":"edgeR: a Bioconductor package for differential expression analysis of digital gene expression data","title-short":"edgeR","volume":"26","author":[{"family":"Robinson","given":"Mark D."},{"family":"McCarthy","given":"Davis J."},{"family":"Smyth","given":"Gordon K."}],"issued":{"date-parts":[["2010",1,1]]}}}],"schema":"https://github.com/citation-style-language/schema/raw/master/csl-citation.json"} </w:instrText>
      </w:r>
      <w:r w:rsidR="00AE2249" w:rsidRPr="00433C8A">
        <w:rPr>
          <w:color w:val="000000" w:themeColor="text1"/>
        </w:rPr>
        <w:fldChar w:fldCharType="separate"/>
      </w:r>
      <w:r w:rsidR="001506D5">
        <w:rPr>
          <w:noProof/>
          <w:color w:val="000000" w:themeColor="text1"/>
        </w:rPr>
        <w:t>(115)</w:t>
      </w:r>
      <w:r w:rsidR="00AE2249" w:rsidRPr="00433C8A">
        <w:rPr>
          <w:color w:val="000000" w:themeColor="text1"/>
        </w:rPr>
        <w:fldChar w:fldCharType="end"/>
      </w:r>
      <w:r w:rsidRPr="00433C8A">
        <w:rPr>
          <w:color w:val="000000" w:themeColor="text1"/>
        </w:rPr>
        <w:t xml:space="preserve">, and then averaged over the replicates for each timepoint per environment. Transcripts that were expressed (read count &gt; 0) in at least eight of the ten samples were chosen for downstream analyses, leading to a total of 34,716 expressed transcripts. </w:t>
      </w:r>
    </w:p>
    <w:p w14:paraId="60EC42C6" w14:textId="76C89798" w:rsidR="0BD60C0D" w:rsidRPr="00433C8A" w:rsidRDefault="0BD60C0D" w:rsidP="0BD60C0D">
      <w:pPr>
        <w:spacing w:line="480" w:lineRule="auto"/>
        <w:jc w:val="both"/>
        <w:rPr>
          <w:color w:val="000000" w:themeColor="text1"/>
        </w:rPr>
      </w:pPr>
    </w:p>
    <w:p w14:paraId="6EE3C6EB" w14:textId="79F994A4" w:rsidR="0388B665" w:rsidRPr="00433C8A" w:rsidRDefault="0388B665" w:rsidP="0BD60C0D">
      <w:pPr>
        <w:spacing w:line="480" w:lineRule="auto"/>
        <w:jc w:val="both"/>
        <w:rPr>
          <w:color w:val="000000" w:themeColor="text1"/>
        </w:rPr>
      </w:pPr>
      <w:r w:rsidRPr="00433C8A">
        <w:rPr>
          <w:b/>
          <w:bCs/>
          <w:color w:val="000000" w:themeColor="text1"/>
        </w:rPr>
        <w:t xml:space="preserve">Co-expression analysis. </w:t>
      </w:r>
      <w:r w:rsidRPr="00433C8A">
        <w:rPr>
          <w:color w:val="000000" w:themeColor="text1"/>
        </w:rPr>
        <w:t>We estimated the coefficient of variation, defined as the standard deviation (sd) by mean (CV = sd/mean), as a measure of gene co-expression. For this we chose TAD and nonTAD domains with at least five genes expressed, giving us a total of 1</w:t>
      </w:r>
      <w:r w:rsidR="00BD3906" w:rsidRPr="00433C8A">
        <w:rPr>
          <w:color w:val="000000" w:themeColor="text1"/>
        </w:rPr>
        <w:t>,</w:t>
      </w:r>
      <w:r w:rsidRPr="00433C8A">
        <w:rPr>
          <w:color w:val="000000" w:themeColor="text1"/>
        </w:rPr>
        <w:t xml:space="preserve">247 domains (678 TAD domains and 569 nonTAD domains). Here, we focus on the results from normal conditions timepoint 1 (0 mins) in the main manuscript and attach the results from all other timepoints and conditions in the supplementary. Additionally, we estimated the CV for TAD and nonTAD domains using previously published </w:t>
      </w:r>
      <w:ins w:id="172" w:author="Amina Kurbidaeva" w:date="2025-02-13T12:51:00Z" w16du:dateUtc="2025-02-13T17:51:00Z">
        <w:r w:rsidR="00134C9E">
          <w:rPr>
            <w:color w:val="000000" w:themeColor="text1"/>
          </w:rPr>
          <w:t xml:space="preserve">leaf tissue </w:t>
        </w:r>
      </w:ins>
      <w:r w:rsidRPr="00433C8A">
        <w:rPr>
          <w:color w:val="000000" w:themeColor="text1"/>
        </w:rPr>
        <w:t xml:space="preserve">drought and salinity stress data from the field </w:t>
      </w:r>
      <w:r w:rsidR="002E35BB" w:rsidRPr="00433C8A">
        <w:rPr>
          <w:color w:val="000000" w:themeColor="text1"/>
        </w:rPr>
        <w:t>[</w:t>
      </w:r>
      <w:r w:rsidRPr="00433C8A">
        <w:rPr>
          <w:color w:val="000000" w:themeColor="text1"/>
        </w:rPr>
        <w:fldChar w:fldCharType="begin"/>
      </w:r>
      <w:r w:rsidR="00976D23" w:rsidRPr="00433C8A">
        <w:rPr>
          <w:color w:val="000000" w:themeColor="text1"/>
        </w:rPr>
        <w:instrText xml:space="preserve"> ADDIN ZOTERO_ITEM CSL_CITATION {"citationID":"q3tBNtjS","properties":{"formattedCitation":"(55)","plainCitation":"(55)","noteIndex":0},"citationItems":[{"id":4414,"uris":["http://zotero.org/users/14195618/items/YWWFZB9N"],"itemData":{"id":4414,"type":"article-journal","abstract":"Levels of gene expression underpin organismal phenotypes1,2, but the nature of selection that acts on gene expression and its role in adaptive evolution remain unknown1,2. Here we assayed gene expression in rice (Oryza sativa)3, and used phenotypic selection analysis to estimate the type and strength of selection on the levels of more than 15,000 transcripts4,5. Variation in most transcripts appears (nearly) neutral or under very weak stabilizing selection in wet paddy conditions (with median standardized selection differentials near zero), but selection is stronger under drought conditions. Overall, more transcripts are conditionally neutral (2.83%) than are antagonistically pleiotropic6 (0.04%), and transcripts that display lower levels of expression and stochastic noise7–9 and higher levels of plasticity9 are under stronger selection. Selection strength was further weakly negatively associated with levels of cis-regulation and network connectivity9. Our multivariate analysis suggests that selection acts on the expression of photosynthesis genes4,5, but that the efficacy of selection is genetically constrained under drought conditions10. Drought selected for earlier flowering11,12 and a higher expression of OsMADS18 (Os07g0605200), which encodes a MADS-box transcription factor and is a known regulator of early flowering13—marking this gene as a drought-escape gene11,12. The ability to estimate selection strengths provides insights into how selection can shape molecular traits at the core of gene action.","container-title":"Nature","DOI":"10.1038/s41586-020-1997-2","ISSN":"14764687","issue":"7796","note":"PMID: 32051590\npublisher: Nature Research","page":"572-576","title":"The strength and pattern of natural selection on gene expression in rice","volume":"578","author":[{"family":"Groen","given":"Simon C."},{"family":"Ćalić","given":"Irina"},{"family":"Joly-Lopez","given":"Zoé"},{"family":"Platts","given":"Adrian E."},{"family":"Choi","given":"Jae Young"},{"family":"Natividad","given":"Mignon"},{"family":"Dorph","given":"Katherine"},{"family":"Mauck","given":"William M."},{"family":"Bracken","given":"Bernadette"},{"family":"Cabral","given":"Carlo Leo U."},{"family":"Kumar","given":"Arvind"},{"family":"Torres","given":"Rolando O."},{"family":"Satija","given":"Rahul"},{"family":"Vergara","given":"Georgina"},{"family":"Henry","given":"Amelia"},{"family":"Franks","given":"Steven J."},{"family":"Purugganan","given":"Michael D."}],"issued":{"date-parts":[["2020",2,27]]}}}],"schema":"https://github.com/citation-style-language/schema/raw/master/csl-citation.json"} </w:instrText>
      </w:r>
      <w:r w:rsidRPr="00433C8A">
        <w:rPr>
          <w:color w:val="000000" w:themeColor="text1"/>
        </w:rPr>
        <w:fldChar w:fldCharType="separate"/>
      </w:r>
      <w:r w:rsidR="00976D23" w:rsidRPr="00433C8A">
        <w:rPr>
          <w:color w:val="000000"/>
        </w:rPr>
        <w:t>(55)</w:t>
      </w:r>
      <w:r w:rsidRPr="00433C8A">
        <w:rPr>
          <w:color w:val="000000" w:themeColor="text1"/>
        </w:rPr>
        <w:fldChar w:fldCharType="end"/>
      </w:r>
      <w:r w:rsidR="002E35BB" w:rsidRPr="00433C8A">
        <w:rPr>
          <w:color w:val="000000" w:themeColor="text1"/>
        </w:rPr>
        <w:t xml:space="preserve"> and Gupta et al., under review</w:t>
      </w:r>
      <w:r w:rsidRPr="00433C8A">
        <w:rPr>
          <w:color w:val="000000" w:themeColor="text1"/>
        </w:rPr>
        <w:t>)</w:t>
      </w:r>
      <w:r w:rsidR="002E35BB" w:rsidRPr="00433C8A">
        <w:rPr>
          <w:color w:val="000000" w:themeColor="text1"/>
        </w:rPr>
        <w:t>]</w:t>
      </w:r>
      <w:ins w:id="173" w:author="Amina Kurbidaeva" w:date="2025-02-13T12:50:00Z" w16du:dateUtc="2025-02-13T17:50:00Z">
        <w:r w:rsidR="00134C9E">
          <w:rPr>
            <w:color w:val="000000" w:themeColor="text1"/>
          </w:rPr>
          <w:t>, and al</w:t>
        </w:r>
      </w:ins>
      <w:ins w:id="174" w:author="Amina Kurbidaeva" w:date="2025-02-13T12:51:00Z" w16du:dateUtc="2025-02-13T17:51:00Z">
        <w:r w:rsidR="00134C9E">
          <w:rPr>
            <w:color w:val="000000" w:themeColor="text1"/>
          </w:rPr>
          <w:t xml:space="preserve">uminum stress data for roots </w:t>
        </w:r>
      </w:ins>
      <w:r w:rsidR="00134C9E">
        <w:rPr>
          <w:color w:val="000000" w:themeColor="text1"/>
        </w:rPr>
        <w:fldChar w:fldCharType="begin"/>
      </w:r>
      <w:r w:rsidR="001506D5">
        <w:rPr>
          <w:color w:val="000000" w:themeColor="text1"/>
        </w:rPr>
        <w:instrText xml:space="preserve"> ADDIN ZOTERO_ITEM CSL_CITATION {"citationID":"9nlKNxHQ","properties":{"formattedCitation":"(88)","plainCitation":"(88)","noteIndex":0},"citationItems":[{"id":7224,"uris":["http://zotero.org/users/14195618/items/D477S2UJ"],"itemData":{"id":7224,"type":"article-journal","abstract":"Transcription factors (TFs) regulate the expression of other genes to indirectly mediate stress resistance mechanisms. Therefore, when studying TF-mediated stress resistance, it is important to understand how TFs interact with genes in the genetic background. Here, we fine-mapped the aluminum (Al) resistance QTL Alt12.1 to a 44-kb region containing six genes. Among them is ART1, which encodes a C2H2-type zinc finger TF required for Al resistance in rice. The mapping parents, Al-resistant cv Azucena (tropical japonica) and Al-sensitive cv IR64 (indica), have extensive sequence polymorphism within the ART1 coding region, but similar ART1 expression levels. Using reciprocal near-isogenic lines (NILs) we examined how allele-swapping the Alt12.1 locus would affect plant responses to Al. Analysis of global transcriptional responses to Al stress in roots of the NILs alongside their recurrent parents demonstrated that the presence of the Alt12.1 from Al-resistant Azucena led to greater changes in gene expression in response to Al when compared to the Alt12.1 from IR64 in both genetic backgrounds. The presence of the ART1 allele from the opposite parent affected the expression of several genes not previously implicated in rice Al tolerance. We highlight examples where putatively functional variation in cis-regulatory regions of ART1-regulated genes interacts with ART1 to determine gene expression in response to Al. This ART1-promoter interaction may be associated with transgressive variation for Al resistance in the Azucena × IR64 population. These results illustrate how ART1 interacts with the genetic background to contribute to quantitative phenotypic variation in rice Al resistance.","container-title":"Plant Direct","DOI":"10.1002/pld3.14","ISSN":"2475-4455","issue":"4","journalAbbreviation":"Plant Direct","language":"eng","note":"PMID: 31245663\nPMCID: PMC6508803","page":"e00014","source":"PubMed","title":"ALUMINUM RESISTANCE TRANSCRIPTION FACTOR 1 (ART1) contributes to natural variation in aluminum resistance in diverse genetic backgrounds of rice (O. sativa)","volume":"1","author":[{"family":"Arbelaez","given":"Juan D."},{"family":"Maron","given":"Lyza G."},{"family":"Jobe","given":"Timothy O."},{"family":"Piñeros","given":"Miguel A."},{"family":"Famoso","given":"Adam N."},{"family":"Rebelo","given":"Ana Rita"},{"family":"Singh","given":"Namrata"},{"family":"Ma","given":"Qiyue"},{"family":"Fei","given":"Zhangjun"},{"family":"Kochian","given":"Leon V."},{"family":"McCouch","given":"Susan R."}],"issued":{"date-parts":[["2017",10]]}}}],"schema":"https://github.com/citation-style-language/schema/raw/master/csl-citation.json"} </w:instrText>
      </w:r>
      <w:r w:rsidR="00134C9E">
        <w:rPr>
          <w:color w:val="000000" w:themeColor="text1"/>
        </w:rPr>
        <w:fldChar w:fldCharType="separate"/>
      </w:r>
      <w:r w:rsidR="001506D5">
        <w:rPr>
          <w:noProof/>
          <w:color w:val="000000" w:themeColor="text1"/>
        </w:rPr>
        <w:t>(88)</w:t>
      </w:r>
      <w:r w:rsidR="00134C9E">
        <w:rPr>
          <w:color w:val="000000" w:themeColor="text1"/>
        </w:rPr>
        <w:fldChar w:fldCharType="end"/>
      </w:r>
      <w:r w:rsidRPr="00433C8A">
        <w:rPr>
          <w:color w:val="000000" w:themeColor="text1"/>
        </w:rPr>
        <w:t>.</w:t>
      </w:r>
    </w:p>
    <w:p w14:paraId="12A3E83C" w14:textId="5BB2ECA8" w:rsidR="0BD60C0D" w:rsidRPr="00433C8A" w:rsidRDefault="0BD60C0D" w:rsidP="0BD60C0D">
      <w:pPr>
        <w:spacing w:line="480" w:lineRule="auto"/>
        <w:jc w:val="both"/>
        <w:rPr>
          <w:color w:val="000000" w:themeColor="text1"/>
        </w:rPr>
      </w:pPr>
    </w:p>
    <w:p w14:paraId="15391782" w14:textId="0FEE4A79" w:rsidR="0388B665" w:rsidRPr="00433C8A" w:rsidRDefault="0388B665" w:rsidP="1206ED6A">
      <w:pPr>
        <w:spacing w:line="480" w:lineRule="auto"/>
        <w:jc w:val="both"/>
        <w:rPr>
          <w:color w:val="000000" w:themeColor="text1"/>
        </w:rPr>
      </w:pPr>
      <w:r w:rsidRPr="00433C8A">
        <w:rPr>
          <w:b/>
          <w:bCs/>
          <w:color w:val="000000" w:themeColor="text1"/>
        </w:rPr>
        <w:t xml:space="preserve">Genome alignments. </w:t>
      </w:r>
      <w:r w:rsidRPr="00433C8A">
        <w:rPr>
          <w:color w:val="000000" w:themeColor="text1"/>
        </w:rPr>
        <w:t xml:space="preserve">The following reference genomes were used: </w:t>
      </w:r>
      <w:r w:rsidRPr="00433C8A">
        <w:rPr>
          <w:i/>
          <w:iCs/>
          <w:color w:val="000000" w:themeColor="text1"/>
        </w:rPr>
        <w:t>O.sativa</w:t>
      </w:r>
      <w:r w:rsidRPr="00433C8A">
        <w:rPr>
          <w:color w:val="000000" w:themeColor="text1"/>
        </w:rPr>
        <w:t xml:space="preserve"> Nipponbare (IRGSP-1.0), </w:t>
      </w:r>
      <w:r w:rsidRPr="00433C8A">
        <w:rPr>
          <w:i/>
          <w:iCs/>
          <w:color w:val="000000" w:themeColor="text1"/>
        </w:rPr>
        <w:t>O.</w:t>
      </w:r>
      <w:r w:rsidR="00941F1A" w:rsidRPr="00433C8A">
        <w:rPr>
          <w:i/>
          <w:iCs/>
          <w:color w:val="000000" w:themeColor="text1"/>
        </w:rPr>
        <w:t xml:space="preserve"> </w:t>
      </w:r>
      <w:r w:rsidRPr="00433C8A">
        <w:rPr>
          <w:i/>
          <w:iCs/>
          <w:color w:val="000000" w:themeColor="text1"/>
        </w:rPr>
        <w:t>sativa</w:t>
      </w:r>
      <w:r w:rsidRPr="00433C8A">
        <w:rPr>
          <w:color w:val="000000" w:themeColor="text1"/>
        </w:rPr>
        <w:t xml:space="preserve"> Azucena (PRJNA424001), </w:t>
      </w:r>
      <w:r w:rsidRPr="00433C8A">
        <w:rPr>
          <w:i/>
          <w:iCs/>
          <w:color w:val="000000" w:themeColor="text1"/>
        </w:rPr>
        <w:t>O.</w:t>
      </w:r>
      <w:r w:rsidR="00941F1A" w:rsidRPr="00433C8A">
        <w:rPr>
          <w:i/>
          <w:iCs/>
          <w:color w:val="000000" w:themeColor="text1"/>
        </w:rPr>
        <w:t xml:space="preserve"> </w:t>
      </w:r>
      <w:r w:rsidRPr="00433C8A">
        <w:rPr>
          <w:i/>
          <w:iCs/>
          <w:color w:val="000000" w:themeColor="text1"/>
        </w:rPr>
        <w:t>sativa</w:t>
      </w:r>
      <w:r w:rsidRPr="00433C8A">
        <w:rPr>
          <w:color w:val="000000" w:themeColor="text1"/>
        </w:rPr>
        <w:t xml:space="preserve"> IR64 (PRJNA509165), </w:t>
      </w:r>
      <w:r w:rsidRPr="00433C8A">
        <w:rPr>
          <w:i/>
          <w:iCs/>
          <w:color w:val="000000" w:themeColor="text1"/>
        </w:rPr>
        <w:t>O.</w:t>
      </w:r>
      <w:r w:rsidR="00941F1A" w:rsidRPr="00433C8A">
        <w:rPr>
          <w:i/>
          <w:iCs/>
          <w:color w:val="000000" w:themeColor="text1"/>
        </w:rPr>
        <w:t xml:space="preserve"> </w:t>
      </w:r>
      <w:r w:rsidRPr="00433C8A">
        <w:rPr>
          <w:i/>
          <w:iCs/>
          <w:color w:val="000000" w:themeColor="text1"/>
        </w:rPr>
        <w:t>rufipogon</w:t>
      </w:r>
      <w:r w:rsidRPr="00433C8A">
        <w:rPr>
          <w:color w:val="000000" w:themeColor="text1"/>
        </w:rPr>
        <w:t xml:space="preserve"> (PRJEB4137), </w:t>
      </w:r>
      <w:r w:rsidRPr="00433C8A">
        <w:rPr>
          <w:i/>
          <w:iCs/>
          <w:color w:val="000000" w:themeColor="text1"/>
        </w:rPr>
        <w:t>O.</w:t>
      </w:r>
      <w:r w:rsidR="00941F1A" w:rsidRPr="00433C8A">
        <w:rPr>
          <w:i/>
          <w:iCs/>
          <w:color w:val="000000" w:themeColor="text1"/>
        </w:rPr>
        <w:t xml:space="preserve"> </w:t>
      </w:r>
      <w:r w:rsidRPr="00433C8A">
        <w:rPr>
          <w:i/>
          <w:iCs/>
          <w:color w:val="000000" w:themeColor="text1"/>
        </w:rPr>
        <w:t>meridioinalis</w:t>
      </w:r>
      <w:r w:rsidRPr="00433C8A">
        <w:rPr>
          <w:color w:val="000000" w:themeColor="text1"/>
        </w:rPr>
        <w:t xml:space="preserve"> (PRJNA48433). To make sure the genomes are colinear, we aligned the individual chromosomes pairwise using the nucmer </w:t>
      </w:r>
      <w:r w:rsidR="37A32EBB" w:rsidRPr="00433C8A">
        <w:rPr>
          <w:color w:val="000000" w:themeColor="text1"/>
        </w:rPr>
        <w:t xml:space="preserve">utility </w:t>
      </w:r>
      <w:r w:rsidRPr="00433C8A">
        <w:rPr>
          <w:color w:val="000000" w:themeColor="text1"/>
        </w:rPr>
        <w:t>(</w:t>
      </w:r>
      <w:r w:rsidR="712DF506" w:rsidRPr="00433C8A">
        <w:rPr>
          <w:color w:val="000000" w:themeColor="text1"/>
        </w:rPr>
        <w:t>with parameters --</w:t>
      </w:r>
      <w:r w:rsidRPr="00433C8A">
        <w:rPr>
          <w:color w:val="000000" w:themeColor="text1"/>
        </w:rPr>
        <w:t xml:space="preserve">mum -l 100 -c 1000 -d 50) from the MUMmer4 software package v.4.0.0 </w:t>
      </w:r>
      <w:r w:rsidRPr="00433C8A">
        <w:rPr>
          <w:color w:val="000000" w:themeColor="text1"/>
        </w:rPr>
        <w:fldChar w:fldCharType="begin"/>
      </w:r>
      <w:r w:rsidR="001506D5">
        <w:rPr>
          <w:color w:val="000000" w:themeColor="text1"/>
        </w:rPr>
        <w:instrText xml:space="preserve"> ADDIN ZOTERO_ITEM CSL_CITATION {"citationID":"Hlk8kZG8","properties":{"formattedCitation":"(95)","plainCitation":"(95)","noteIndex":0},"citationItems":[{"id":5982,"uris":["http://zotero.org/users/14195618/items/ZVBLFHBY"],"itemData":{"id":5982,"type":"article-journal","abstract":"The MUMmer system and the genome sequence aligner nucmer included within it are among the most widely used alignment packages in genomics. Since the last major release of MUMmer version 3 in 2004, it has been applied to many types of problems including aligning whole genome sequences, aligning reads to a reference genome, and comparing different assemblies of the same genome. Despite its broad utility, MUMmer3 has limitations that can make it difficult to use for large genomes and for the very large sequence data sets that are common today. In this paper we describe MUMmer4, a substantially improved version of MUMmer that addresses genome size constraints by changing the 32-bit suffix tree data structure at the core of MUMmer to a 48-bit suffix array, and that offers improved speed through parallel processing of input query sequences. With a theoretical limit on the input size of 141Tbp, MUMmer4 can now work with input sequences of any biologically realistic length. We show that as a result of these enhancements, the nucmer program in MUMmer4 is easily able to handle alignments of large genomes; we illustrate this with an alignment of the human and chimpanzee genomes, which allows us to compute that the two species are 98% identical across 96% of their length. With the enhancements described here, MUMmer4 can also be used to efficiently align reads to reference genomes, although it is less sensitive and accurate than the dedicated read aligners. The nucmer aligner in MUMmer4 can now be called from scripting languages such as Perl, Python and Ruby. These improvements make MUMer4 one the most versatile genome alignment packages available.","container-title":"PLOS Computational Biology","DOI":"10.1371/JOURNAL.PCBI.1005944","ISSN":"1553-7358","issue":"1","note":"PMID: 29373581\npublisher: Public Library of Science\nISBN: 1111111111","page":"e1005944","title":"MUMmer4: A fast and versatile genome alignment system","volume":"14","author":[{"family":"Marçais","given":"Guillaume"},{"family":"Delcher","given":"Arthur L."},{"family":"Phillippy","given":"Adam M."},{"family":"Coston","given":"Rachel"},{"family":"Salzberg","given":"Steven L."},{"family":"Zimin","given":"Aleksey"}],"issued":{"date-parts":[["2018",1,1]]}}}],"schema":"https://github.com/citation-style-language/schema/raw/master/csl-citation.json"} </w:instrText>
      </w:r>
      <w:r w:rsidRPr="00433C8A">
        <w:rPr>
          <w:color w:val="000000" w:themeColor="text1"/>
        </w:rPr>
        <w:fldChar w:fldCharType="separate"/>
      </w:r>
      <w:r w:rsidR="001506D5">
        <w:rPr>
          <w:color w:val="000000"/>
        </w:rPr>
        <w:t>(95)</w:t>
      </w:r>
      <w:r w:rsidRPr="00433C8A">
        <w:rPr>
          <w:color w:val="000000" w:themeColor="text1"/>
        </w:rPr>
        <w:fldChar w:fldCharType="end"/>
      </w:r>
      <w:r w:rsidRPr="00433C8A">
        <w:rPr>
          <w:color w:val="000000" w:themeColor="text1"/>
        </w:rPr>
        <w:t xml:space="preserve"> and visualized the alignments as dotplots using mummerplot -postscript command (Fig. S</w:t>
      </w:r>
      <w:ins w:id="175" w:author="Amina Kurbidaeva" w:date="2025-02-13T13:40:00Z" w16du:dateUtc="2025-02-13T18:40:00Z">
        <w:r w:rsidR="00263B4D">
          <w:rPr>
            <w:color w:val="000000" w:themeColor="text1"/>
          </w:rPr>
          <w:t>7</w:t>
        </w:r>
      </w:ins>
      <w:del w:id="176" w:author="Amina Kurbidaeva" w:date="2025-02-13T13:40:00Z" w16du:dateUtc="2025-02-13T18:40:00Z">
        <w:r w:rsidR="00456C46" w:rsidRPr="00433C8A" w:rsidDel="00263B4D">
          <w:rPr>
            <w:color w:val="000000" w:themeColor="text1"/>
          </w:rPr>
          <w:delText>6</w:delText>
        </w:r>
      </w:del>
      <w:r w:rsidRPr="00433C8A">
        <w:rPr>
          <w:color w:val="000000" w:themeColor="text1"/>
        </w:rPr>
        <w:t xml:space="preserve">). We observed good </w:t>
      </w:r>
      <w:r w:rsidRPr="00433C8A">
        <w:rPr>
          <w:color w:val="000000" w:themeColor="text1"/>
        </w:rPr>
        <w:lastRenderedPageBreak/>
        <w:t xml:space="preserve">collinearity between all pairs of comparisons and detected a small number of large SVs </w:t>
      </w:r>
      <w:r w:rsidR="7723A1AF" w:rsidRPr="00433C8A">
        <w:rPr>
          <w:color w:val="000000" w:themeColor="text1"/>
        </w:rPr>
        <w:t xml:space="preserve">(defined as </w:t>
      </w:r>
      <w:r w:rsidRPr="00433C8A">
        <w:rPr>
          <w:color w:val="000000" w:themeColor="text1"/>
        </w:rPr>
        <w:t xml:space="preserve">more than </w:t>
      </w:r>
      <w:r w:rsidR="1C2E78B5" w:rsidRPr="00433C8A">
        <w:rPr>
          <w:color w:val="000000" w:themeColor="text1"/>
        </w:rPr>
        <w:t>500</w:t>
      </w:r>
      <w:r w:rsidR="00941F1A" w:rsidRPr="00433C8A">
        <w:rPr>
          <w:color w:val="000000" w:themeColor="text1"/>
        </w:rPr>
        <w:t xml:space="preserve"> </w:t>
      </w:r>
      <w:r w:rsidR="1362A1B3" w:rsidRPr="00433C8A">
        <w:rPr>
          <w:color w:val="000000" w:themeColor="text1"/>
        </w:rPr>
        <w:t>k</w:t>
      </w:r>
      <w:r w:rsidRPr="00433C8A">
        <w:rPr>
          <w:color w:val="000000" w:themeColor="text1"/>
        </w:rPr>
        <w:t>b in size</w:t>
      </w:r>
      <w:r w:rsidR="0E335362" w:rsidRPr="00433C8A">
        <w:rPr>
          <w:color w:val="000000" w:themeColor="text1"/>
        </w:rPr>
        <w:t>)</w:t>
      </w:r>
      <w:r w:rsidRPr="00433C8A">
        <w:rPr>
          <w:color w:val="000000" w:themeColor="text1"/>
        </w:rPr>
        <w:t xml:space="preserve">. </w:t>
      </w:r>
      <w:r w:rsidR="19649D64" w:rsidRPr="00433C8A">
        <w:rPr>
          <w:color w:val="000000" w:themeColor="text1"/>
        </w:rPr>
        <w:t>To extract the coordinates of large SVs</w:t>
      </w:r>
      <w:r w:rsidR="2DDFFA7B" w:rsidRPr="00433C8A">
        <w:rPr>
          <w:color w:val="000000" w:themeColor="text1"/>
        </w:rPr>
        <w:t xml:space="preserve"> (Table S4)</w:t>
      </w:r>
      <w:r w:rsidR="19649D64" w:rsidRPr="00433C8A">
        <w:rPr>
          <w:color w:val="000000" w:themeColor="text1"/>
        </w:rPr>
        <w:t>, we first filtered the alignments with delta-filter utility</w:t>
      </w:r>
      <w:r w:rsidR="05B25A59" w:rsidRPr="00433C8A">
        <w:rPr>
          <w:color w:val="000000" w:themeColor="text1"/>
        </w:rPr>
        <w:t xml:space="preserve"> of MUMmer</w:t>
      </w:r>
      <w:r w:rsidR="19649D64" w:rsidRPr="00433C8A">
        <w:rPr>
          <w:color w:val="000000" w:themeColor="text1"/>
        </w:rPr>
        <w:t xml:space="preserve"> </w:t>
      </w:r>
      <w:r w:rsidR="2073D4EB" w:rsidRPr="00433C8A">
        <w:rPr>
          <w:color w:val="000000" w:themeColor="text1"/>
        </w:rPr>
        <w:t>(</w:t>
      </w:r>
      <w:r w:rsidR="19649D64" w:rsidRPr="00433C8A">
        <w:rPr>
          <w:color w:val="000000" w:themeColor="text1"/>
        </w:rPr>
        <w:t>-m -i 90 -l 100</w:t>
      </w:r>
      <w:r w:rsidR="76337365" w:rsidRPr="00433C8A">
        <w:rPr>
          <w:color w:val="000000" w:themeColor="text1"/>
        </w:rPr>
        <w:t>), then applied</w:t>
      </w:r>
      <w:r w:rsidR="4368C500" w:rsidRPr="00433C8A">
        <w:rPr>
          <w:color w:val="000000" w:themeColor="text1"/>
        </w:rPr>
        <w:t xml:space="preserve"> </w:t>
      </w:r>
      <w:r w:rsidRPr="00433C8A">
        <w:rPr>
          <w:color w:val="000000" w:themeColor="text1"/>
        </w:rPr>
        <w:t xml:space="preserve">show-coords </w:t>
      </w:r>
      <w:r w:rsidR="345A5B56" w:rsidRPr="00433C8A">
        <w:rPr>
          <w:color w:val="000000" w:themeColor="text1"/>
        </w:rPr>
        <w:t xml:space="preserve">utility </w:t>
      </w:r>
      <w:r w:rsidR="670F6D6B" w:rsidRPr="00433C8A">
        <w:rPr>
          <w:color w:val="000000" w:themeColor="text1"/>
        </w:rPr>
        <w:t>and custom scripts</w:t>
      </w:r>
      <w:r w:rsidRPr="00433C8A">
        <w:rPr>
          <w:color w:val="000000" w:themeColor="text1"/>
        </w:rPr>
        <w:t>.</w:t>
      </w:r>
    </w:p>
    <w:p w14:paraId="692F0309" w14:textId="25BFC60C" w:rsidR="0BD60C0D" w:rsidRPr="00433C8A" w:rsidRDefault="0BD60C0D" w:rsidP="0BD60C0D">
      <w:pPr>
        <w:spacing w:line="480" w:lineRule="auto"/>
        <w:jc w:val="both"/>
        <w:rPr>
          <w:color w:val="000000" w:themeColor="text1"/>
        </w:rPr>
      </w:pPr>
    </w:p>
    <w:p w14:paraId="09694E0E" w14:textId="2ADAADF5" w:rsidR="0388B665" w:rsidRPr="00433C8A" w:rsidRDefault="0388B665" w:rsidP="0BD60C0D">
      <w:pPr>
        <w:spacing w:line="480" w:lineRule="auto"/>
        <w:jc w:val="both"/>
        <w:rPr>
          <w:color w:val="000000" w:themeColor="text1"/>
        </w:rPr>
      </w:pPr>
      <w:r w:rsidRPr="00433C8A">
        <w:rPr>
          <w:b/>
          <w:bCs/>
          <w:color w:val="000000" w:themeColor="text1"/>
        </w:rPr>
        <w:t xml:space="preserve">Detection of structural variants. </w:t>
      </w:r>
      <w:r w:rsidRPr="00433C8A">
        <w:rPr>
          <w:color w:val="000000" w:themeColor="text1"/>
        </w:rPr>
        <w:t>We used MUM&amp;Co v3.8</w:t>
      </w:r>
      <w:r w:rsidR="00D27582" w:rsidRPr="00433C8A">
        <w:rPr>
          <w:color w:val="000000" w:themeColor="text1"/>
        </w:rPr>
        <w:t xml:space="preserve"> </w:t>
      </w:r>
      <w:r w:rsidRPr="00433C8A">
        <w:rPr>
          <w:color w:val="000000" w:themeColor="text1"/>
        </w:rPr>
        <w:fldChar w:fldCharType="begin"/>
      </w:r>
      <w:r w:rsidR="00134C9E">
        <w:rPr>
          <w:color w:val="000000" w:themeColor="text1"/>
        </w:rPr>
        <w:instrText xml:space="preserve"> ADDIN ZOTERO_ITEM CSL_CITATION {"citationID":"aZv1cKSF","properties":{"formattedCitation":"(116)","plainCitation":"(116)","noteIndex":0},"citationItems":[{"id":6109,"uris":["http://zotero.org/users/14195618/items/LT4M45PP"],"itemData":{"id":6109,"type":"article-journal","abstract":"MUM&amp;Co is a single bash script to detect structural variations (SVs) utilizing whole-genome alignment (WGA). Using MUMmer's nucmer alignment, MUM&amp;Co can detect insertions, deletions, tandem duplications, inversions and translocations greater than 50 bp. Its versatility depends upon the WGA and therefore benefits from contiguous de-novo assemblies generated by third generation sequencing technologies. Benchmarked against five WGA SV-calling tools, MUM&amp;Co outperforms all tools on simulated SVs in yeast, plant and human genomes and performs similarly in two real human datasets. Additionally, MUM&amp;Co is particularly unique in its ability to find inversions in both simulated and real datasets. Lastly, MUM&amp;Co's primary output is an intuitive tabulated file containing a list of SVs with only necessary genomic details.","container-title":"Bioinformatics (Oxford, England)","DOI":"10.1093/BIOINFORMATICS/BTAA115","ISSN":"1367-4811","issue":"10","note":"PMID: 32096823\npublisher: Bioinformatics","page":"3242-3243","title":"MUM&amp;Co: accurate detection of all SV types through whole-genome alignment","volume":"36","author":[{"family":"O'Donnell","given":"Samuel"},{"family":"Fischer","given":"Gilles"}],"issued":{"date-parts":[["2020",5,1]]}}}],"schema":"https://github.com/citation-style-language/schema/raw/master/csl-citation.json"} </w:instrText>
      </w:r>
      <w:r w:rsidRPr="00433C8A">
        <w:rPr>
          <w:color w:val="000000" w:themeColor="text1"/>
        </w:rPr>
        <w:fldChar w:fldCharType="separate"/>
      </w:r>
      <w:r w:rsidR="00134C9E">
        <w:rPr>
          <w:color w:val="000000"/>
        </w:rPr>
        <w:t>(116)</w:t>
      </w:r>
      <w:r w:rsidRPr="00433C8A">
        <w:rPr>
          <w:color w:val="000000" w:themeColor="text1"/>
        </w:rPr>
        <w:fldChar w:fldCharType="end"/>
      </w:r>
      <w:r w:rsidRPr="00433C8A">
        <w:rPr>
          <w:color w:val="000000" w:themeColor="text1"/>
        </w:rPr>
        <w:t xml:space="preserve"> to detect insertions, deletions and duplications in fragments of chromosomes between genomes. The three classes of SVs from output tsv files were converted into bed files using custom Python code and visualized in CoolBox</w:t>
      </w:r>
      <w:r w:rsidR="00D27582" w:rsidRPr="00433C8A">
        <w:rPr>
          <w:color w:val="000000" w:themeColor="text1"/>
        </w:rPr>
        <w:t xml:space="preserve"> </w:t>
      </w:r>
      <w:r w:rsidRPr="00433C8A">
        <w:rPr>
          <w:color w:val="000000" w:themeColor="text1"/>
        </w:rPr>
        <w:fldChar w:fldCharType="begin"/>
      </w:r>
      <w:r w:rsidR="00976D23" w:rsidRPr="00433C8A">
        <w:rPr>
          <w:color w:val="000000" w:themeColor="text1"/>
        </w:rPr>
        <w:instrText xml:space="preserve"> ADDIN ZOTERO_ITEM CSL_CITATION {"citationID":"BKAqxKWi","properties":{"formattedCitation":"(49)","plainCitation":"(49)","noteIndex":0},"citationItems":[{"id":6437,"uris":["http://zotero.org/users/14195618/items/ER345CNA"],"itemData":{"id":6437,"type":"article-journal","abstract":"Background: Data visualization, especially the genome track plots, is crucial for genomics researchers to discover patterns in large-scale sequencing dataset. Although existing tools works well for producing a normal view of the input data, they are not convenient when users want to create customized data representations. Such gap between the visualization and data processing, prevents the users to uncover more hidden structure of the dataset. Results: We developed CoolBox—an open-source toolkit for visual analysis of genomics data. This user-friendly toolkit is highly compatible with the Python ecosystem and customizable with a well-designed user interface. It can be used in various visualization situations like a Swiss army knife. For example, to produce high-quality genome track plots or fetch commonly used genomic data files with a Python script or command line, to explore genomic data interactively within Jupyter environment or web browser. Moreover, owing to the highly extensible Application Programming Interface design, users can customize their own tracks without difficulty, which greatly facilitate analytical, comparative genomic data visualization tasks. Conclusions: CoolBox allows users to produce high-quality visualization plots and explore their data in a flexible, programmable and user-friendly way.","container-title":"BMC Bioinformatics","DOI":"10.1186/S12859-021-04408-W/TABLES/2","ISSN":"14712105","issue":"1","note":"PMID: 34629071\npublisher: BioMed Central Ltd","page":"1-9","title":"CoolBox: a flexible toolkit for visual analysis of genomics data","volume":"22","author":[{"family":"Xu","given":"Weize"},{"family":"Zhong","given":"Quan"},{"family":"Lin","given":"Da"},{"family":"Zuo","given":"Ya"},{"family":"Dai","given":"Jinxia"},{"family":"Li","given":"Guoliang"},{"family":"Cao","given":"Gang"}],"issued":{"date-parts":[["2021",12,1]]}}}],"schema":"https://github.com/citation-style-language/schema/raw/master/csl-citation.json"} </w:instrText>
      </w:r>
      <w:r w:rsidRPr="00433C8A">
        <w:rPr>
          <w:color w:val="000000" w:themeColor="text1"/>
        </w:rPr>
        <w:fldChar w:fldCharType="separate"/>
      </w:r>
      <w:r w:rsidR="00976D23" w:rsidRPr="00433C8A">
        <w:rPr>
          <w:color w:val="000000"/>
        </w:rPr>
        <w:t>(49)</w:t>
      </w:r>
      <w:r w:rsidRPr="00433C8A">
        <w:rPr>
          <w:color w:val="000000" w:themeColor="text1"/>
        </w:rPr>
        <w:fldChar w:fldCharType="end"/>
      </w:r>
      <w:r w:rsidRPr="00433C8A">
        <w:rPr>
          <w:color w:val="000000" w:themeColor="text1"/>
        </w:rPr>
        <w:t>.</w:t>
      </w:r>
    </w:p>
    <w:p w14:paraId="47AC34D9" w14:textId="20E5E547" w:rsidR="0BD60C0D" w:rsidRPr="00433C8A" w:rsidRDefault="0BD60C0D" w:rsidP="0BD60C0D">
      <w:pPr>
        <w:spacing w:line="480" w:lineRule="auto"/>
        <w:jc w:val="both"/>
        <w:rPr>
          <w:color w:val="000000" w:themeColor="text1"/>
        </w:rPr>
      </w:pPr>
    </w:p>
    <w:p w14:paraId="67781F4E" w14:textId="5A3F88E5" w:rsidR="0388B665" w:rsidRPr="00433C8A" w:rsidRDefault="0388B665" w:rsidP="0BD60C0D">
      <w:pPr>
        <w:spacing w:line="480" w:lineRule="auto"/>
        <w:jc w:val="both"/>
        <w:rPr>
          <w:color w:val="000000" w:themeColor="text1"/>
        </w:rPr>
      </w:pPr>
      <w:r w:rsidRPr="00433C8A">
        <w:rPr>
          <w:b/>
          <w:bCs/>
          <w:color w:val="000000" w:themeColor="text1"/>
        </w:rPr>
        <w:t xml:space="preserve">Identification of colinear genomic blocks. </w:t>
      </w:r>
      <w:r w:rsidRPr="00433C8A">
        <w:rPr>
          <w:color w:val="000000" w:themeColor="text1"/>
        </w:rPr>
        <w:t>To generate pairs of genomic windows for CHESS analysis, we first masked the identified large SVs from the genomes. We then split one of the genomes in the pair into 500</w:t>
      </w:r>
      <w:r w:rsidR="00941F1A" w:rsidRPr="00433C8A">
        <w:rPr>
          <w:color w:val="000000" w:themeColor="text1"/>
        </w:rPr>
        <w:t xml:space="preserve"> </w:t>
      </w:r>
      <w:r w:rsidRPr="00433C8A">
        <w:rPr>
          <w:color w:val="000000" w:themeColor="text1"/>
        </w:rPr>
        <w:t>kb fragments with a step size of 250</w:t>
      </w:r>
      <w:r w:rsidR="00941F1A" w:rsidRPr="00433C8A">
        <w:rPr>
          <w:color w:val="000000" w:themeColor="text1"/>
        </w:rPr>
        <w:t xml:space="preserve"> </w:t>
      </w:r>
      <w:r w:rsidRPr="00433C8A">
        <w:rPr>
          <w:color w:val="000000" w:themeColor="text1"/>
        </w:rPr>
        <w:t xml:space="preserve">kb. Next, we lifted over the coordinates of the start and end of the blocks using UCSC </w:t>
      </w:r>
      <w:r w:rsidRPr="00433C8A">
        <w:rPr>
          <w:i/>
          <w:iCs/>
          <w:color w:val="000000" w:themeColor="text1"/>
        </w:rPr>
        <w:t>liftOVer</w:t>
      </w:r>
      <w:r w:rsidRPr="00433C8A">
        <w:rPr>
          <w:color w:val="000000" w:themeColor="text1"/>
        </w:rPr>
        <w:t xml:space="preserve"> utility, generating bedpe files with pairs of colinear genomic blocks.</w:t>
      </w:r>
    </w:p>
    <w:p w14:paraId="3A185ACF" w14:textId="5B8D883A" w:rsidR="0BD60C0D" w:rsidRPr="00433C8A" w:rsidRDefault="0BD60C0D" w:rsidP="0BD60C0D">
      <w:pPr>
        <w:spacing w:line="480" w:lineRule="auto"/>
        <w:jc w:val="both"/>
        <w:rPr>
          <w:color w:val="000000" w:themeColor="text1"/>
        </w:rPr>
      </w:pPr>
    </w:p>
    <w:p w14:paraId="2912C675" w14:textId="64896CB1" w:rsidR="0388B665" w:rsidRPr="00433C8A" w:rsidRDefault="0388B665" w:rsidP="0BD60C0D">
      <w:pPr>
        <w:spacing w:line="480" w:lineRule="auto"/>
        <w:ind w:left="20" w:hanging="20"/>
        <w:jc w:val="both"/>
      </w:pPr>
      <w:r w:rsidRPr="00433C8A">
        <w:rPr>
          <w:b/>
          <w:bCs/>
          <w:color w:val="000000" w:themeColor="text1"/>
        </w:rPr>
        <w:t xml:space="preserve">Comparison of colinear genomic blocks. </w:t>
      </w:r>
      <w:r w:rsidRPr="00433C8A">
        <w:rPr>
          <w:color w:val="000000" w:themeColor="text1"/>
        </w:rPr>
        <w:t>We used CHESS v.0.3.8</w:t>
      </w:r>
      <w:r w:rsidR="00D27582" w:rsidRPr="00433C8A">
        <w:rPr>
          <w:color w:val="000000" w:themeColor="text1"/>
        </w:rPr>
        <w:t xml:space="preserve"> </w:t>
      </w:r>
      <w:r w:rsidR="00D27582" w:rsidRPr="00433C8A">
        <w:rPr>
          <w:color w:val="000000" w:themeColor="text1"/>
        </w:rPr>
        <w:fldChar w:fldCharType="begin"/>
      </w:r>
      <w:r w:rsidR="001506D5">
        <w:rPr>
          <w:color w:val="000000" w:themeColor="text1"/>
        </w:rPr>
        <w:instrText xml:space="preserve"> ADDIN ZOTERO_ITEM CSL_CITATION {"citationID":"uLkMmMvE","properties":{"formattedCitation":"(90)","plainCitation":"(90)","noteIndex":0},"citationItems":[{"id":4638,"uris":["http://zotero.org/users/14195618/items/ZYMF3MBZ"],"itemData":{"id":4638,"type":"article-journal","abstract":"Dynamic changes in the three-dimensional (3D) organization of chromatin are associated with central biological processes, such as transcription, replication and development. Therefore, the comprehensive identification and quantification of these changes is fundamental to understanding of evolutionary and regulatory mechanisms. Here, we present Comparison of Hi-C Experiments using Structural Similarity (CHESS), an algorithm for the comparison of chromatin contact maps and automatic differential feature extraction. We demonstrate the robustness of CHESS to experimental variability and showcase its biological applications on (1) interspecies comparisons of syntenic regions in human and mouse models; (2) intraspecies identification of conformational changes in Zelda-depleted Drosophila embryos; (3) patient-specific aberrant chromatin conformation in a diffuse large B-cell lymphoma sample; and (4) the systematic identification of chromatin contact differences in high-resolution Capture-C data. In summary, CHESS is a computationally efficient method for the comparison and classification of changes in chromatin contact data.","container-title":"Nature Genetics","DOI":"10.1038/s41588-020-00712-y","ISSN":"15461718","note":"publisher: Nature Research","title":"CHESS enables quantitative comparison of chromatin contact data and automatic feature extraction","URL":"https://pubmed.ncbi.nlm.nih.gov/33077914/","author":[{"family":"Galan","given":"Silvia"},{"family":"Machnik","given":"Nick"},{"family":"Kruse","given":"Kai"},{"family":"Díaz","given":"Noelia"},{"family":"Marti-Renom","given":"Marc A."},{"family":"Vaquerizas","given":"Juan M."}],"accessed":{"date-parts":[["2020",10,22]]},"issued":{"date-parts":[["2020"]]}}}],"schema":"https://github.com/citation-style-language/schema/raw/master/csl-citation.json"} </w:instrText>
      </w:r>
      <w:r w:rsidR="00D27582" w:rsidRPr="00433C8A">
        <w:rPr>
          <w:color w:val="000000" w:themeColor="text1"/>
        </w:rPr>
        <w:fldChar w:fldCharType="separate"/>
      </w:r>
      <w:r w:rsidR="001506D5">
        <w:rPr>
          <w:color w:val="000000"/>
        </w:rPr>
        <w:t>(90)</w:t>
      </w:r>
      <w:r w:rsidR="00D27582" w:rsidRPr="00433C8A">
        <w:rPr>
          <w:color w:val="000000" w:themeColor="text1"/>
        </w:rPr>
        <w:fldChar w:fldCharType="end"/>
      </w:r>
      <w:r w:rsidRPr="00433C8A">
        <w:rPr>
          <w:color w:val="000000" w:themeColor="text1"/>
        </w:rPr>
        <w:t xml:space="preserve"> to compare global genome conformation between species/varieties. </w:t>
      </w:r>
      <w:r w:rsidRPr="00433C8A">
        <w:t>We compared Micro-C submatrices binned at 25</w:t>
      </w:r>
      <w:r w:rsidR="00941F1A" w:rsidRPr="00433C8A">
        <w:t xml:space="preserve"> </w:t>
      </w:r>
      <w:r w:rsidRPr="00433C8A">
        <w:t>kb resolution across the genome between pairs of genomes to generate a similarity score (SSIM) and signal-to-noise (SN) ratio for each pair of colinear genomic windows. We then filtered out the genomic windows with SN &lt;</w:t>
      </w:r>
      <w:r w:rsidR="00941F1A" w:rsidRPr="00433C8A">
        <w:t xml:space="preserve"> </w:t>
      </w:r>
      <w:r w:rsidRPr="00433C8A">
        <w:t xml:space="preserve">0.5 and plotted the distribution of SSIM for resulting windows together with the distributions of SSIM for 100 random permutations of region pairs. Using this approach, we compared all combinations of five genomes (10 comparisons). For control, we </w:t>
      </w:r>
      <w:r w:rsidRPr="00433C8A">
        <w:lastRenderedPageBreak/>
        <w:t>compared the Micro-C submatrices of biological replicates for each accession (Fig. S</w:t>
      </w:r>
      <w:ins w:id="177" w:author="Amina Kurbidaeva" w:date="2025-02-13T13:41:00Z" w16du:dateUtc="2025-02-13T18:41:00Z">
        <w:r w:rsidR="00263B4D">
          <w:t>8</w:t>
        </w:r>
      </w:ins>
      <w:del w:id="178" w:author="Amina Kurbidaeva" w:date="2025-02-13T13:41:00Z" w16du:dateUtc="2025-02-13T18:41:00Z">
        <w:r w:rsidR="4B647B02" w:rsidRPr="00433C8A" w:rsidDel="00263B4D">
          <w:delText>6</w:delText>
        </w:r>
      </w:del>
      <w:r w:rsidRPr="00433C8A">
        <w:t>).  To quantify the overall similarity between genomes, we calculated the mode of the KDE plot of the similarity scores for colinear regions and subtracted from that the mode of the KDE plot of SSIM for random regions, obtaining a genome-wide normalized SSIM value (GN-SSIM). All GN-SSIM values for the interspecies/varieties comparisons were significantly different from the biological replicates’ GN-SSIM values (t-test).</w:t>
      </w:r>
    </w:p>
    <w:p w14:paraId="38FF9125" w14:textId="7209A30A" w:rsidR="0388B665" w:rsidRPr="00433C8A" w:rsidRDefault="00941F1A" w:rsidP="0BD60C0D">
      <w:pPr>
        <w:spacing w:line="480" w:lineRule="auto"/>
        <w:jc w:val="both"/>
      </w:pPr>
      <w:r w:rsidRPr="00433C8A">
        <w:rPr>
          <w:color w:val="000000" w:themeColor="text1"/>
        </w:rPr>
        <w:tab/>
      </w:r>
      <w:r w:rsidR="0388B665" w:rsidRPr="00433C8A">
        <w:rPr>
          <w:color w:val="000000" w:themeColor="text1"/>
        </w:rPr>
        <w:t xml:space="preserve">We compared the enrichment for genetic and epigenetic features between groups of genomic windows with </w:t>
      </w:r>
      <w:r w:rsidR="0388B665" w:rsidRPr="00433C8A">
        <w:rPr>
          <w:i/>
          <w:iCs/>
          <w:color w:val="000000" w:themeColor="text1"/>
        </w:rPr>
        <w:t>pybedtools</w:t>
      </w:r>
      <w:r w:rsidR="00D27582" w:rsidRPr="00433C8A">
        <w:rPr>
          <w:i/>
          <w:iCs/>
          <w:color w:val="000000" w:themeColor="text1"/>
        </w:rPr>
        <w:t xml:space="preserve"> </w:t>
      </w:r>
      <w:r w:rsidR="00D27582" w:rsidRPr="00433C8A">
        <w:rPr>
          <w:color w:val="000000" w:themeColor="text1"/>
        </w:rPr>
        <w:fldChar w:fldCharType="begin"/>
      </w:r>
      <w:r w:rsidR="001506D5">
        <w:rPr>
          <w:color w:val="000000" w:themeColor="text1"/>
        </w:rPr>
        <w:instrText xml:space="preserve"> ADDIN ZOTERO_ITEM CSL_CITATION {"citationID":"sIK6T33f","properties":{"formattedCitation":"(107)","plainCitation":"(107)","noteIndex":0},"citationItems":[{"id":6892,"uris":["http://zotero.org/users/14195618/items/MBGCD5X2"],"itemData":{"id":6892,"type":"article-journal","abstract":"SUMMARY: pybedtools is a flexible Python software library for manipulating and exploring genomic datasets in many common formats. It provides an intuitive Python interface that extends upon the popular BEDTools genome arithmetic tools. The library is well documented and efficient, and allows researchers to quickly develop simple, yet powerful scripts that enable complex genomic analyses.\nAVAILABILITY: pybedtools is maintained under the GPL license. Stable versions of pybedtools as well as documentation are available on the Python Package Index at http://pypi.python.org/pypi/pybedtools.\nCONTACT: dalerr@niddk.nih.gov; arq5x@virginia.edu\nSUPPLEMENTARY INFORMATION: Supplementary data are available at Bioinformatics online.","container-title":"Bioinformatics (Oxford, England)","DOI":"10.1093/bioinformatics/btr539","ISSN":"1367-4811","issue":"24","journalAbbreviation":"Bioinformatics","language":"eng","note":"PMID: 21949271\nPMCID: PMC3232365","page":"3423-3424","source":"PubMed","title":"Pybedtools: a flexible Python library for manipulating genomic datasets and annotations","title-short":"Pybedtools","volume":"27","author":[{"family":"Dale","given":"Ryan K."},{"family":"Pedersen","given":"Brent S."},{"family":"Quinlan","given":"Aaron R."}],"issued":{"date-parts":[["2011",12,15]]}}}],"schema":"https://github.com/citation-style-language/schema/raw/master/csl-citation.json"} </w:instrText>
      </w:r>
      <w:r w:rsidR="00D27582" w:rsidRPr="00433C8A">
        <w:rPr>
          <w:color w:val="000000" w:themeColor="text1"/>
        </w:rPr>
        <w:fldChar w:fldCharType="separate"/>
      </w:r>
      <w:r w:rsidR="001506D5">
        <w:rPr>
          <w:noProof/>
          <w:color w:val="000000" w:themeColor="text1"/>
        </w:rPr>
        <w:t>(107)</w:t>
      </w:r>
      <w:r w:rsidR="00D27582" w:rsidRPr="00433C8A">
        <w:rPr>
          <w:color w:val="000000" w:themeColor="text1"/>
        </w:rPr>
        <w:fldChar w:fldCharType="end"/>
      </w:r>
      <w:r w:rsidR="0388B665" w:rsidRPr="00433C8A">
        <w:rPr>
          <w:color w:val="000000" w:themeColor="text1"/>
        </w:rPr>
        <w:t>. To calculate sequence similarity between pairs of windows, we first extracted the sequences of 500</w:t>
      </w:r>
      <w:r w:rsidRPr="00433C8A">
        <w:rPr>
          <w:color w:val="000000" w:themeColor="text1"/>
        </w:rPr>
        <w:t xml:space="preserve"> </w:t>
      </w:r>
      <w:r w:rsidR="0388B665" w:rsidRPr="00433C8A">
        <w:rPr>
          <w:color w:val="000000" w:themeColor="text1"/>
        </w:rPr>
        <w:t>kb windows in FASTA format using Biopython (</w:t>
      </w:r>
      <w:hyperlink r:id="rId24">
        <w:r w:rsidR="0388B665" w:rsidRPr="00433C8A">
          <w:rPr>
            <w:rStyle w:val="Hyperlink"/>
          </w:rPr>
          <w:t>https://github.com/biopython/biopython</w:t>
        </w:r>
      </w:hyperlink>
      <w:r w:rsidR="0388B665" w:rsidRPr="00433C8A">
        <w:rPr>
          <w:color w:val="000000" w:themeColor="text1"/>
        </w:rPr>
        <w:t>), aligned them pairwise with EMBOSS Stretcher</w:t>
      </w:r>
      <w:r w:rsidR="00D27582" w:rsidRPr="00433C8A">
        <w:rPr>
          <w:color w:val="000000" w:themeColor="text1"/>
        </w:rPr>
        <w:t xml:space="preserve"> </w:t>
      </w:r>
      <w:r w:rsidR="00D27582" w:rsidRPr="00433C8A">
        <w:rPr>
          <w:color w:val="000000" w:themeColor="text1"/>
        </w:rPr>
        <w:fldChar w:fldCharType="begin"/>
      </w:r>
      <w:r w:rsidR="00134C9E">
        <w:rPr>
          <w:color w:val="000000" w:themeColor="text1"/>
        </w:rPr>
        <w:instrText xml:space="preserve"> ADDIN ZOTERO_ITEM CSL_CITATION {"citationID":"D6COs8dv","properties":{"formattedCitation":"(117)","plainCitation":"(117)","noteIndex":0},"citationItems":[{"id":6817,"uris":["http://zotero.org/users/14195618/items/LHJ3YJD9"],"itemData":{"id":6817,"type":"article-journal","abstract":"The EMBL-EBI search and sequence analysis tools frameworks provide integrated access to EMBL-EBI's data resources and core bioinformatics analytical tools. EBI Search (https://www.ebi.ac.uk/ebisearch) provides a full-text search engine across nearly 5 billion entries, while the Job Dispatcher tools framework (https://www.ebi.ac.uk/services) enables the scientific community to perform a diverse range of sequence analysis using popular bioinformatics applications. Both allow users to interact through user-friendly web applications, as well as via RESTful and SOAP-based APIs. Here, we describe recent improvements to these services and updates made to accommodate the increasing data requirements during the COVID-19 pandemic.","container-title":"Nucleic acids research","DOI":"10.1093/nar/gkac240","ISSN":"1362-4962","issue":"W1","journalAbbreviation":"Nucleic Acids Res","language":"eng","license":"cc by","note":"PMID: 35412617\nPMCID: PMC9252731","page":"W276-W279","source":"Europe PMC","title":"Search and sequence analysis tools services from EMBL-EBI in 2022","volume":"50","author":[{"family":"Madeira","given":"Fábio"},{"family":"Pearce","given":"Matt"},{"family":"Tivey","given":"Adrian R N"},{"family":"Basutkar","given":"Prasad"},{"family":"Lee","given":"Joon"},{"family":"Edbali","given":"Ossama"},{"family":"Madhusoodanan","given":"Nandana"},{"family":"Kolesnikov","given":"Anton"},{"family":"Lopez","given":"Rodrigo"}],"issued":{"date-parts":[["2022",7,1]]}}}],"schema":"https://github.com/citation-style-language/schema/raw/master/csl-citation.json"} </w:instrText>
      </w:r>
      <w:r w:rsidR="00D27582" w:rsidRPr="00433C8A">
        <w:rPr>
          <w:color w:val="000000" w:themeColor="text1"/>
        </w:rPr>
        <w:fldChar w:fldCharType="separate"/>
      </w:r>
      <w:r w:rsidR="00134C9E">
        <w:rPr>
          <w:color w:val="000000"/>
        </w:rPr>
        <w:t>(117)</w:t>
      </w:r>
      <w:r w:rsidR="00D27582" w:rsidRPr="00433C8A">
        <w:rPr>
          <w:color w:val="000000" w:themeColor="text1"/>
        </w:rPr>
        <w:fldChar w:fldCharType="end"/>
      </w:r>
      <w:r w:rsidR="0388B665" w:rsidRPr="00433C8A">
        <w:rPr>
          <w:color w:val="000000" w:themeColor="text1"/>
        </w:rPr>
        <w:t xml:space="preserve"> and recorded the sequence identities using custom code. </w:t>
      </w:r>
      <w:r w:rsidR="0388B665" w:rsidRPr="00433C8A">
        <w:t>To control for possible biases introduced by the different mappability of the genomic windows, we calculated mappability scores using GenMap (with parameters -K 30 -E 2)</w:t>
      </w:r>
      <w:r w:rsidR="00D27582" w:rsidRPr="00433C8A">
        <w:t xml:space="preserve"> </w:t>
      </w:r>
      <w:r w:rsidR="00B52130" w:rsidRPr="00433C8A">
        <w:fldChar w:fldCharType="begin"/>
      </w:r>
      <w:r w:rsidR="00134C9E">
        <w:instrText xml:space="preserve"> ADDIN ZOTERO_ITEM CSL_CITATION {"citationID":"dxwc3Rja","properties":{"formattedCitation":"(118)","plainCitation":"(118)","noteIndex":0},"citationItems":[{"id":6936,"uris":["http://zotero.org/users/14195618/items/4BINNGNS"],"itemData":{"id":6936,"type":"article-journal","abstract":"MOTIVATION: Computing the uniqueness of k-mers for each position of a genome while allowing for up to e mismatches is computationally challenging. However, it is crucial for many biological applications such as the design of guide RNA for CRISPR experiments. More formally, the uniqueness or (k, e)-mappability can be described for every position as the reciprocal value of how often this k-mer occurs approximately in the genome, i.e. with up to e mismatches.\nRESULTS: We present a fast method GenMap to compute the (k, e)-mappability. We extend the mappability algorithm, such that it can also be computed across multiple genomes where a k-mer occurrence is only counted once per genome. This allows for the computation of marker sequences or finding candidates for probe design by identifying approximate k-mers that are unique to a genome or that are present in all genomes. GenMap supports different formats such as binary output, wig and bed files as well as csv files to export the location of all approximate k-mers for each genomic position.\nAVAILABILITY AND IMPLEMENTATION: GenMap can be installed via bioconda. Binaries and C++ source code are available on https://github.com/cpockrandt/genmap.","container-title":"Bioinformatics (Oxford, England)","DOI":"10.1093/bioinformatics/btaa222","ISSN":"1367-4811","issue":"12","journalAbbreviation":"Bioinformatics","language":"eng","note":"PMID: 32246826\nPMCID: PMC7320602","page":"3687-3692","source":"PubMed","title":"GenMap: ultra-fast computation of genome mappability","title-short":"GenMap","volume":"36","author":[{"family":"Pockrandt","given":"Christopher"},{"family":"Alzamel","given":"Mai"},{"family":"Iliopoulos","given":"Costas S."},{"family":"Reinert","given":"Knut"}],"issued":{"date-parts":[["2020",6,1]]}}}],"schema":"https://github.com/citation-style-language/schema/raw/master/csl-citation.json"} </w:instrText>
      </w:r>
      <w:r w:rsidR="00B52130" w:rsidRPr="00433C8A">
        <w:fldChar w:fldCharType="separate"/>
      </w:r>
      <w:r w:rsidR="00134C9E">
        <w:t>(118)</w:t>
      </w:r>
      <w:r w:rsidR="00B52130" w:rsidRPr="00433C8A">
        <w:fldChar w:fldCharType="end"/>
      </w:r>
      <w:r w:rsidR="0388B665" w:rsidRPr="00433C8A">
        <w:t>, which computes the uniqueness of k-mers for each position in the genome. We compared the mappability scores for the groups of genomic windows analyzed and found that they were not significantly different. To compare the level of structural similarity with the level of sequence similarity between genomes, we calculated synonymous substitution levels (dS) between coding sequences using orthologr v.0.4.2 package</w:t>
      </w:r>
      <w:r w:rsidR="00B52130" w:rsidRPr="00433C8A">
        <w:t xml:space="preserve"> </w:t>
      </w:r>
      <w:r w:rsidR="00B52130" w:rsidRPr="00433C8A">
        <w:fldChar w:fldCharType="begin"/>
      </w:r>
      <w:r w:rsidR="00134C9E">
        <w:instrText xml:space="preserve"> ADDIN ZOTERO_ITEM CSL_CITATION {"citationID":"kWCjBEmg","properties":{"formattedCitation":"(119)","plainCitation":"(119)","noteIndex":0},"citationItems":[{"id":6801,"uris":["http://zotero.org/users/14195618/items/V8HNRCX8"],"itemData":{"id":6801,"type":"article-journal","abstract":"The developmental hourglass model has been used to describe the morphological transitions of related species throughout embryogenesis. Recently, quantifiable approaches combining transcriptomic and evolutionary information provided novel evidence for the presence of a phylotranscriptomic hourglass pattern across kingdoms. As its biological function is unknown it remains speculative whether this pattern is functional or merely represents a nonfunctional evolutionary relic. The latter would seriously hamper future experimental approaches designed to test hypotheses regarding its function. Here, we address this question by generating transcriptome divergence index (TDI) profiles across embryogenesis of Danio rerio, Drosophila melanogaster, and Arabidopsis thaliana. To enable meaningful evaluation of the resulting patterns, we develop a statistical test that specifically assesses potential hourglass patterns. Based on this objective measure we find that two of these profiles follow a statistically significant hourglass pattern with the most conserved transcriptomes in the phylotypic periods. As the TDI considers only recent evolutionary signals, this indicates that the phylotranscriptomic hourglass pattern is not a rudiment but possibly actively maintained, implicating the existence of some linked biological function associated with embryogenesis in extant species.","container-title":"Molecular Biology and Evolution","DOI":"10.1093/molbev/msv012","ISSN":"0737-4038","issue":"5","journalAbbreviation":"Molecular Biology and Evolution","page":"1221-1231","source":"Silverchair","title":"Evidence for Active Maintenance of Phylotranscriptomic Hourglass Patterns in Animal and Plant Embryogenesis","volume":"32","author":[{"family":"Drost","given":"Hajk-Georg"},{"family":"Gabel","given":"Alexander"},{"family":"Grosse","given":"Ivo"},{"family":"Quint","given":"Marcel"}],"issued":{"date-parts":[["2015",5,1]]}}}],"schema":"https://github.com/citation-style-language/schema/raw/master/csl-citation.json"} </w:instrText>
      </w:r>
      <w:r w:rsidR="00B52130" w:rsidRPr="00433C8A">
        <w:fldChar w:fldCharType="separate"/>
      </w:r>
      <w:r w:rsidR="00134C9E">
        <w:t>(119)</w:t>
      </w:r>
      <w:r w:rsidR="00B52130" w:rsidRPr="00433C8A">
        <w:fldChar w:fldCharType="end"/>
      </w:r>
      <w:r w:rsidR="00B52130" w:rsidRPr="00433C8A">
        <w:t>.</w:t>
      </w:r>
    </w:p>
    <w:p w14:paraId="25AFF355" w14:textId="77777777" w:rsidR="006B4E2F" w:rsidRPr="00433C8A" w:rsidRDefault="006B4E2F" w:rsidP="0BD60C0D">
      <w:pPr>
        <w:spacing w:line="480" w:lineRule="auto"/>
        <w:jc w:val="both"/>
        <w:rPr>
          <w:rStyle w:val="eop"/>
          <w:b/>
          <w:bCs/>
          <w:color w:val="000000"/>
        </w:rPr>
      </w:pPr>
    </w:p>
    <w:p w14:paraId="35DD7CC3" w14:textId="0D367870" w:rsidR="0388B665" w:rsidRPr="00433C8A" w:rsidRDefault="0388B665" w:rsidP="0BD60C0D">
      <w:pPr>
        <w:spacing w:line="480" w:lineRule="auto"/>
        <w:jc w:val="both"/>
        <w:rPr>
          <w:color w:val="000000" w:themeColor="text1"/>
        </w:rPr>
      </w:pPr>
      <w:r w:rsidRPr="00433C8A">
        <w:rPr>
          <w:b/>
          <w:bCs/>
          <w:color w:val="000000" w:themeColor="text1"/>
        </w:rPr>
        <w:t>DATA ANALYSIS TOOLS</w:t>
      </w:r>
    </w:p>
    <w:p w14:paraId="15146164" w14:textId="206E26F5" w:rsidR="0388B665" w:rsidRPr="00433C8A" w:rsidRDefault="0388B665" w:rsidP="0BD60C0D">
      <w:pPr>
        <w:spacing w:line="480" w:lineRule="auto"/>
        <w:jc w:val="both"/>
        <w:rPr>
          <w:color w:val="000000" w:themeColor="text1"/>
        </w:rPr>
      </w:pPr>
      <w:r w:rsidRPr="00433C8A">
        <w:rPr>
          <w:color w:val="000000" w:themeColor="text1"/>
        </w:rPr>
        <w:t>HOMER v.4.11</w:t>
      </w:r>
    </w:p>
    <w:p w14:paraId="3821BF3C" w14:textId="7069244B" w:rsidR="0388B665" w:rsidRPr="00433C8A" w:rsidRDefault="0388B665" w:rsidP="0BD60C0D">
      <w:pPr>
        <w:spacing w:line="480" w:lineRule="auto"/>
        <w:jc w:val="both"/>
        <w:rPr>
          <w:color w:val="000000" w:themeColor="text1"/>
        </w:rPr>
      </w:pPr>
      <w:r w:rsidRPr="00433C8A">
        <w:rPr>
          <w:color w:val="000000" w:themeColor="text1"/>
        </w:rPr>
        <w:t>STREME v.5.3.0</w:t>
      </w:r>
    </w:p>
    <w:p w14:paraId="3A93B1FC" w14:textId="0A894EB3" w:rsidR="0388B665" w:rsidRPr="00433C8A" w:rsidRDefault="0388B665" w:rsidP="0BD60C0D">
      <w:pPr>
        <w:spacing w:line="480" w:lineRule="auto"/>
        <w:jc w:val="both"/>
        <w:rPr>
          <w:color w:val="000000" w:themeColor="text1"/>
        </w:rPr>
      </w:pPr>
      <w:r w:rsidRPr="00433C8A">
        <w:rPr>
          <w:color w:val="000000" w:themeColor="text1"/>
        </w:rPr>
        <w:t>BWA-MEM v.0.7.17</w:t>
      </w:r>
    </w:p>
    <w:p w14:paraId="1A88FD23" w14:textId="7EAB2843" w:rsidR="0388B665" w:rsidRPr="00433C8A" w:rsidRDefault="0388B665" w:rsidP="0BD60C0D">
      <w:pPr>
        <w:spacing w:line="480" w:lineRule="auto"/>
        <w:jc w:val="both"/>
        <w:rPr>
          <w:color w:val="000000" w:themeColor="text1"/>
        </w:rPr>
      </w:pPr>
      <w:r w:rsidRPr="00433C8A">
        <w:rPr>
          <w:color w:val="000000" w:themeColor="text1"/>
        </w:rPr>
        <w:t>pairtools v.1.0.2</w:t>
      </w:r>
    </w:p>
    <w:p w14:paraId="0829F6E0" w14:textId="5700F218" w:rsidR="0388B665" w:rsidRPr="00433C8A" w:rsidRDefault="0388B665" w:rsidP="0BD60C0D">
      <w:pPr>
        <w:spacing w:line="480" w:lineRule="auto"/>
        <w:jc w:val="both"/>
        <w:rPr>
          <w:color w:val="000000" w:themeColor="text1"/>
        </w:rPr>
      </w:pPr>
      <w:r w:rsidRPr="00433C8A">
        <w:rPr>
          <w:color w:val="000000" w:themeColor="text1"/>
        </w:rPr>
        <w:lastRenderedPageBreak/>
        <w:t>GenMap</w:t>
      </w:r>
    </w:p>
    <w:p w14:paraId="2C88ACFD" w14:textId="139961A0" w:rsidR="0388B665" w:rsidRPr="00433C8A" w:rsidRDefault="0388B665" w:rsidP="0BD60C0D">
      <w:pPr>
        <w:spacing w:line="480" w:lineRule="auto"/>
        <w:jc w:val="both"/>
        <w:rPr>
          <w:color w:val="000000" w:themeColor="text1"/>
        </w:rPr>
      </w:pPr>
      <w:r w:rsidRPr="00433C8A">
        <w:rPr>
          <w:color w:val="000000" w:themeColor="text1"/>
        </w:rPr>
        <w:t>HicRes</w:t>
      </w:r>
    </w:p>
    <w:p w14:paraId="43F017CE" w14:textId="629550C9" w:rsidR="0388B665" w:rsidRPr="00433C8A" w:rsidRDefault="0388B665" w:rsidP="0BD60C0D">
      <w:pPr>
        <w:spacing w:line="480" w:lineRule="auto"/>
        <w:jc w:val="both"/>
        <w:rPr>
          <w:color w:val="000000" w:themeColor="text1"/>
        </w:rPr>
      </w:pPr>
      <w:r w:rsidRPr="00433C8A">
        <w:rPr>
          <w:color w:val="000000" w:themeColor="text1"/>
        </w:rPr>
        <w:t>HicRep</w:t>
      </w:r>
    </w:p>
    <w:p w14:paraId="68D6B833" w14:textId="3D866D3A" w:rsidR="0388B665" w:rsidRPr="00433C8A" w:rsidRDefault="0388B665" w:rsidP="0BD60C0D">
      <w:pPr>
        <w:spacing w:line="480" w:lineRule="auto"/>
        <w:jc w:val="both"/>
        <w:rPr>
          <w:color w:val="000000" w:themeColor="text1"/>
        </w:rPr>
      </w:pPr>
      <w:r w:rsidRPr="00433C8A">
        <w:rPr>
          <w:color w:val="000000" w:themeColor="text1"/>
        </w:rPr>
        <w:t>Orthologr v.0.4.2</w:t>
      </w:r>
    </w:p>
    <w:p w14:paraId="64CA0C22" w14:textId="6E5D6FB2" w:rsidR="0388B665" w:rsidRPr="00433C8A" w:rsidRDefault="0388B665" w:rsidP="0BD60C0D">
      <w:pPr>
        <w:spacing w:line="480" w:lineRule="auto"/>
        <w:jc w:val="both"/>
        <w:rPr>
          <w:color w:val="000000" w:themeColor="text1"/>
        </w:rPr>
      </w:pPr>
      <w:r w:rsidRPr="00433C8A">
        <w:rPr>
          <w:color w:val="000000" w:themeColor="text1"/>
        </w:rPr>
        <w:t>DeepTools v.3.5.2</w:t>
      </w:r>
    </w:p>
    <w:p w14:paraId="0F04B44D" w14:textId="611C1164" w:rsidR="0388B665" w:rsidRPr="00433C8A" w:rsidRDefault="0388B665" w:rsidP="0BD60C0D">
      <w:pPr>
        <w:spacing w:line="480" w:lineRule="auto"/>
        <w:jc w:val="both"/>
        <w:rPr>
          <w:color w:val="000000" w:themeColor="text1"/>
        </w:rPr>
      </w:pPr>
      <w:r w:rsidRPr="00433C8A">
        <w:rPr>
          <w:color w:val="000000" w:themeColor="text1"/>
        </w:rPr>
        <w:t>MUMmer4</w:t>
      </w:r>
    </w:p>
    <w:p w14:paraId="639C90AE" w14:textId="7FEC3D26" w:rsidR="0388B665" w:rsidRPr="00433C8A" w:rsidRDefault="0388B665" w:rsidP="0BD60C0D">
      <w:pPr>
        <w:spacing w:line="480" w:lineRule="auto"/>
        <w:jc w:val="both"/>
        <w:rPr>
          <w:color w:val="000000" w:themeColor="text1"/>
        </w:rPr>
      </w:pPr>
      <w:r w:rsidRPr="00433C8A">
        <w:rPr>
          <w:color w:val="000000" w:themeColor="text1"/>
        </w:rPr>
        <w:t>MUM&amp;Co v.3.8</w:t>
      </w:r>
    </w:p>
    <w:p w14:paraId="37CBFC4B" w14:textId="263F49E2" w:rsidR="0388B665" w:rsidRPr="00433C8A" w:rsidRDefault="0388B665" w:rsidP="0BD60C0D">
      <w:pPr>
        <w:spacing w:line="480" w:lineRule="auto"/>
        <w:jc w:val="both"/>
        <w:rPr>
          <w:color w:val="000000" w:themeColor="text1"/>
        </w:rPr>
      </w:pPr>
      <w:r w:rsidRPr="00433C8A">
        <w:rPr>
          <w:color w:val="000000" w:themeColor="text1"/>
        </w:rPr>
        <w:t>CoolBox v.0.3.8</w:t>
      </w:r>
    </w:p>
    <w:p w14:paraId="1733C4B1" w14:textId="637A67C8" w:rsidR="0388B665" w:rsidRPr="00433C8A" w:rsidRDefault="0388B665" w:rsidP="0BD60C0D">
      <w:pPr>
        <w:spacing w:line="480" w:lineRule="auto"/>
        <w:jc w:val="both"/>
        <w:rPr>
          <w:color w:val="000000" w:themeColor="text1"/>
        </w:rPr>
      </w:pPr>
      <w:r w:rsidRPr="00433C8A">
        <w:rPr>
          <w:color w:val="000000" w:themeColor="text1"/>
        </w:rPr>
        <w:t>HiCExplorer v.3.7.2</w:t>
      </w:r>
    </w:p>
    <w:p w14:paraId="737CCD5A" w14:textId="27D0DB68" w:rsidR="0388B665" w:rsidRPr="00433C8A" w:rsidRDefault="0388B665" w:rsidP="0BD60C0D">
      <w:pPr>
        <w:spacing w:line="480" w:lineRule="auto"/>
        <w:jc w:val="both"/>
        <w:rPr>
          <w:color w:val="000000" w:themeColor="text1"/>
        </w:rPr>
      </w:pPr>
      <w:r w:rsidRPr="00433C8A">
        <w:rPr>
          <w:color w:val="000000" w:themeColor="text1"/>
        </w:rPr>
        <w:t>HiTAD</w:t>
      </w:r>
    </w:p>
    <w:p w14:paraId="0074C31C" w14:textId="724FBAC7" w:rsidR="0388B665" w:rsidRPr="00433C8A" w:rsidRDefault="0388B665" w:rsidP="0BD60C0D">
      <w:pPr>
        <w:spacing w:line="480" w:lineRule="auto"/>
        <w:jc w:val="both"/>
        <w:rPr>
          <w:color w:val="000000" w:themeColor="text1"/>
        </w:rPr>
      </w:pPr>
      <w:r w:rsidRPr="00433C8A">
        <w:rPr>
          <w:color w:val="000000" w:themeColor="text1"/>
        </w:rPr>
        <w:t>Arrowhead</w:t>
      </w:r>
    </w:p>
    <w:p w14:paraId="2EAE1F1A" w14:textId="0F197E8F" w:rsidR="0388B665" w:rsidRPr="00433C8A" w:rsidRDefault="0388B665" w:rsidP="0BD60C0D">
      <w:pPr>
        <w:spacing w:line="480" w:lineRule="auto"/>
        <w:jc w:val="both"/>
        <w:rPr>
          <w:color w:val="000000" w:themeColor="text1"/>
        </w:rPr>
      </w:pPr>
      <w:r w:rsidRPr="00433C8A">
        <w:rPr>
          <w:color w:val="000000" w:themeColor="text1"/>
        </w:rPr>
        <w:t>juicer v.1.6</w:t>
      </w:r>
    </w:p>
    <w:p w14:paraId="0207D367" w14:textId="4751E920" w:rsidR="0388B665" w:rsidRPr="00433C8A" w:rsidRDefault="0388B665" w:rsidP="0BD60C0D">
      <w:pPr>
        <w:spacing w:line="480" w:lineRule="auto"/>
        <w:jc w:val="both"/>
        <w:rPr>
          <w:color w:val="000000" w:themeColor="text1"/>
        </w:rPr>
      </w:pPr>
      <w:r w:rsidRPr="00433C8A">
        <w:rPr>
          <w:color w:val="000000" w:themeColor="text1"/>
        </w:rPr>
        <w:t>Juicebox v.2.20.00</w:t>
      </w:r>
    </w:p>
    <w:p w14:paraId="2CDDA7BC" w14:textId="2D68F99A" w:rsidR="0388B665" w:rsidRPr="00433C8A" w:rsidRDefault="0388B665" w:rsidP="0BD60C0D">
      <w:pPr>
        <w:spacing w:line="480" w:lineRule="auto"/>
        <w:jc w:val="both"/>
        <w:rPr>
          <w:color w:val="000000" w:themeColor="text1"/>
        </w:rPr>
      </w:pPr>
      <w:r w:rsidRPr="00433C8A">
        <w:rPr>
          <w:color w:val="000000" w:themeColor="text1"/>
        </w:rPr>
        <w:t>cooler v.0.9.0</w:t>
      </w:r>
    </w:p>
    <w:p w14:paraId="5B02FCD6" w14:textId="76D88658" w:rsidR="0388B665" w:rsidRPr="00433C8A" w:rsidRDefault="0388B665" w:rsidP="0BD60C0D">
      <w:pPr>
        <w:spacing w:line="480" w:lineRule="auto"/>
        <w:jc w:val="both"/>
        <w:rPr>
          <w:color w:val="000000" w:themeColor="text1"/>
        </w:rPr>
      </w:pPr>
      <w:r w:rsidRPr="00433C8A">
        <w:rPr>
          <w:color w:val="000000" w:themeColor="text1"/>
        </w:rPr>
        <w:t>Pybedtools v.0.9.1</w:t>
      </w:r>
    </w:p>
    <w:p w14:paraId="120F1309" w14:textId="4D2B6E2C" w:rsidR="0388B665" w:rsidRPr="00433C8A" w:rsidRDefault="0388B665" w:rsidP="0BD60C0D">
      <w:pPr>
        <w:spacing w:line="480" w:lineRule="auto"/>
        <w:jc w:val="both"/>
        <w:rPr>
          <w:color w:val="000000" w:themeColor="text1"/>
        </w:rPr>
      </w:pPr>
      <w:r w:rsidRPr="00433C8A">
        <w:rPr>
          <w:color w:val="000000" w:themeColor="text1"/>
        </w:rPr>
        <w:t>BEDTools v.2.30.00</w:t>
      </w:r>
    </w:p>
    <w:p w14:paraId="13138F95" w14:textId="781ED7AE" w:rsidR="0388B665" w:rsidRPr="00433C8A" w:rsidRDefault="0388B665" w:rsidP="0BD60C0D">
      <w:pPr>
        <w:spacing w:line="480" w:lineRule="auto"/>
        <w:jc w:val="both"/>
        <w:rPr>
          <w:color w:val="000000" w:themeColor="text1"/>
        </w:rPr>
      </w:pPr>
      <w:r w:rsidRPr="00433C8A">
        <w:rPr>
          <w:color w:val="000000" w:themeColor="text1"/>
        </w:rPr>
        <w:t>EMBOSS Stretcher</w:t>
      </w:r>
    </w:p>
    <w:p w14:paraId="68F2BD72" w14:textId="1869C317" w:rsidR="0388B665" w:rsidRPr="00433C8A" w:rsidRDefault="0388B665" w:rsidP="0BD60C0D">
      <w:pPr>
        <w:spacing w:line="480" w:lineRule="auto"/>
        <w:jc w:val="both"/>
        <w:rPr>
          <w:color w:val="000000" w:themeColor="text1"/>
        </w:rPr>
      </w:pPr>
      <w:r w:rsidRPr="00433C8A">
        <w:rPr>
          <w:color w:val="000000" w:themeColor="text1"/>
        </w:rPr>
        <w:t>Biopython</w:t>
      </w:r>
    </w:p>
    <w:p w14:paraId="69B78A5F" w14:textId="1AD9DF86" w:rsidR="0388B665" w:rsidRPr="00433C8A" w:rsidRDefault="0388B665" w:rsidP="0BD60C0D">
      <w:pPr>
        <w:spacing w:line="480" w:lineRule="auto"/>
        <w:jc w:val="both"/>
        <w:rPr>
          <w:color w:val="000000" w:themeColor="text1"/>
        </w:rPr>
      </w:pPr>
      <w:r w:rsidRPr="00433C8A">
        <w:rPr>
          <w:color w:val="000000" w:themeColor="text1"/>
        </w:rPr>
        <w:t>blast+ v.2.13.0</w:t>
      </w:r>
    </w:p>
    <w:p w14:paraId="54DDF2D3" w14:textId="151DEB5B" w:rsidR="0388B665" w:rsidRPr="00433C8A" w:rsidRDefault="0388B665" w:rsidP="0BD60C0D">
      <w:pPr>
        <w:spacing w:line="480" w:lineRule="auto"/>
        <w:jc w:val="both"/>
        <w:rPr>
          <w:color w:val="000000" w:themeColor="text1"/>
        </w:rPr>
      </w:pPr>
      <w:r w:rsidRPr="00433C8A">
        <w:rPr>
          <w:color w:val="000000" w:themeColor="text1"/>
        </w:rPr>
        <w:t>UCSC liftOver</w:t>
      </w:r>
    </w:p>
    <w:p w14:paraId="2C423B01" w14:textId="0C570407" w:rsidR="0388B665" w:rsidRPr="00433C8A" w:rsidRDefault="0388B665" w:rsidP="0BD60C0D">
      <w:pPr>
        <w:spacing w:line="480" w:lineRule="auto"/>
        <w:jc w:val="both"/>
        <w:rPr>
          <w:color w:val="000000" w:themeColor="text1"/>
        </w:rPr>
      </w:pPr>
      <w:r w:rsidRPr="00433C8A">
        <w:rPr>
          <w:color w:val="000000" w:themeColor="text1"/>
        </w:rPr>
        <w:t>RepeatMasker v4.1.2</w:t>
      </w:r>
    </w:p>
    <w:p w14:paraId="46C9F85A" w14:textId="3F12643E" w:rsidR="0388B665" w:rsidRPr="00433C8A" w:rsidRDefault="0388B665" w:rsidP="0BD60C0D">
      <w:pPr>
        <w:spacing w:line="480" w:lineRule="auto"/>
        <w:jc w:val="both"/>
        <w:rPr>
          <w:color w:val="000000" w:themeColor="text1"/>
        </w:rPr>
      </w:pPr>
      <w:r w:rsidRPr="00433C8A">
        <w:rPr>
          <w:color w:val="000000" w:themeColor="text1"/>
        </w:rPr>
        <w:t>edgeR v.4.2.1</w:t>
      </w:r>
    </w:p>
    <w:p w14:paraId="03BF519B" w14:textId="1142E842" w:rsidR="00401C0A" w:rsidRPr="00433C8A" w:rsidRDefault="00401C0A" w:rsidP="0BD60C0D">
      <w:pPr>
        <w:spacing w:line="480" w:lineRule="auto"/>
        <w:jc w:val="both"/>
        <w:rPr>
          <w:color w:val="000000" w:themeColor="text1"/>
        </w:rPr>
      </w:pPr>
      <w:r w:rsidRPr="00433C8A">
        <w:rPr>
          <w:color w:val="000000" w:themeColor="text1"/>
        </w:rPr>
        <w:t>FAN-C v.0.9.1</w:t>
      </w:r>
    </w:p>
    <w:p w14:paraId="6C1C3C56" w14:textId="48B59F98" w:rsidR="0BD60C0D" w:rsidRPr="00433C8A" w:rsidRDefault="0BD60C0D" w:rsidP="0BD60C0D">
      <w:pPr>
        <w:spacing w:line="480" w:lineRule="auto"/>
        <w:jc w:val="both"/>
      </w:pPr>
    </w:p>
    <w:p w14:paraId="06006715" w14:textId="0B957EA6" w:rsidR="001471DC" w:rsidRPr="00433C8A" w:rsidRDefault="001471DC" w:rsidP="001471DC">
      <w:pPr>
        <w:spacing w:line="480" w:lineRule="auto"/>
        <w:ind w:left="20"/>
        <w:rPr>
          <w:b/>
          <w:bCs/>
          <w:color w:val="000000"/>
        </w:rPr>
      </w:pPr>
      <w:r w:rsidRPr="00433C8A">
        <w:rPr>
          <w:b/>
          <w:bCs/>
          <w:color w:val="000000"/>
        </w:rPr>
        <w:t>ACKNOWLEDGEMENTS</w:t>
      </w:r>
    </w:p>
    <w:p w14:paraId="0A34508A" w14:textId="55207031" w:rsidR="007C185A" w:rsidRPr="00433C8A" w:rsidRDefault="001471DC" w:rsidP="00FC5C08">
      <w:pPr>
        <w:spacing w:line="480" w:lineRule="auto"/>
        <w:ind w:left="20"/>
        <w:jc w:val="both"/>
        <w:rPr>
          <w:rStyle w:val="normaltextrun"/>
          <w:color w:val="000000"/>
        </w:rPr>
      </w:pPr>
      <w:r w:rsidRPr="00433C8A">
        <w:rPr>
          <w:color w:val="000000"/>
        </w:rPr>
        <w:tab/>
      </w:r>
      <w:r w:rsidR="00102F4C" w:rsidRPr="00433C8A">
        <w:rPr>
          <w:rStyle w:val="normaltextrun"/>
          <w:color w:val="000000"/>
        </w:rPr>
        <w:t>We would like to thank members of the Purugganan laboratory for critical discussions throughout this work, and Ramin Rahni for graphic design support. The wild rice accessions used in this study were distributed from the National Institute of Genetics supported by the National Bioresource Project, MEXT, Japan.</w:t>
      </w:r>
    </w:p>
    <w:p w14:paraId="5628C2FB" w14:textId="77777777" w:rsidR="00F763EF" w:rsidRPr="00433C8A" w:rsidRDefault="00F763EF" w:rsidP="00FC5C08">
      <w:pPr>
        <w:spacing w:line="480" w:lineRule="auto"/>
        <w:ind w:left="20"/>
        <w:jc w:val="both"/>
        <w:rPr>
          <w:rStyle w:val="normaltextrun"/>
          <w:color w:val="000000"/>
        </w:rPr>
      </w:pPr>
    </w:p>
    <w:p w14:paraId="51597DC0" w14:textId="36BDF634" w:rsidR="007C185A" w:rsidRPr="00433C8A" w:rsidRDefault="00F763EF" w:rsidP="00FC5C08">
      <w:pPr>
        <w:spacing w:line="480" w:lineRule="auto"/>
        <w:ind w:left="20"/>
        <w:jc w:val="both"/>
        <w:rPr>
          <w:rStyle w:val="normaltextrun"/>
          <w:b/>
          <w:bCs/>
          <w:color w:val="000000"/>
        </w:rPr>
      </w:pPr>
      <w:r w:rsidRPr="00433C8A">
        <w:rPr>
          <w:rStyle w:val="normaltextrun"/>
          <w:b/>
          <w:bCs/>
          <w:color w:val="000000"/>
        </w:rPr>
        <w:t>SUPPORTING INFOR</w:t>
      </w:r>
      <w:r w:rsidR="002937F5" w:rsidRPr="00433C8A">
        <w:rPr>
          <w:rStyle w:val="normaltextrun"/>
          <w:b/>
          <w:bCs/>
          <w:color w:val="000000"/>
        </w:rPr>
        <w:t>M</w:t>
      </w:r>
      <w:r w:rsidRPr="00433C8A">
        <w:rPr>
          <w:rStyle w:val="normaltextrun"/>
          <w:b/>
          <w:bCs/>
          <w:color w:val="000000"/>
        </w:rPr>
        <w:t>ATION</w:t>
      </w:r>
    </w:p>
    <w:p w14:paraId="69CAA989" w14:textId="77777777" w:rsidR="00F763EF" w:rsidRPr="00433C8A" w:rsidRDefault="00F763EF" w:rsidP="00F763EF">
      <w:pPr>
        <w:spacing w:line="480" w:lineRule="auto"/>
        <w:jc w:val="both"/>
        <w:rPr>
          <w:rStyle w:val="eop"/>
          <w:color w:val="000000"/>
        </w:rPr>
      </w:pPr>
      <w:r w:rsidRPr="00433C8A">
        <w:rPr>
          <w:b/>
          <w:bCs/>
          <w:color w:val="000000" w:themeColor="text1"/>
        </w:rPr>
        <w:t xml:space="preserve">Additional file 1: Figure S1. </w:t>
      </w:r>
      <w:r w:rsidRPr="00433C8A">
        <w:rPr>
          <w:rStyle w:val="normaltextrun"/>
          <w:b/>
          <w:bCs/>
          <w:color w:val="000000"/>
        </w:rPr>
        <w:t>Chromatin contact probabilities as a function of genomic distance.</w:t>
      </w:r>
      <w:r w:rsidRPr="00433C8A">
        <w:rPr>
          <w:rStyle w:val="eop"/>
          <w:color w:val="000000"/>
        </w:rPr>
        <w:t> </w:t>
      </w:r>
    </w:p>
    <w:p w14:paraId="1ED6EE2C" w14:textId="77777777" w:rsidR="00F763EF" w:rsidRPr="00433C8A" w:rsidRDefault="00F763EF" w:rsidP="00F763EF">
      <w:pPr>
        <w:spacing w:line="480" w:lineRule="auto"/>
        <w:jc w:val="both"/>
        <w:rPr>
          <w:rStyle w:val="eop"/>
          <w:b/>
          <w:bCs/>
          <w:color w:val="000000" w:themeColor="text1"/>
        </w:rPr>
      </w:pPr>
    </w:p>
    <w:p w14:paraId="367BDC10" w14:textId="77777777" w:rsidR="00F763EF" w:rsidRPr="00433C8A" w:rsidRDefault="00F763EF" w:rsidP="00F763EF">
      <w:pPr>
        <w:spacing w:line="480" w:lineRule="auto"/>
        <w:jc w:val="both"/>
        <w:rPr>
          <w:color w:val="000000"/>
        </w:rPr>
      </w:pPr>
      <w:r w:rsidRPr="00433C8A">
        <w:rPr>
          <w:b/>
          <w:bCs/>
          <w:color w:val="000000" w:themeColor="text1"/>
        </w:rPr>
        <w:t xml:space="preserve">Additional file 2: </w:t>
      </w:r>
      <w:r w:rsidRPr="00433C8A">
        <w:rPr>
          <w:b/>
          <w:bCs/>
          <w:color w:val="000000"/>
        </w:rPr>
        <w:t xml:space="preserve">Figure S2. Genome GC content by TAD features. </w:t>
      </w:r>
      <w:r w:rsidRPr="00433C8A">
        <w:rPr>
          <w:color w:val="000000"/>
        </w:rPr>
        <w:t>(A) Partition of the genome into three classes of genomic regions. Triangles on top depict the extent of the TAD, while bidirectional arrows at the bottom show the different classes of TAD features. (B) TAD boundaries (TADbr) have the highest GC content followed by nonTAD bodies (nonTAD</w:t>
      </w:r>
      <w:r w:rsidRPr="00433C8A">
        <w:rPr>
          <w:color w:val="000000"/>
          <w:vertAlign w:val="subscript"/>
        </w:rPr>
        <w:t>body</w:t>
      </w:r>
      <w:r w:rsidRPr="00433C8A">
        <w:rPr>
          <w:color w:val="000000"/>
        </w:rPr>
        <w:t>) and then TAD bodies (TAD</w:t>
      </w:r>
      <w:r w:rsidRPr="00433C8A">
        <w:rPr>
          <w:color w:val="000000"/>
          <w:vertAlign w:val="subscript"/>
        </w:rPr>
        <w:t>body</w:t>
      </w:r>
      <w:r w:rsidRPr="00433C8A">
        <w:rPr>
          <w:color w:val="000000"/>
        </w:rPr>
        <w:t>). Significance of two-tailed t-test depicted by ns (non-significant), * (P &lt; 0.05), ** (P &lt; 0.01), *** (P &lt; 0.001), and **** (P &lt; 0.0001). </w:t>
      </w:r>
    </w:p>
    <w:p w14:paraId="48B60FA1" w14:textId="77777777" w:rsidR="00F763EF" w:rsidRPr="00433C8A" w:rsidRDefault="00F763EF" w:rsidP="00F763EF">
      <w:pPr>
        <w:spacing w:line="480" w:lineRule="auto"/>
        <w:jc w:val="both"/>
        <w:rPr>
          <w:color w:val="000000"/>
        </w:rPr>
      </w:pPr>
    </w:p>
    <w:p w14:paraId="0B8267B6" w14:textId="77777777" w:rsidR="00F763EF" w:rsidRPr="00433C8A" w:rsidRDefault="00F763EF" w:rsidP="00F763EF">
      <w:pPr>
        <w:spacing w:line="480" w:lineRule="auto"/>
        <w:jc w:val="both"/>
        <w:rPr>
          <w:color w:val="000000"/>
        </w:rPr>
      </w:pPr>
      <w:r w:rsidRPr="00433C8A">
        <w:rPr>
          <w:b/>
          <w:bCs/>
          <w:color w:val="000000" w:themeColor="text1"/>
        </w:rPr>
        <w:t xml:space="preserve">Additional file 3: </w:t>
      </w:r>
      <w:r w:rsidRPr="00433C8A">
        <w:rPr>
          <w:b/>
          <w:bCs/>
          <w:color w:val="000000"/>
        </w:rPr>
        <w:t>Figure S3. Gene ontology enrichment analysis for genes at Azucena TAD boundaries identified at 5 kb resolution</w:t>
      </w:r>
      <w:r w:rsidRPr="00433C8A">
        <w:rPr>
          <w:color w:val="000000"/>
        </w:rPr>
        <w:t>. CC – Cellular component, MF – molecular function, BP – biological process. </w:t>
      </w:r>
    </w:p>
    <w:p w14:paraId="24D16AE4" w14:textId="77777777" w:rsidR="00F763EF" w:rsidRPr="00433C8A" w:rsidRDefault="00F763EF" w:rsidP="00F763EF">
      <w:pPr>
        <w:spacing w:line="480" w:lineRule="auto"/>
        <w:jc w:val="both"/>
        <w:rPr>
          <w:color w:val="000000"/>
        </w:rPr>
      </w:pPr>
    </w:p>
    <w:p w14:paraId="10FE6208" w14:textId="27D1626E" w:rsidR="00F763EF" w:rsidRDefault="00F763EF" w:rsidP="00F763EF">
      <w:pPr>
        <w:spacing w:line="480" w:lineRule="auto"/>
        <w:jc w:val="both"/>
        <w:rPr>
          <w:color w:val="000000"/>
        </w:rPr>
      </w:pPr>
      <w:r w:rsidRPr="00433C8A">
        <w:rPr>
          <w:b/>
          <w:bCs/>
          <w:color w:val="000000" w:themeColor="text1"/>
        </w:rPr>
        <w:lastRenderedPageBreak/>
        <w:t xml:space="preserve">Additional file 4: </w:t>
      </w:r>
      <w:r w:rsidRPr="00433C8A">
        <w:rPr>
          <w:b/>
          <w:bCs/>
          <w:color w:val="000000"/>
        </w:rPr>
        <w:t>Figure S4. Gene co-expression in TAD domains</w:t>
      </w:r>
      <w:r w:rsidRPr="00433C8A">
        <w:rPr>
          <w:color w:val="000000"/>
        </w:rPr>
        <w:t>. Shown here is the coefficient of variation (CV) measured using plants in the normal (A) and saline (B) in the greenhouse at multiple timepoints (60 mins, 180 mins, 240 mins, and 5 days), and in the field exposed to drought stress (C) and salinity stress (D). Significance of two-tailed t-test depicted by ns (non-significant), * (P &lt; 0.05), ** (P &lt; 0.01), *** (P &lt; 0.001), and **** (P &lt; 0.0001).</w:t>
      </w:r>
    </w:p>
    <w:p w14:paraId="6FB04949" w14:textId="77777777" w:rsidR="003C0553" w:rsidRPr="00433C8A" w:rsidRDefault="003C0553" w:rsidP="00F763EF">
      <w:pPr>
        <w:spacing w:line="480" w:lineRule="auto"/>
        <w:jc w:val="both"/>
        <w:rPr>
          <w:color w:val="000000"/>
        </w:rPr>
      </w:pPr>
    </w:p>
    <w:p w14:paraId="0A7BED64" w14:textId="614BBDFF" w:rsidR="00456C46" w:rsidRDefault="00456C46" w:rsidP="00F763EF">
      <w:pPr>
        <w:spacing w:line="480" w:lineRule="auto"/>
        <w:jc w:val="both"/>
        <w:rPr>
          <w:ins w:id="179" w:author="Amina Kurbidaeva" w:date="2025-02-13T13:13:00Z" w16du:dateUtc="2025-02-13T18:13:00Z"/>
          <w:color w:val="000000" w:themeColor="text1"/>
        </w:rPr>
      </w:pPr>
      <w:r w:rsidRPr="00433C8A">
        <w:rPr>
          <w:b/>
          <w:bCs/>
          <w:color w:val="000000" w:themeColor="text1"/>
        </w:rPr>
        <w:t>Additional file 5: Figure S5. Gene co-expression in TAD domains within A and B compartments</w:t>
      </w:r>
      <w:r w:rsidRPr="00433C8A">
        <w:rPr>
          <w:color w:val="000000" w:themeColor="text1"/>
        </w:rPr>
        <w:t>. Shown here is the coefficient of variation (CV) measured using plants in the normal (A, C) and saline (B, D) in the greenhouse at multiple timepoints (60 mins, 180 mins, 240 mins, and 5 days). TAD and non-TAD regions were assigned to A/B compartments if more than 50% of the region falls within a respective compartment. Significance of two-tailed t-test depicted by ns (non-significant), * (P &lt; 0.05), ** (P &lt; 0.01), *** (P &lt; 0.001), and **** (P &lt; 0.0001).</w:t>
      </w:r>
    </w:p>
    <w:p w14:paraId="153E76F6" w14:textId="77777777" w:rsidR="00F73B84" w:rsidRPr="00433C8A" w:rsidRDefault="00F73B84" w:rsidP="00F763EF">
      <w:pPr>
        <w:spacing w:line="480" w:lineRule="auto"/>
        <w:jc w:val="both"/>
        <w:rPr>
          <w:color w:val="000000" w:themeColor="text1"/>
        </w:rPr>
      </w:pPr>
    </w:p>
    <w:p w14:paraId="0A037F09" w14:textId="31604FB4" w:rsidR="00F763EF" w:rsidRDefault="00F73B84" w:rsidP="00F763EF">
      <w:pPr>
        <w:spacing w:line="480" w:lineRule="auto"/>
        <w:jc w:val="both"/>
        <w:rPr>
          <w:ins w:id="180" w:author="Amina Kurbidaeva" w:date="2025-02-13T13:13:00Z" w16du:dateUtc="2025-02-13T18:13:00Z"/>
          <w:color w:val="000000"/>
        </w:rPr>
      </w:pPr>
      <w:ins w:id="181" w:author="Amina Kurbidaeva" w:date="2025-02-13T13:13:00Z" w16du:dateUtc="2025-02-13T18:13:00Z">
        <w:r w:rsidRPr="00433C8A">
          <w:rPr>
            <w:b/>
            <w:bCs/>
            <w:color w:val="000000" w:themeColor="text1"/>
          </w:rPr>
          <w:t xml:space="preserve">Additional file </w:t>
        </w:r>
      </w:ins>
      <w:ins w:id="182" w:author="Amina Kurbidaeva" w:date="2025-02-13T13:14:00Z" w16du:dateUtc="2025-02-13T18:14:00Z">
        <w:r>
          <w:rPr>
            <w:b/>
            <w:bCs/>
            <w:color w:val="000000" w:themeColor="text1"/>
          </w:rPr>
          <w:t>6</w:t>
        </w:r>
      </w:ins>
      <w:ins w:id="183" w:author="Amina Kurbidaeva" w:date="2025-02-13T13:13:00Z" w16du:dateUtc="2025-02-13T18:13:00Z">
        <w:r w:rsidRPr="00433C8A">
          <w:rPr>
            <w:b/>
            <w:bCs/>
            <w:color w:val="000000" w:themeColor="text1"/>
          </w:rPr>
          <w:t xml:space="preserve">: </w:t>
        </w:r>
        <w:r w:rsidRPr="00433C8A">
          <w:rPr>
            <w:b/>
            <w:bCs/>
            <w:color w:val="000000"/>
          </w:rPr>
          <w:t>Figure S</w:t>
        </w:r>
        <w:r>
          <w:rPr>
            <w:b/>
            <w:bCs/>
            <w:color w:val="000000"/>
          </w:rPr>
          <w:t>6</w:t>
        </w:r>
        <w:r w:rsidRPr="00433C8A">
          <w:rPr>
            <w:b/>
            <w:bCs/>
            <w:color w:val="000000"/>
          </w:rPr>
          <w:t>. Gene co-expression in TAD domains</w:t>
        </w:r>
        <w:r>
          <w:rPr>
            <w:b/>
            <w:bCs/>
            <w:color w:val="000000"/>
          </w:rPr>
          <w:t xml:space="preserve"> in root tissue</w:t>
        </w:r>
        <w:r w:rsidRPr="00433C8A">
          <w:rPr>
            <w:color w:val="000000"/>
          </w:rPr>
          <w:t xml:space="preserve">. Shown here is the coefficient of variation (CV) measured using plants in the normal and </w:t>
        </w:r>
        <w:r>
          <w:rPr>
            <w:color w:val="000000"/>
          </w:rPr>
          <w:t>aluminum stress conditions</w:t>
        </w:r>
        <w:r w:rsidRPr="00433C8A">
          <w:rPr>
            <w:color w:val="000000"/>
          </w:rPr>
          <w:t>. Significance of two-tailed t-test depicted by ns (non-significant), * (P &lt; 0.05), ** (P &lt; 0.01), *** (P &lt; 0.001), and **** (P &lt; 0.0001).</w:t>
        </w:r>
      </w:ins>
    </w:p>
    <w:p w14:paraId="198E8985" w14:textId="77777777" w:rsidR="00F73B84" w:rsidRDefault="00F73B84" w:rsidP="00F763EF">
      <w:pPr>
        <w:spacing w:line="480" w:lineRule="auto"/>
        <w:jc w:val="both"/>
        <w:rPr>
          <w:ins w:id="184" w:author="Amina Kurbidaeva" w:date="2025-02-14T12:42:00Z" w16du:dateUtc="2025-02-14T17:42:00Z"/>
          <w:color w:val="000000"/>
        </w:rPr>
      </w:pPr>
    </w:p>
    <w:p w14:paraId="6FCF7DB0" w14:textId="24AAC408" w:rsidR="002E6BEA" w:rsidRPr="00433C8A" w:rsidRDefault="00247318" w:rsidP="002E6BEA">
      <w:pPr>
        <w:spacing w:line="480" w:lineRule="auto"/>
        <w:jc w:val="both"/>
        <w:rPr>
          <w:ins w:id="185" w:author="Amina Kurbidaeva" w:date="2025-02-14T12:42:00Z" w16du:dateUtc="2025-02-14T17:42:00Z"/>
          <w:rStyle w:val="eop"/>
          <w:color w:val="000000"/>
        </w:rPr>
      </w:pPr>
      <w:ins w:id="186" w:author="Amina Kurbidaeva" w:date="2025-02-14T12:44:00Z" w16du:dateUtc="2025-02-14T17:44:00Z">
        <w:r>
          <w:rPr>
            <w:rStyle w:val="normaltextrun"/>
            <w:b/>
            <w:bCs/>
            <w:color w:val="000000"/>
          </w:rPr>
          <w:t xml:space="preserve">Additional file7: Figure </w:t>
        </w:r>
      </w:ins>
      <w:ins w:id="187" w:author="Amina Kurbidaeva" w:date="2025-02-14T12:45:00Z" w16du:dateUtc="2025-02-14T17:45:00Z">
        <w:r>
          <w:rPr>
            <w:rStyle w:val="normaltextrun"/>
            <w:b/>
            <w:bCs/>
            <w:color w:val="000000"/>
          </w:rPr>
          <w:t xml:space="preserve">S7. </w:t>
        </w:r>
      </w:ins>
      <w:ins w:id="188" w:author="Amina Kurbidaeva" w:date="2025-02-14T12:43:00Z" w16du:dateUtc="2025-02-14T17:43:00Z">
        <w:r w:rsidR="002E6BEA">
          <w:rPr>
            <w:rStyle w:val="normaltextrun"/>
            <w:b/>
            <w:bCs/>
            <w:color w:val="000000"/>
          </w:rPr>
          <w:t>Comparison of strong and weak TAD boundaries with random genomic regions</w:t>
        </w:r>
      </w:ins>
      <w:ins w:id="189" w:author="Amina Kurbidaeva" w:date="2025-02-14T12:42:00Z" w16du:dateUtc="2025-02-14T17:42:00Z">
        <w:r w:rsidR="002E6BEA" w:rsidRPr="00433C8A">
          <w:rPr>
            <w:rStyle w:val="normaltextrun"/>
            <w:b/>
            <w:bCs/>
            <w:color w:val="000000"/>
          </w:rPr>
          <w:t xml:space="preserve">. </w:t>
        </w:r>
      </w:ins>
      <w:ins w:id="190" w:author="Amina Kurbidaeva" w:date="2025-02-14T12:44:00Z" w16du:dateUtc="2025-02-14T17:44:00Z">
        <w:r>
          <w:rPr>
            <w:rStyle w:val="normaltextrun"/>
            <w:color w:val="000000"/>
          </w:rPr>
          <w:t>Box</w:t>
        </w:r>
      </w:ins>
      <w:ins w:id="191" w:author="Amina Kurbidaeva" w:date="2025-02-14T12:42:00Z" w16du:dateUtc="2025-02-14T17:42:00Z">
        <w:r w:rsidR="002E6BEA" w:rsidRPr="00433C8A">
          <w:rPr>
            <w:rStyle w:val="normaltextrun"/>
            <w:color w:val="000000"/>
          </w:rPr>
          <w:t xml:space="preserve"> plots show comparison of genetic and epigenetic features for strong (low insulation scores) and weak (high insulation scores) boundaries</w:t>
        </w:r>
      </w:ins>
      <w:ins w:id="192" w:author="Amina Kurbidaeva" w:date="2025-02-14T12:43:00Z" w16du:dateUtc="2025-02-14T17:43:00Z">
        <w:r w:rsidR="002E6BEA">
          <w:rPr>
            <w:rStyle w:val="normaltextrun"/>
            <w:color w:val="000000"/>
          </w:rPr>
          <w:t>, as well as random 5kb genomic regions</w:t>
        </w:r>
      </w:ins>
      <w:ins w:id="193" w:author="Amina Kurbidaeva" w:date="2025-02-14T12:42:00Z" w16du:dateUtc="2025-02-14T17:42:00Z">
        <w:r w:rsidR="002E6BEA" w:rsidRPr="00433C8A">
          <w:rPr>
            <w:rStyle w:val="normaltextrun"/>
            <w:color w:val="000000"/>
          </w:rPr>
          <w:t>. Significance of Wilcoxon rank-sum test depicted by ns (non-significant), *(P &lt; 0.05), **(P &lt; 0.01), ***(P &lt; 0.001), and ****(P &lt; 0.0001).</w:t>
        </w:r>
        <w:r w:rsidR="002E6BEA" w:rsidRPr="00433C8A">
          <w:rPr>
            <w:rStyle w:val="eop"/>
            <w:color w:val="000000"/>
          </w:rPr>
          <w:t> </w:t>
        </w:r>
      </w:ins>
    </w:p>
    <w:p w14:paraId="1186ED27" w14:textId="77777777" w:rsidR="002E6BEA" w:rsidRPr="00433C8A" w:rsidRDefault="002E6BEA" w:rsidP="00F763EF">
      <w:pPr>
        <w:spacing w:line="480" w:lineRule="auto"/>
        <w:jc w:val="both"/>
        <w:rPr>
          <w:color w:val="000000"/>
        </w:rPr>
      </w:pPr>
    </w:p>
    <w:p w14:paraId="432D439A" w14:textId="2096E663" w:rsidR="00F763EF" w:rsidRPr="00433C8A" w:rsidRDefault="00F763EF" w:rsidP="00F763EF">
      <w:pPr>
        <w:spacing w:line="480" w:lineRule="auto"/>
        <w:jc w:val="both"/>
        <w:rPr>
          <w:color w:val="000000"/>
        </w:rPr>
      </w:pPr>
      <w:r w:rsidRPr="00433C8A">
        <w:rPr>
          <w:b/>
          <w:bCs/>
          <w:color w:val="000000" w:themeColor="text1"/>
        </w:rPr>
        <w:t xml:space="preserve">Additional file </w:t>
      </w:r>
      <w:ins w:id="194" w:author="Amina Kurbidaeva" w:date="2025-02-14T12:46:00Z" w16du:dateUtc="2025-02-14T17:46:00Z">
        <w:r w:rsidR="000C328D">
          <w:rPr>
            <w:b/>
            <w:bCs/>
            <w:color w:val="000000" w:themeColor="text1"/>
          </w:rPr>
          <w:t>8</w:t>
        </w:r>
      </w:ins>
      <w:del w:id="195" w:author="Amina Kurbidaeva" w:date="2025-02-13T13:16:00Z" w16du:dateUtc="2025-02-13T18:16:00Z">
        <w:r w:rsidR="00077DE2" w:rsidRPr="00433C8A" w:rsidDel="00567376">
          <w:rPr>
            <w:b/>
            <w:bCs/>
            <w:color w:val="000000" w:themeColor="text1"/>
          </w:rPr>
          <w:delText>6</w:delText>
        </w:r>
      </w:del>
      <w:r w:rsidRPr="00433C8A">
        <w:rPr>
          <w:b/>
          <w:bCs/>
          <w:color w:val="000000" w:themeColor="text1"/>
        </w:rPr>
        <w:t xml:space="preserve">: </w:t>
      </w:r>
      <w:r w:rsidRPr="00433C8A">
        <w:rPr>
          <w:b/>
          <w:bCs/>
          <w:color w:val="000000"/>
        </w:rPr>
        <w:t>Figure S</w:t>
      </w:r>
      <w:ins w:id="196" w:author="Amina Kurbidaeva" w:date="2025-02-14T12:46:00Z" w16du:dateUtc="2025-02-14T17:46:00Z">
        <w:r w:rsidR="000C328D">
          <w:rPr>
            <w:b/>
            <w:bCs/>
            <w:color w:val="000000"/>
          </w:rPr>
          <w:t>8</w:t>
        </w:r>
      </w:ins>
      <w:del w:id="197" w:author="Amina Kurbidaeva" w:date="2025-02-13T13:16:00Z" w16du:dateUtc="2025-02-13T18:16:00Z">
        <w:r w:rsidR="00456C46" w:rsidRPr="00433C8A" w:rsidDel="00567376">
          <w:rPr>
            <w:b/>
            <w:bCs/>
            <w:color w:val="000000"/>
          </w:rPr>
          <w:delText>6</w:delText>
        </w:r>
      </w:del>
      <w:r w:rsidRPr="00433C8A">
        <w:rPr>
          <w:b/>
          <w:bCs/>
          <w:color w:val="000000"/>
        </w:rPr>
        <w:t xml:space="preserve">. Genome collinearity within Oryza visualized using MUMmer. </w:t>
      </w:r>
      <w:r w:rsidRPr="00433C8A">
        <w:rPr>
          <w:color w:val="000000"/>
        </w:rPr>
        <w:t>The nucmer utility with parameters --mum -l 100 -c 1000 -d 50 was used to align individual chromosomes pairwise.</w:t>
      </w:r>
    </w:p>
    <w:p w14:paraId="3A8741CA" w14:textId="77777777" w:rsidR="00F763EF" w:rsidRPr="00433C8A" w:rsidRDefault="00F763EF" w:rsidP="00F763EF">
      <w:pPr>
        <w:spacing w:line="480" w:lineRule="auto"/>
        <w:jc w:val="both"/>
        <w:rPr>
          <w:color w:val="000000"/>
        </w:rPr>
      </w:pPr>
    </w:p>
    <w:p w14:paraId="71F3A9DD" w14:textId="00054589" w:rsidR="00F763EF" w:rsidRPr="00433C8A" w:rsidRDefault="00F763EF" w:rsidP="00F763EF">
      <w:pPr>
        <w:spacing w:line="480" w:lineRule="auto"/>
        <w:jc w:val="both"/>
        <w:rPr>
          <w:color w:val="000000"/>
        </w:rPr>
      </w:pPr>
      <w:r w:rsidRPr="00433C8A">
        <w:rPr>
          <w:b/>
          <w:bCs/>
          <w:color w:val="000000" w:themeColor="text1"/>
        </w:rPr>
        <w:t xml:space="preserve">Additional file </w:t>
      </w:r>
      <w:ins w:id="198" w:author="Amina Kurbidaeva" w:date="2025-02-14T12:46:00Z" w16du:dateUtc="2025-02-14T17:46:00Z">
        <w:r w:rsidR="000C328D">
          <w:rPr>
            <w:b/>
            <w:bCs/>
            <w:color w:val="000000" w:themeColor="text1"/>
          </w:rPr>
          <w:t>9</w:t>
        </w:r>
      </w:ins>
      <w:del w:id="199" w:author="Amina Kurbidaeva" w:date="2025-02-13T13:16:00Z" w16du:dateUtc="2025-02-13T18:16:00Z">
        <w:r w:rsidR="00077DE2" w:rsidRPr="00433C8A" w:rsidDel="00567376">
          <w:rPr>
            <w:b/>
            <w:bCs/>
            <w:color w:val="000000" w:themeColor="text1"/>
          </w:rPr>
          <w:delText>7</w:delText>
        </w:r>
      </w:del>
      <w:r w:rsidRPr="00433C8A">
        <w:rPr>
          <w:b/>
          <w:bCs/>
          <w:color w:val="000000" w:themeColor="text1"/>
        </w:rPr>
        <w:t xml:space="preserve">: </w:t>
      </w:r>
      <w:r w:rsidRPr="00433C8A">
        <w:rPr>
          <w:b/>
          <w:bCs/>
          <w:color w:val="000000"/>
        </w:rPr>
        <w:t>Figure S</w:t>
      </w:r>
      <w:ins w:id="200" w:author="Amina Kurbidaeva" w:date="2025-02-14T12:46:00Z" w16du:dateUtc="2025-02-14T17:46:00Z">
        <w:r w:rsidR="000C328D">
          <w:rPr>
            <w:b/>
            <w:bCs/>
            <w:color w:val="000000"/>
          </w:rPr>
          <w:t>9</w:t>
        </w:r>
      </w:ins>
      <w:del w:id="201" w:author="Amina Kurbidaeva" w:date="2025-02-13T13:16:00Z" w16du:dateUtc="2025-02-13T18:16:00Z">
        <w:r w:rsidR="00077DE2" w:rsidRPr="00433C8A" w:rsidDel="00567376">
          <w:rPr>
            <w:b/>
            <w:bCs/>
            <w:color w:val="000000"/>
          </w:rPr>
          <w:delText>7</w:delText>
        </w:r>
      </w:del>
      <w:r w:rsidRPr="00433C8A">
        <w:rPr>
          <w:b/>
          <w:bCs/>
          <w:color w:val="000000"/>
        </w:rPr>
        <w:t>. Distributions of empirically determined CHESS scores. </w:t>
      </w:r>
      <w:r w:rsidRPr="00433C8A">
        <w:rPr>
          <w:color w:val="000000"/>
        </w:rPr>
        <w:t xml:space="preserve"> Plots are for indicated pairs of colinear (magenta) regions and 100 random permutations of region pairs (grey) for comparisons of biological replicates. </w:t>
      </w:r>
    </w:p>
    <w:p w14:paraId="2BC86811" w14:textId="77777777" w:rsidR="00F763EF" w:rsidRPr="00433C8A" w:rsidRDefault="00F763EF" w:rsidP="00F763EF">
      <w:pPr>
        <w:spacing w:line="480" w:lineRule="auto"/>
        <w:jc w:val="both"/>
        <w:rPr>
          <w:color w:val="000000"/>
        </w:rPr>
      </w:pPr>
    </w:p>
    <w:p w14:paraId="424D137E" w14:textId="59ABB683" w:rsidR="00F763EF" w:rsidRPr="00433C8A" w:rsidRDefault="00F763EF" w:rsidP="00F763EF">
      <w:pPr>
        <w:spacing w:line="480" w:lineRule="auto"/>
        <w:jc w:val="both"/>
        <w:rPr>
          <w:color w:val="000000"/>
        </w:rPr>
      </w:pPr>
      <w:r w:rsidRPr="00433C8A">
        <w:rPr>
          <w:b/>
          <w:bCs/>
          <w:color w:val="000000" w:themeColor="text1"/>
        </w:rPr>
        <w:t xml:space="preserve">Additional file </w:t>
      </w:r>
      <w:ins w:id="202" w:author="Amina Kurbidaeva" w:date="2025-02-14T12:46:00Z" w16du:dateUtc="2025-02-14T17:46:00Z">
        <w:r w:rsidR="000C328D">
          <w:rPr>
            <w:b/>
            <w:bCs/>
            <w:color w:val="000000" w:themeColor="text1"/>
          </w:rPr>
          <w:t>10</w:t>
        </w:r>
      </w:ins>
      <w:del w:id="203" w:author="Amina Kurbidaeva" w:date="2025-02-13T13:16:00Z" w16du:dateUtc="2025-02-13T18:16:00Z">
        <w:r w:rsidR="00077DE2" w:rsidRPr="00433C8A" w:rsidDel="00567376">
          <w:rPr>
            <w:b/>
            <w:bCs/>
            <w:color w:val="000000" w:themeColor="text1"/>
          </w:rPr>
          <w:delText>8</w:delText>
        </w:r>
      </w:del>
      <w:r w:rsidRPr="00433C8A">
        <w:rPr>
          <w:b/>
          <w:bCs/>
          <w:color w:val="000000" w:themeColor="text1"/>
        </w:rPr>
        <w:t xml:space="preserve">: </w:t>
      </w:r>
      <w:r w:rsidRPr="00433C8A">
        <w:rPr>
          <w:b/>
          <w:bCs/>
          <w:color w:val="000000"/>
        </w:rPr>
        <w:t>Figure S</w:t>
      </w:r>
      <w:ins w:id="204" w:author="Amina Kurbidaeva" w:date="2025-02-14T12:46:00Z" w16du:dateUtc="2025-02-14T17:46:00Z">
        <w:r w:rsidR="000C328D">
          <w:rPr>
            <w:b/>
            <w:bCs/>
            <w:color w:val="000000"/>
          </w:rPr>
          <w:t>10</w:t>
        </w:r>
      </w:ins>
      <w:del w:id="205" w:author="Amina Kurbidaeva" w:date="2025-02-13T13:16:00Z" w16du:dateUtc="2025-02-13T18:16:00Z">
        <w:r w:rsidR="00077DE2" w:rsidRPr="00433C8A" w:rsidDel="00567376">
          <w:rPr>
            <w:b/>
            <w:bCs/>
            <w:color w:val="000000"/>
          </w:rPr>
          <w:delText>8</w:delText>
        </w:r>
      </w:del>
      <w:r w:rsidRPr="00433C8A">
        <w:rPr>
          <w:b/>
          <w:bCs/>
          <w:color w:val="000000"/>
        </w:rPr>
        <w:t>. Neighbor-joining tree constructed using the GN-SSIM values recapitulates the topology of the evolutionary tree of the Oryza species</w:t>
      </w:r>
      <w:r w:rsidRPr="00433C8A">
        <w:rPr>
          <w:color w:val="000000"/>
        </w:rPr>
        <w:t>. (A) Calculation of GN-SSIM value from the distribution of empirically determined CHESS scores for pairs of colinear (magenta) regions and 100 random permutations of region pairs (grey). (B) Rate of global chromatin structure evolution. GN-SSIM values were used to create a distance matrix to construct the neighbor-joining tree. (C) Evolutionary tree of the Oryza species constructed using genome-wide median dS values. dS values were computed for all coding sequences with orthologr. Median dS values were calculated for all genomes pairwise and then used to create a distance matrix. </w:t>
      </w:r>
    </w:p>
    <w:p w14:paraId="21F18EE9" w14:textId="77777777" w:rsidR="00F763EF" w:rsidRPr="00433C8A" w:rsidRDefault="00F763EF" w:rsidP="00F763EF">
      <w:pPr>
        <w:spacing w:line="480" w:lineRule="auto"/>
        <w:jc w:val="both"/>
        <w:rPr>
          <w:color w:val="000000"/>
        </w:rPr>
      </w:pPr>
    </w:p>
    <w:p w14:paraId="4B0434B8" w14:textId="209E2052" w:rsidR="00F763EF" w:rsidRPr="00433C8A" w:rsidRDefault="00F763EF" w:rsidP="00F763EF">
      <w:pPr>
        <w:spacing w:line="480" w:lineRule="auto"/>
        <w:jc w:val="both"/>
        <w:rPr>
          <w:color w:val="000000"/>
        </w:rPr>
      </w:pPr>
      <w:r w:rsidRPr="00433C8A">
        <w:rPr>
          <w:b/>
          <w:bCs/>
          <w:color w:val="000000" w:themeColor="text1"/>
        </w:rPr>
        <w:t xml:space="preserve">Additional file </w:t>
      </w:r>
      <w:ins w:id="206" w:author="Amina Kurbidaeva" w:date="2025-02-13T13:16:00Z" w16du:dateUtc="2025-02-13T18:16:00Z">
        <w:r w:rsidR="00567376">
          <w:rPr>
            <w:b/>
            <w:bCs/>
            <w:color w:val="000000" w:themeColor="text1"/>
          </w:rPr>
          <w:t>1</w:t>
        </w:r>
      </w:ins>
      <w:ins w:id="207" w:author="Amina Kurbidaeva" w:date="2025-02-14T12:46:00Z" w16du:dateUtc="2025-02-14T17:46:00Z">
        <w:r w:rsidR="000C328D">
          <w:rPr>
            <w:b/>
            <w:bCs/>
            <w:color w:val="000000" w:themeColor="text1"/>
          </w:rPr>
          <w:t>1</w:t>
        </w:r>
      </w:ins>
      <w:del w:id="208" w:author="Amina Kurbidaeva" w:date="2025-02-13T13:16:00Z" w16du:dateUtc="2025-02-13T18:16:00Z">
        <w:r w:rsidR="00077DE2" w:rsidRPr="00433C8A" w:rsidDel="00567376">
          <w:rPr>
            <w:b/>
            <w:bCs/>
            <w:color w:val="000000" w:themeColor="text1"/>
          </w:rPr>
          <w:delText>9</w:delText>
        </w:r>
      </w:del>
      <w:r w:rsidRPr="00433C8A">
        <w:rPr>
          <w:b/>
          <w:bCs/>
          <w:color w:val="000000" w:themeColor="text1"/>
        </w:rPr>
        <w:t xml:space="preserve">: </w:t>
      </w:r>
      <w:r w:rsidRPr="00433C8A">
        <w:rPr>
          <w:b/>
          <w:bCs/>
          <w:color w:val="000000"/>
        </w:rPr>
        <w:t>Figure S</w:t>
      </w:r>
      <w:ins w:id="209" w:author="Amina Kurbidaeva" w:date="2025-02-13T13:16:00Z" w16du:dateUtc="2025-02-13T18:16:00Z">
        <w:r w:rsidR="00567376">
          <w:rPr>
            <w:b/>
            <w:bCs/>
            <w:color w:val="000000"/>
          </w:rPr>
          <w:t>1</w:t>
        </w:r>
      </w:ins>
      <w:ins w:id="210" w:author="Amina Kurbidaeva" w:date="2025-02-14T12:46:00Z" w16du:dateUtc="2025-02-14T17:46:00Z">
        <w:r w:rsidR="000C328D">
          <w:rPr>
            <w:b/>
            <w:bCs/>
            <w:color w:val="000000"/>
          </w:rPr>
          <w:t>1</w:t>
        </w:r>
      </w:ins>
      <w:del w:id="211" w:author="Amina Kurbidaeva" w:date="2025-02-13T13:16:00Z" w16du:dateUtc="2025-02-13T18:16:00Z">
        <w:r w:rsidR="00077DE2" w:rsidRPr="00433C8A" w:rsidDel="00567376">
          <w:rPr>
            <w:b/>
            <w:bCs/>
            <w:color w:val="000000"/>
          </w:rPr>
          <w:delText>9</w:delText>
        </w:r>
      </w:del>
      <w:r w:rsidRPr="00433C8A">
        <w:rPr>
          <w:b/>
          <w:bCs/>
          <w:color w:val="000000"/>
        </w:rPr>
        <w:t>. Comparison of genetic and epigenetic features for genomic windows corresponding to the two modes of the KDE plot of SSIM values for the Nipponbare-</w:t>
      </w:r>
      <w:r w:rsidRPr="00433C8A">
        <w:rPr>
          <w:b/>
          <w:bCs/>
          <w:i/>
          <w:iCs/>
          <w:color w:val="000000"/>
        </w:rPr>
        <w:t>O. meridionalis</w:t>
      </w:r>
      <w:r w:rsidRPr="00433C8A">
        <w:rPr>
          <w:b/>
          <w:bCs/>
          <w:color w:val="000000"/>
        </w:rPr>
        <w:t xml:space="preserve"> comparison</w:t>
      </w:r>
      <w:r w:rsidRPr="00433C8A">
        <w:rPr>
          <w:color w:val="000000"/>
        </w:rPr>
        <w:t xml:space="preserve">. Structurally-similar genomic regions have higher fitcons and PhastCons scores, lower SNP density and lower TE content (specifically </w:t>
      </w:r>
      <w:r w:rsidRPr="00433C8A">
        <w:rPr>
          <w:i/>
          <w:iCs/>
          <w:color w:val="000000"/>
        </w:rPr>
        <w:t>gypsy, copia</w:t>
      </w:r>
      <w:r w:rsidRPr="00433C8A">
        <w:rPr>
          <w:color w:val="000000"/>
        </w:rPr>
        <w:t xml:space="preserve"> </w:t>
      </w:r>
      <w:r w:rsidRPr="00433C8A">
        <w:rPr>
          <w:color w:val="000000"/>
        </w:rPr>
        <w:lastRenderedPageBreak/>
        <w:t>and SINE elements). Significance of Wilcoxon rank-sum test depicted by ns (non-significant), * (P &lt; 0.05), ** (P &lt; 0.01), *** (P &lt; 0.001), and **** (P &lt; 0.0001). </w:t>
      </w:r>
    </w:p>
    <w:p w14:paraId="7B6759E5" w14:textId="77777777" w:rsidR="00F763EF" w:rsidRPr="00433C8A" w:rsidRDefault="00F763EF" w:rsidP="00F763EF">
      <w:pPr>
        <w:spacing w:line="480" w:lineRule="auto"/>
        <w:jc w:val="both"/>
        <w:rPr>
          <w:color w:val="000000"/>
        </w:rPr>
      </w:pPr>
    </w:p>
    <w:p w14:paraId="46F0AB57" w14:textId="64C9916A" w:rsidR="00F763EF" w:rsidRPr="00433C8A" w:rsidRDefault="00F763EF" w:rsidP="00F763EF">
      <w:pPr>
        <w:spacing w:line="480" w:lineRule="auto"/>
        <w:jc w:val="both"/>
        <w:rPr>
          <w:color w:val="000000"/>
        </w:rPr>
      </w:pPr>
      <w:r w:rsidRPr="00433C8A">
        <w:rPr>
          <w:b/>
          <w:bCs/>
          <w:color w:val="000000" w:themeColor="text1"/>
        </w:rPr>
        <w:t xml:space="preserve">Additional file </w:t>
      </w:r>
      <w:r w:rsidR="00077DE2" w:rsidRPr="00433C8A">
        <w:rPr>
          <w:b/>
          <w:bCs/>
          <w:color w:val="000000" w:themeColor="text1"/>
        </w:rPr>
        <w:t>1</w:t>
      </w:r>
      <w:ins w:id="212" w:author="Amina Kurbidaeva" w:date="2025-02-14T12:46:00Z" w16du:dateUtc="2025-02-14T17:46:00Z">
        <w:r w:rsidR="000C328D">
          <w:rPr>
            <w:b/>
            <w:bCs/>
            <w:color w:val="000000" w:themeColor="text1"/>
          </w:rPr>
          <w:t>2</w:t>
        </w:r>
      </w:ins>
      <w:del w:id="213" w:author="Amina Kurbidaeva" w:date="2025-02-13T13:16:00Z" w16du:dateUtc="2025-02-13T18:16:00Z">
        <w:r w:rsidR="00077DE2" w:rsidRPr="00433C8A" w:rsidDel="00567376">
          <w:rPr>
            <w:b/>
            <w:bCs/>
            <w:color w:val="000000" w:themeColor="text1"/>
          </w:rPr>
          <w:delText>0</w:delText>
        </w:r>
      </w:del>
      <w:r w:rsidRPr="00433C8A">
        <w:rPr>
          <w:b/>
          <w:bCs/>
          <w:color w:val="000000" w:themeColor="text1"/>
        </w:rPr>
        <w:t xml:space="preserve">: </w:t>
      </w:r>
      <w:r w:rsidRPr="00433C8A">
        <w:rPr>
          <w:b/>
          <w:bCs/>
          <w:color w:val="000000"/>
        </w:rPr>
        <w:t>Figure S</w:t>
      </w:r>
      <w:r w:rsidR="00077DE2" w:rsidRPr="00433C8A">
        <w:rPr>
          <w:b/>
          <w:bCs/>
          <w:color w:val="000000"/>
        </w:rPr>
        <w:t>1</w:t>
      </w:r>
      <w:ins w:id="214" w:author="Amina Kurbidaeva" w:date="2025-02-14T12:46:00Z" w16du:dateUtc="2025-02-14T17:46:00Z">
        <w:r w:rsidR="000C328D">
          <w:rPr>
            <w:b/>
            <w:bCs/>
            <w:color w:val="000000"/>
          </w:rPr>
          <w:t>2</w:t>
        </w:r>
      </w:ins>
      <w:del w:id="215" w:author="Amina Kurbidaeva" w:date="2025-02-13T13:16:00Z" w16du:dateUtc="2025-02-13T18:16:00Z">
        <w:r w:rsidR="00077DE2" w:rsidRPr="00433C8A" w:rsidDel="00567376">
          <w:rPr>
            <w:b/>
            <w:bCs/>
            <w:color w:val="000000"/>
          </w:rPr>
          <w:delText>0</w:delText>
        </w:r>
      </w:del>
      <w:r w:rsidRPr="00433C8A">
        <w:rPr>
          <w:b/>
          <w:bCs/>
          <w:color w:val="000000"/>
        </w:rPr>
        <w:t>. Detecting conserved TADs using liftover-based approach.</w:t>
      </w:r>
      <w:r w:rsidRPr="00433C8A">
        <w:rPr>
          <w:color w:val="000000"/>
        </w:rPr>
        <w:t xml:space="preserve"> (A) Schematic representation of the liftover-based conserved TADs identification method. (B) Conserved TADs have higher gene coverage and lower TE content. </w:t>
      </w:r>
    </w:p>
    <w:p w14:paraId="19E9F9E8" w14:textId="77777777" w:rsidR="00F763EF" w:rsidRPr="00433C8A" w:rsidRDefault="00F763EF" w:rsidP="00F763EF">
      <w:pPr>
        <w:spacing w:line="480" w:lineRule="auto"/>
        <w:jc w:val="both"/>
        <w:rPr>
          <w:color w:val="000000"/>
        </w:rPr>
      </w:pPr>
    </w:p>
    <w:p w14:paraId="4024EFD4" w14:textId="01A3D82E" w:rsidR="00F763EF" w:rsidRPr="00433C8A" w:rsidRDefault="00F763EF" w:rsidP="00F763EF">
      <w:pPr>
        <w:spacing w:line="480" w:lineRule="auto"/>
        <w:jc w:val="both"/>
        <w:rPr>
          <w:color w:val="000000"/>
        </w:rPr>
      </w:pPr>
      <w:r w:rsidRPr="00433C8A">
        <w:rPr>
          <w:b/>
          <w:bCs/>
          <w:color w:val="000000" w:themeColor="text1"/>
        </w:rPr>
        <w:t>Additional file 1</w:t>
      </w:r>
      <w:ins w:id="216" w:author="Amina Kurbidaeva" w:date="2025-02-14T12:46:00Z" w16du:dateUtc="2025-02-14T17:46:00Z">
        <w:r w:rsidR="000C328D">
          <w:rPr>
            <w:b/>
            <w:bCs/>
            <w:color w:val="000000" w:themeColor="text1"/>
          </w:rPr>
          <w:t>3</w:t>
        </w:r>
      </w:ins>
      <w:del w:id="217" w:author="Amina Kurbidaeva" w:date="2025-02-13T13:16:00Z" w16du:dateUtc="2025-02-13T18:16:00Z">
        <w:r w:rsidR="00077DE2" w:rsidRPr="00433C8A" w:rsidDel="00567376">
          <w:rPr>
            <w:b/>
            <w:bCs/>
            <w:color w:val="000000" w:themeColor="text1"/>
          </w:rPr>
          <w:delText>1</w:delText>
        </w:r>
      </w:del>
      <w:r w:rsidRPr="00433C8A">
        <w:rPr>
          <w:b/>
          <w:bCs/>
          <w:color w:val="000000" w:themeColor="text1"/>
        </w:rPr>
        <w:t xml:space="preserve">: </w:t>
      </w:r>
      <w:r w:rsidRPr="00433C8A">
        <w:rPr>
          <w:b/>
          <w:bCs/>
          <w:color w:val="000000"/>
        </w:rPr>
        <w:t>Figure S1</w:t>
      </w:r>
      <w:ins w:id="218" w:author="Amina Kurbidaeva" w:date="2025-02-14T12:46:00Z" w16du:dateUtc="2025-02-14T17:46:00Z">
        <w:r w:rsidR="000C328D">
          <w:rPr>
            <w:b/>
            <w:bCs/>
            <w:color w:val="000000"/>
          </w:rPr>
          <w:t>3</w:t>
        </w:r>
      </w:ins>
      <w:del w:id="219" w:author="Amina Kurbidaeva" w:date="2025-02-13T13:16:00Z" w16du:dateUtc="2025-02-13T18:16:00Z">
        <w:r w:rsidR="00077DE2" w:rsidRPr="00433C8A" w:rsidDel="00567376">
          <w:rPr>
            <w:b/>
            <w:bCs/>
            <w:color w:val="000000"/>
          </w:rPr>
          <w:delText>1</w:delText>
        </w:r>
      </w:del>
      <w:r w:rsidRPr="00433C8A">
        <w:rPr>
          <w:b/>
          <w:bCs/>
          <w:color w:val="000000"/>
        </w:rPr>
        <w:t>. TAD conservation analysis with BLAST: detecting conserved TADs with SVs.</w:t>
      </w:r>
      <w:r w:rsidRPr="00433C8A">
        <w:rPr>
          <w:color w:val="000000"/>
        </w:rPr>
        <w:t xml:space="preserve"> (A) Schematic representation of the BLAST-based approach to identify conserved TADs. (B) Distribution of conserved TAD coverages per genome pair analyzed. (C) Distribution of conserved TAD coverages per genome pair analyzed, but only the coverages above 50% plotted. </w:t>
      </w:r>
    </w:p>
    <w:p w14:paraId="64117AD8" w14:textId="77777777" w:rsidR="00F763EF" w:rsidRPr="00433C8A" w:rsidRDefault="00F763EF" w:rsidP="00F763EF">
      <w:pPr>
        <w:spacing w:line="480" w:lineRule="auto"/>
        <w:jc w:val="both"/>
        <w:rPr>
          <w:color w:val="000000"/>
        </w:rPr>
      </w:pPr>
    </w:p>
    <w:p w14:paraId="0DA2A0B7" w14:textId="5FF8352C" w:rsidR="00F763EF" w:rsidRPr="00433C8A" w:rsidRDefault="00F763EF" w:rsidP="00F763EF">
      <w:pPr>
        <w:spacing w:line="480" w:lineRule="auto"/>
        <w:jc w:val="both"/>
        <w:rPr>
          <w:color w:val="000000"/>
        </w:rPr>
      </w:pPr>
      <w:r w:rsidRPr="00433C8A">
        <w:rPr>
          <w:b/>
          <w:bCs/>
          <w:color w:val="000000" w:themeColor="text1"/>
        </w:rPr>
        <w:t>Additional file 1</w:t>
      </w:r>
      <w:ins w:id="220" w:author="Amina Kurbidaeva" w:date="2025-02-14T12:47:00Z" w16du:dateUtc="2025-02-14T17:47:00Z">
        <w:r w:rsidR="000C328D">
          <w:rPr>
            <w:b/>
            <w:bCs/>
            <w:color w:val="000000" w:themeColor="text1"/>
          </w:rPr>
          <w:t>4</w:t>
        </w:r>
      </w:ins>
      <w:del w:id="221" w:author="Amina Kurbidaeva" w:date="2025-02-13T13:16:00Z" w16du:dateUtc="2025-02-13T18:16:00Z">
        <w:r w:rsidR="00077DE2" w:rsidRPr="00433C8A" w:rsidDel="00567376">
          <w:rPr>
            <w:b/>
            <w:bCs/>
            <w:color w:val="000000" w:themeColor="text1"/>
          </w:rPr>
          <w:delText>2</w:delText>
        </w:r>
      </w:del>
      <w:r w:rsidRPr="00433C8A">
        <w:rPr>
          <w:b/>
          <w:bCs/>
          <w:color w:val="000000" w:themeColor="text1"/>
        </w:rPr>
        <w:t xml:space="preserve">: </w:t>
      </w:r>
      <w:r w:rsidRPr="00433C8A">
        <w:rPr>
          <w:b/>
          <w:bCs/>
          <w:color w:val="000000"/>
        </w:rPr>
        <w:t>Figure S1</w:t>
      </w:r>
      <w:ins w:id="222" w:author="Amina Kurbidaeva" w:date="2025-02-14T12:47:00Z" w16du:dateUtc="2025-02-14T17:47:00Z">
        <w:r w:rsidR="000C328D">
          <w:rPr>
            <w:b/>
            <w:bCs/>
            <w:color w:val="000000"/>
          </w:rPr>
          <w:t>4</w:t>
        </w:r>
      </w:ins>
      <w:del w:id="223" w:author="Amina Kurbidaeva" w:date="2025-02-13T13:16:00Z" w16du:dateUtc="2025-02-13T18:16:00Z">
        <w:r w:rsidR="00077DE2" w:rsidRPr="00433C8A" w:rsidDel="00567376">
          <w:rPr>
            <w:b/>
            <w:bCs/>
            <w:color w:val="000000"/>
          </w:rPr>
          <w:delText>2</w:delText>
        </w:r>
      </w:del>
      <w:r w:rsidRPr="00433C8A">
        <w:rPr>
          <w:b/>
          <w:bCs/>
          <w:color w:val="000000"/>
        </w:rPr>
        <w:t>. Comparison of Phast</w:t>
      </w:r>
      <w:ins w:id="224" w:author="Amina Kurbidaeva" w:date="2025-02-14T12:46:00Z" w16du:dateUtc="2025-02-14T17:46:00Z">
        <w:r w:rsidR="000C328D">
          <w:rPr>
            <w:b/>
            <w:bCs/>
            <w:color w:val="000000"/>
          </w:rPr>
          <w:t>C</w:t>
        </w:r>
      </w:ins>
      <w:del w:id="225" w:author="Amina Kurbidaeva" w:date="2025-02-14T12:46:00Z" w16du:dateUtc="2025-02-14T17:46:00Z">
        <w:r w:rsidRPr="00433C8A" w:rsidDel="000C328D">
          <w:rPr>
            <w:b/>
            <w:bCs/>
            <w:color w:val="000000"/>
          </w:rPr>
          <w:delText>c</w:delText>
        </w:r>
      </w:del>
      <w:r w:rsidRPr="00433C8A">
        <w:rPr>
          <w:b/>
          <w:bCs/>
          <w:color w:val="000000"/>
        </w:rPr>
        <w:t>ons scores for TAD conservation groups.</w:t>
      </w:r>
      <w:r w:rsidRPr="00433C8A">
        <w:rPr>
          <w:color w:val="000000"/>
        </w:rPr>
        <w:t xml:space="preserve"> Group 5 represents TADs with orthologs in all 5 genomes, group 1 represents Nipponbare-specific TADs. The Wilcoxon rank-sum tests were performed for all pairwise comparisons between groups. Compact letters represent groups whose distributions of features were not significantly different from each other. </w:t>
      </w:r>
    </w:p>
    <w:p w14:paraId="32FC43B4" w14:textId="77777777" w:rsidR="00F763EF" w:rsidRPr="00433C8A" w:rsidRDefault="00F763EF" w:rsidP="00F763EF">
      <w:pPr>
        <w:spacing w:line="480" w:lineRule="auto"/>
        <w:jc w:val="both"/>
        <w:rPr>
          <w:color w:val="000000"/>
        </w:rPr>
      </w:pPr>
    </w:p>
    <w:p w14:paraId="12BE2536" w14:textId="03BDC2CF" w:rsidR="00F763EF" w:rsidRPr="00433C8A" w:rsidRDefault="00F763EF" w:rsidP="00F763EF">
      <w:pPr>
        <w:spacing w:line="480" w:lineRule="auto"/>
        <w:jc w:val="both"/>
        <w:rPr>
          <w:color w:val="000000"/>
        </w:rPr>
      </w:pPr>
      <w:r w:rsidRPr="00433C8A">
        <w:rPr>
          <w:b/>
          <w:bCs/>
          <w:color w:val="000000" w:themeColor="text1"/>
        </w:rPr>
        <w:t>Additional file 1</w:t>
      </w:r>
      <w:ins w:id="226" w:author="Amina Kurbidaeva" w:date="2025-02-14T12:47:00Z" w16du:dateUtc="2025-02-14T17:47:00Z">
        <w:r w:rsidR="000C328D">
          <w:rPr>
            <w:b/>
            <w:bCs/>
            <w:color w:val="000000" w:themeColor="text1"/>
          </w:rPr>
          <w:t>5</w:t>
        </w:r>
      </w:ins>
      <w:del w:id="227" w:author="Amina Kurbidaeva" w:date="2025-02-13T13:16:00Z" w16du:dateUtc="2025-02-13T18:16:00Z">
        <w:r w:rsidR="00077DE2" w:rsidRPr="00433C8A" w:rsidDel="00567376">
          <w:rPr>
            <w:b/>
            <w:bCs/>
            <w:color w:val="000000" w:themeColor="text1"/>
          </w:rPr>
          <w:delText>3</w:delText>
        </w:r>
      </w:del>
      <w:r w:rsidRPr="00433C8A">
        <w:rPr>
          <w:b/>
          <w:bCs/>
          <w:color w:val="000000" w:themeColor="text1"/>
        </w:rPr>
        <w:t xml:space="preserve">: </w:t>
      </w:r>
      <w:r w:rsidRPr="00433C8A">
        <w:rPr>
          <w:b/>
          <w:bCs/>
          <w:color w:val="000000"/>
        </w:rPr>
        <w:t>Figure S1</w:t>
      </w:r>
      <w:ins w:id="228" w:author="Amina Kurbidaeva" w:date="2025-02-14T12:47:00Z" w16du:dateUtc="2025-02-14T17:47:00Z">
        <w:r w:rsidR="000C328D">
          <w:rPr>
            <w:b/>
            <w:bCs/>
            <w:color w:val="000000"/>
          </w:rPr>
          <w:t>5</w:t>
        </w:r>
      </w:ins>
      <w:del w:id="229" w:author="Amina Kurbidaeva" w:date="2025-02-13T13:17:00Z" w16du:dateUtc="2025-02-13T18:17:00Z">
        <w:r w:rsidR="00077DE2" w:rsidRPr="00433C8A" w:rsidDel="00567376">
          <w:rPr>
            <w:b/>
            <w:bCs/>
            <w:color w:val="000000"/>
          </w:rPr>
          <w:delText>3</w:delText>
        </w:r>
      </w:del>
      <w:r w:rsidRPr="00433C8A">
        <w:rPr>
          <w:b/>
          <w:bCs/>
          <w:color w:val="000000"/>
        </w:rPr>
        <w:t xml:space="preserve">. Conserved TAD boundaries have lower density of </w:t>
      </w:r>
      <w:r w:rsidRPr="00433C8A">
        <w:rPr>
          <w:b/>
          <w:bCs/>
          <w:i/>
          <w:iCs/>
          <w:color w:val="000000"/>
        </w:rPr>
        <w:t xml:space="preserve">gypsy </w:t>
      </w:r>
      <w:r w:rsidRPr="00433C8A">
        <w:rPr>
          <w:b/>
          <w:bCs/>
          <w:color w:val="000000"/>
        </w:rPr>
        <w:t>elements and DNA transposons.</w:t>
      </w:r>
      <w:r w:rsidRPr="00433C8A">
        <w:rPr>
          <w:color w:val="000000"/>
        </w:rPr>
        <w:t xml:space="preserve"> Shown here are comparisons of TE density for strong (low insulation scores, yellow) and weak (high insulation scores, blue) Nipponbare TAD boundaries </w:t>
      </w:r>
      <w:r w:rsidRPr="00433C8A">
        <w:rPr>
          <w:color w:val="000000"/>
        </w:rPr>
        <w:lastRenderedPageBreak/>
        <w:t>identified at 5kb resolution. Significance of Wilcoxon rank-sum test depicted by ns (non-significant), * (P &lt; 0.05), ** (P &lt; 0.01), *** (P &lt; 0.001), and **** (P &lt; 0.0001). </w:t>
      </w:r>
    </w:p>
    <w:p w14:paraId="23A653C6" w14:textId="77777777" w:rsidR="00F763EF" w:rsidRPr="00433C8A" w:rsidRDefault="00F763EF" w:rsidP="00F763EF">
      <w:pPr>
        <w:spacing w:line="480" w:lineRule="auto"/>
        <w:jc w:val="both"/>
        <w:rPr>
          <w:color w:val="000000"/>
        </w:rPr>
      </w:pPr>
    </w:p>
    <w:p w14:paraId="3EE88D86" w14:textId="3538CAC8" w:rsidR="00F763EF" w:rsidRPr="00433C8A" w:rsidRDefault="00F763EF" w:rsidP="00F763EF">
      <w:pPr>
        <w:spacing w:line="480" w:lineRule="auto"/>
        <w:jc w:val="both"/>
        <w:rPr>
          <w:color w:val="000000"/>
        </w:rPr>
      </w:pPr>
      <w:r w:rsidRPr="00433C8A">
        <w:rPr>
          <w:b/>
          <w:bCs/>
          <w:color w:val="000000" w:themeColor="text1"/>
        </w:rPr>
        <w:t>Additional file 1</w:t>
      </w:r>
      <w:ins w:id="230" w:author="Amina Kurbidaeva" w:date="2025-02-14T12:47:00Z" w16du:dateUtc="2025-02-14T17:47:00Z">
        <w:r w:rsidR="000C328D">
          <w:rPr>
            <w:b/>
            <w:bCs/>
            <w:color w:val="000000" w:themeColor="text1"/>
          </w:rPr>
          <w:t>6</w:t>
        </w:r>
      </w:ins>
      <w:del w:id="231" w:author="Amina Kurbidaeva" w:date="2025-02-13T13:17:00Z" w16du:dateUtc="2025-02-13T18:17:00Z">
        <w:r w:rsidR="00077DE2" w:rsidRPr="00433C8A" w:rsidDel="00567376">
          <w:rPr>
            <w:b/>
            <w:bCs/>
            <w:color w:val="000000" w:themeColor="text1"/>
          </w:rPr>
          <w:delText>4</w:delText>
        </w:r>
      </w:del>
      <w:r w:rsidRPr="00433C8A">
        <w:rPr>
          <w:b/>
          <w:bCs/>
          <w:color w:val="000000" w:themeColor="text1"/>
        </w:rPr>
        <w:t xml:space="preserve">: </w:t>
      </w:r>
      <w:r w:rsidRPr="00433C8A">
        <w:rPr>
          <w:b/>
          <w:bCs/>
          <w:color w:val="000000"/>
        </w:rPr>
        <w:t>Figure S1</w:t>
      </w:r>
      <w:ins w:id="232" w:author="Amina Kurbidaeva" w:date="2025-02-14T12:47:00Z" w16du:dateUtc="2025-02-14T17:47:00Z">
        <w:r w:rsidR="000C328D">
          <w:rPr>
            <w:b/>
            <w:bCs/>
            <w:color w:val="000000"/>
          </w:rPr>
          <w:t>6</w:t>
        </w:r>
      </w:ins>
      <w:del w:id="233" w:author="Amina Kurbidaeva" w:date="2025-02-13T13:17:00Z" w16du:dateUtc="2025-02-13T18:17:00Z">
        <w:r w:rsidR="00077DE2" w:rsidRPr="00433C8A" w:rsidDel="00567376">
          <w:rPr>
            <w:b/>
            <w:bCs/>
            <w:color w:val="000000"/>
          </w:rPr>
          <w:delText>4</w:delText>
        </w:r>
      </w:del>
      <w:r w:rsidRPr="00433C8A">
        <w:rPr>
          <w:b/>
          <w:bCs/>
          <w:color w:val="000000"/>
        </w:rPr>
        <w:t>. The distribution of epigenomic features across TADs called with different tools at different resolutions.</w:t>
      </w:r>
      <w:r w:rsidRPr="00433C8A">
        <w:rPr>
          <w:color w:val="000000"/>
        </w:rPr>
        <w:t xml:space="preserve"> TADs were linearly transformed to align the panel’s borders. Boundaries were marked as ‘0’, and the plots span 20 kb proximal and distal to the boundaries.</w:t>
      </w:r>
      <w:del w:id="234" w:author="Amina Kurbidaeva" w:date="2025-02-14T12:48:00Z" w16du:dateUtc="2025-02-14T17:48:00Z">
        <w:r w:rsidRPr="00433C8A" w:rsidDel="00855AD0">
          <w:rPr>
            <w:color w:val="000000"/>
          </w:rPr>
          <w:delText> </w:delText>
        </w:r>
      </w:del>
    </w:p>
    <w:p w14:paraId="7A8A292A" w14:textId="77777777" w:rsidR="00F763EF" w:rsidRPr="00433C8A" w:rsidRDefault="00F763EF" w:rsidP="00F763EF">
      <w:pPr>
        <w:spacing w:line="480" w:lineRule="auto"/>
        <w:jc w:val="both"/>
        <w:rPr>
          <w:b/>
          <w:bCs/>
          <w:color w:val="000000"/>
        </w:rPr>
      </w:pPr>
    </w:p>
    <w:p w14:paraId="215A2825" w14:textId="03AE2482" w:rsidR="00F763EF" w:rsidRPr="00433C8A" w:rsidRDefault="00F763EF" w:rsidP="00F763EF">
      <w:pPr>
        <w:spacing w:line="480" w:lineRule="auto"/>
        <w:jc w:val="both"/>
        <w:rPr>
          <w:rStyle w:val="eop"/>
          <w:color w:val="000000"/>
        </w:rPr>
      </w:pPr>
      <w:r w:rsidRPr="00433C8A">
        <w:rPr>
          <w:b/>
          <w:bCs/>
          <w:color w:val="000000"/>
        </w:rPr>
        <w:t xml:space="preserve">Additional file </w:t>
      </w:r>
      <w:r w:rsidR="00077DE2" w:rsidRPr="00433C8A">
        <w:rPr>
          <w:b/>
          <w:bCs/>
          <w:color w:val="000000"/>
        </w:rPr>
        <w:t>1</w:t>
      </w:r>
      <w:ins w:id="235" w:author="Amina Kurbidaeva" w:date="2025-02-14T12:47:00Z" w16du:dateUtc="2025-02-14T17:47:00Z">
        <w:r w:rsidR="00574CA1">
          <w:rPr>
            <w:b/>
            <w:bCs/>
            <w:color w:val="000000"/>
          </w:rPr>
          <w:t>7</w:t>
        </w:r>
      </w:ins>
      <w:del w:id="236" w:author="Amina Kurbidaeva" w:date="2025-02-13T13:17:00Z" w16du:dateUtc="2025-02-13T18:17:00Z">
        <w:r w:rsidR="00077DE2" w:rsidRPr="00433C8A" w:rsidDel="00567376">
          <w:rPr>
            <w:b/>
            <w:bCs/>
            <w:color w:val="000000"/>
          </w:rPr>
          <w:delText>5</w:delText>
        </w:r>
      </w:del>
      <w:r w:rsidRPr="00433C8A">
        <w:rPr>
          <w:b/>
          <w:bCs/>
          <w:color w:val="000000"/>
        </w:rPr>
        <w:t xml:space="preserve">: Table S1. </w:t>
      </w:r>
      <w:r w:rsidRPr="00433C8A">
        <w:rPr>
          <w:rStyle w:val="normaltextrun"/>
        </w:rPr>
        <w:t>Micro-C libraries and contact map statistics</w:t>
      </w:r>
      <w:r w:rsidRPr="00433C8A">
        <w:rPr>
          <w:rStyle w:val="eop"/>
        </w:rPr>
        <w:t xml:space="preserve">. </w:t>
      </w:r>
      <w:r w:rsidRPr="00433C8A">
        <w:rPr>
          <w:rStyle w:val="eop"/>
          <w:b/>
          <w:bCs/>
        </w:rPr>
        <w:t>Table S2.</w:t>
      </w:r>
      <w:r w:rsidRPr="00433C8A">
        <w:rPr>
          <w:rStyle w:val="eop"/>
        </w:rPr>
        <w:t xml:space="preserve"> </w:t>
      </w:r>
      <w:r w:rsidRPr="00433C8A">
        <w:rPr>
          <w:rStyle w:val="normaltextrun"/>
          <w:color w:val="000000"/>
        </w:rPr>
        <w:t>Number of TADs identified with different tools in Azucena</w:t>
      </w:r>
      <w:r w:rsidRPr="00433C8A">
        <w:rPr>
          <w:rStyle w:val="eop"/>
          <w:color w:val="000000"/>
        </w:rPr>
        <w:t xml:space="preserve">. </w:t>
      </w:r>
      <w:r w:rsidRPr="00433C8A">
        <w:rPr>
          <w:rStyle w:val="eop"/>
          <w:b/>
          <w:bCs/>
          <w:color w:val="000000"/>
        </w:rPr>
        <w:t xml:space="preserve">Table S3. </w:t>
      </w:r>
      <w:r w:rsidRPr="00433C8A">
        <w:rPr>
          <w:rStyle w:val="normaltextrun"/>
          <w:color w:val="000000"/>
        </w:rPr>
        <w:t xml:space="preserve">Properties of spatial chromatin features. </w:t>
      </w:r>
      <w:r w:rsidRPr="00433C8A">
        <w:rPr>
          <w:rStyle w:val="eop"/>
          <w:b/>
          <w:bCs/>
          <w:color w:val="000000"/>
        </w:rPr>
        <w:t xml:space="preserve">Table S4. </w:t>
      </w:r>
      <w:r w:rsidRPr="00433C8A">
        <w:rPr>
          <w:rStyle w:val="normaltextrun"/>
          <w:color w:val="000000"/>
        </w:rPr>
        <w:t xml:space="preserve">Large (&gt; 500 kb) structural variants detected with mummer4. </w:t>
      </w:r>
      <w:r w:rsidRPr="00433C8A">
        <w:rPr>
          <w:rStyle w:val="eop"/>
          <w:b/>
          <w:bCs/>
          <w:color w:val="000000"/>
        </w:rPr>
        <w:t xml:space="preserve">Table S5. </w:t>
      </w:r>
      <w:r w:rsidRPr="00433C8A">
        <w:rPr>
          <w:rStyle w:val="normaltextrun"/>
          <w:color w:val="000000"/>
        </w:rPr>
        <w:t xml:space="preserve">GN-SSIM scores. </w:t>
      </w:r>
      <w:r w:rsidRPr="00433C8A">
        <w:rPr>
          <w:rStyle w:val="eop"/>
          <w:b/>
          <w:bCs/>
          <w:color w:val="000000"/>
        </w:rPr>
        <w:t xml:space="preserve">Table S6. </w:t>
      </w:r>
      <w:r w:rsidRPr="00433C8A">
        <w:rPr>
          <w:rStyle w:val="normaltextrun"/>
          <w:color w:val="000000"/>
        </w:rPr>
        <w:t>Number of TADs in conservation groups.</w:t>
      </w:r>
      <w:del w:id="237" w:author="Amina Kurbidaeva" w:date="2025-02-14T12:48:00Z" w16du:dateUtc="2025-02-14T17:48:00Z">
        <w:r w:rsidRPr="00433C8A" w:rsidDel="006D1269">
          <w:rPr>
            <w:rStyle w:val="eop"/>
            <w:color w:val="000000"/>
          </w:rPr>
          <w:delText>  </w:delText>
        </w:r>
      </w:del>
    </w:p>
    <w:p w14:paraId="70CB6C01" w14:textId="77777777" w:rsidR="00F763EF" w:rsidRPr="00433C8A" w:rsidRDefault="00F763EF" w:rsidP="00FC5C08">
      <w:pPr>
        <w:spacing w:line="480" w:lineRule="auto"/>
        <w:ind w:left="20"/>
        <w:jc w:val="both"/>
        <w:rPr>
          <w:rStyle w:val="normaltextrun"/>
          <w:color w:val="000000"/>
        </w:rPr>
      </w:pPr>
    </w:p>
    <w:p w14:paraId="3CEFBDCB" w14:textId="1B069D1C" w:rsidR="007C185A" w:rsidRPr="00433C8A" w:rsidRDefault="007C185A" w:rsidP="00FC5C08">
      <w:pPr>
        <w:spacing w:line="480" w:lineRule="auto"/>
        <w:ind w:left="20"/>
        <w:jc w:val="both"/>
        <w:rPr>
          <w:rStyle w:val="normaltextrun"/>
          <w:b/>
          <w:bCs/>
          <w:color w:val="000000"/>
        </w:rPr>
      </w:pPr>
      <w:r w:rsidRPr="00433C8A">
        <w:rPr>
          <w:rStyle w:val="normaltextrun"/>
          <w:b/>
          <w:bCs/>
          <w:color w:val="000000"/>
        </w:rPr>
        <w:t>FUNDING</w:t>
      </w:r>
    </w:p>
    <w:p w14:paraId="313634FF" w14:textId="14027283" w:rsidR="008B4ECF" w:rsidRPr="00433C8A" w:rsidRDefault="00102F4C" w:rsidP="00FC5C08">
      <w:pPr>
        <w:spacing w:line="480" w:lineRule="auto"/>
        <w:ind w:left="20"/>
        <w:jc w:val="both"/>
        <w:rPr>
          <w:rStyle w:val="eop"/>
          <w:color w:val="000000"/>
        </w:rPr>
      </w:pPr>
      <w:r w:rsidRPr="00433C8A">
        <w:rPr>
          <w:rStyle w:val="normaltextrun"/>
          <w:color w:val="000000"/>
        </w:rPr>
        <w:t>This work was funded in part by grants from the NSF Plant Genome Research Program, Zegar Family Foundation and NYU Abu Dhabi Research Institute to M.D.P.; European Union “FSE+" to R.C.; Spanish Ministerio de Ciencia e Innovación and Severo Ochoa Programme for Centres of Excellence in R&amp;D to R.C. and J.M.C.</w:t>
      </w:r>
      <w:del w:id="238" w:author="Amina Kurbidaeva" w:date="2025-02-14T12:48:00Z" w16du:dateUtc="2025-02-14T17:48:00Z">
        <w:r w:rsidRPr="00433C8A" w:rsidDel="00C61C7F">
          <w:rPr>
            <w:rStyle w:val="eop"/>
            <w:color w:val="000000"/>
          </w:rPr>
          <w:delText> </w:delText>
        </w:r>
      </w:del>
    </w:p>
    <w:p w14:paraId="174ECDE0" w14:textId="77777777" w:rsidR="00102F4C" w:rsidRPr="00433C8A" w:rsidRDefault="00102F4C" w:rsidP="008B4ECF">
      <w:pPr>
        <w:spacing w:line="480" w:lineRule="auto"/>
        <w:ind w:left="20"/>
        <w:rPr>
          <w:color w:val="000000" w:themeColor="text1"/>
        </w:rPr>
      </w:pPr>
    </w:p>
    <w:p w14:paraId="5995CB80" w14:textId="77777777" w:rsidR="008B4ECF" w:rsidRPr="00433C8A" w:rsidRDefault="008B4ECF" w:rsidP="008B4ECF">
      <w:pPr>
        <w:spacing w:line="480" w:lineRule="auto"/>
        <w:rPr>
          <w:b/>
          <w:bCs/>
        </w:rPr>
      </w:pPr>
      <w:r w:rsidRPr="00433C8A">
        <w:rPr>
          <w:b/>
          <w:bCs/>
        </w:rPr>
        <w:t xml:space="preserve">DATA AVAILABILITY </w:t>
      </w:r>
    </w:p>
    <w:p w14:paraId="501D9E54" w14:textId="48273FCA" w:rsidR="008B4ECF" w:rsidRPr="00433C8A" w:rsidRDefault="008B4ECF" w:rsidP="006647A9">
      <w:pPr>
        <w:spacing w:line="480" w:lineRule="auto"/>
        <w:jc w:val="both"/>
      </w:pPr>
      <w:r w:rsidRPr="00433C8A">
        <w:t xml:space="preserve">The </w:t>
      </w:r>
      <w:r w:rsidR="003A7F31" w:rsidRPr="00433C8A">
        <w:t xml:space="preserve">Micro-C and </w:t>
      </w:r>
      <w:r w:rsidRPr="00433C8A">
        <w:t>RNA-seq data have been deposited to NCBI SRA under the accession number</w:t>
      </w:r>
      <w:r w:rsidR="00B366BB" w:rsidRPr="00433C8A">
        <w:t xml:space="preserve">s </w:t>
      </w:r>
      <w:r w:rsidR="002D7376" w:rsidRPr="00433C8A">
        <w:t>PRJNA1121389</w:t>
      </w:r>
      <w:r w:rsidR="00B366BB" w:rsidRPr="00433C8A">
        <w:t xml:space="preserve"> and </w:t>
      </w:r>
      <w:ins w:id="239" w:author="Amina Kurbidaeva" w:date="2025-02-13T12:54:00Z" w16du:dateUtc="2025-02-13T17:54:00Z">
        <w:r w:rsidR="00134C9E" w:rsidRPr="00134C9E">
          <w:t>PRJNA1198503</w:t>
        </w:r>
      </w:ins>
      <w:del w:id="240" w:author="Amina Kurbidaeva" w:date="2025-02-13T12:54:00Z" w16du:dateUtc="2025-02-13T17:54:00Z">
        <w:r w:rsidR="003C6AEE" w:rsidDel="00134C9E">
          <w:delText>XXX</w:delText>
        </w:r>
      </w:del>
      <w:r w:rsidR="00B366BB" w:rsidRPr="00433C8A">
        <w:t>, respectively</w:t>
      </w:r>
      <w:r w:rsidRPr="00433C8A">
        <w:t>.</w:t>
      </w:r>
    </w:p>
    <w:p w14:paraId="053804E7" w14:textId="77777777" w:rsidR="008B4ECF" w:rsidRPr="00433C8A" w:rsidRDefault="008B4ECF" w:rsidP="008B4ECF">
      <w:pPr>
        <w:spacing w:line="480" w:lineRule="auto"/>
      </w:pPr>
    </w:p>
    <w:p w14:paraId="0F24E6B4" w14:textId="643C0695" w:rsidR="00F752C6" w:rsidRPr="00433C8A" w:rsidRDefault="00CD2B28" w:rsidP="0BD60C0D">
      <w:pPr>
        <w:spacing w:line="480" w:lineRule="auto"/>
        <w:ind w:left="20"/>
        <w:rPr>
          <w:b/>
          <w:bCs/>
          <w:color w:val="000000" w:themeColor="text1"/>
        </w:rPr>
      </w:pPr>
      <w:r w:rsidRPr="00433C8A">
        <w:rPr>
          <w:b/>
          <w:bCs/>
          <w:color w:val="000000" w:themeColor="text1"/>
        </w:rPr>
        <w:lastRenderedPageBreak/>
        <w:t>REFERENCE</w:t>
      </w:r>
      <w:r w:rsidR="0030699C" w:rsidRPr="00433C8A">
        <w:rPr>
          <w:b/>
          <w:bCs/>
          <w:color w:val="000000" w:themeColor="text1"/>
        </w:rPr>
        <w:t>S</w:t>
      </w:r>
    </w:p>
    <w:p w14:paraId="4D81B6D2" w14:textId="77777777" w:rsidR="001506D5" w:rsidRPr="001506D5" w:rsidRDefault="00F752C6" w:rsidP="001506D5">
      <w:pPr>
        <w:pStyle w:val="Bibliography"/>
      </w:pPr>
      <w:r w:rsidRPr="00433C8A">
        <w:fldChar w:fldCharType="begin"/>
      </w:r>
      <w:r w:rsidR="007B4D39" w:rsidRPr="00433C8A">
        <w:instrText xml:space="preserve"> ADDIN ZOTERO_BIBL {"uncited":[],"omitted":[],"custom":[]} CSL_BIBLIOGRAPHY </w:instrText>
      </w:r>
      <w:r w:rsidRPr="00433C8A">
        <w:fldChar w:fldCharType="separate"/>
      </w:r>
      <w:r w:rsidR="001506D5" w:rsidRPr="001506D5">
        <w:t>1.</w:t>
      </w:r>
      <w:r w:rsidR="001506D5" w:rsidRPr="001506D5">
        <w:tab/>
        <w:t xml:space="preserve">Bouwman BAM, de Laat W. Getting the genome in shape: The formation of loops, domains and compartments. Genome Biol. 2015;16(1). </w:t>
      </w:r>
    </w:p>
    <w:p w14:paraId="044F7899" w14:textId="77777777" w:rsidR="001506D5" w:rsidRPr="001506D5" w:rsidRDefault="001506D5" w:rsidP="001506D5">
      <w:pPr>
        <w:pStyle w:val="Bibliography"/>
      </w:pPr>
      <w:r w:rsidRPr="001506D5">
        <w:t>2.</w:t>
      </w:r>
      <w:r w:rsidRPr="001506D5">
        <w:tab/>
        <w:t xml:space="preserve">Dong P, Tu X, Liang Z, Kang BH, Zhong S. Plant and animal chromatin three-dimensional organization: similar structures but different functions. J Exp Bot. 2020 Aug 17;71(17):5119–28. </w:t>
      </w:r>
    </w:p>
    <w:p w14:paraId="77D2450B" w14:textId="77777777" w:rsidR="001506D5" w:rsidRPr="001506D5" w:rsidRDefault="001506D5" w:rsidP="001506D5">
      <w:pPr>
        <w:pStyle w:val="Bibliography"/>
      </w:pPr>
      <w:r w:rsidRPr="001506D5">
        <w:t>3.</w:t>
      </w:r>
      <w:r w:rsidRPr="001506D5">
        <w:tab/>
        <w:t>Doğan ES, Liu C. Three-dimensional chromatin packing and positioning of plant genomes. [cited 2021 Mar 1]; Available from: https://doi.org/10.1038/s41477-018-0199-5</w:t>
      </w:r>
    </w:p>
    <w:p w14:paraId="58AFB16E" w14:textId="77777777" w:rsidR="001506D5" w:rsidRPr="001506D5" w:rsidRDefault="001506D5" w:rsidP="001506D5">
      <w:pPr>
        <w:pStyle w:val="Bibliography"/>
      </w:pPr>
      <w:r w:rsidRPr="001506D5">
        <w:t>4.</w:t>
      </w:r>
      <w:r w:rsidRPr="001506D5">
        <w:tab/>
        <w:t xml:space="preserve">Dekker J, Heard E. Structural and functional diversity of Topologically Associating Domains. FEBS Lett. 2015 Oct 7;589(20):2877–84. </w:t>
      </w:r>
    </w:p>
    <w:p w14:paraId="67369B4E" w14:textId="77777777" w:rsidR="001506D5" w:rsidRPr="001506D5" w:rsidRDefault="001506D5" w:rsidP="001506D5">
      <w:pPr>
        <w:pStyle w:val="Bibliography"/>
      </w:pPr>
      <w:r w:rsidRPr="001506D5">
        <w:t>5.</w:t>
      </w:r>
      <w:r w:rsidRPr="001506D5">
        <w:tab/>
        <w:t xml:space="preserve">Nora EP, Lajoie BR, Schulz EG, Giorgetti L, Okamoto I, Servant N, et al. Spatial partitioning of the regulatory landscape of the X-inactivation centre. Nat 2012 4857398. 2012 Apr 11;485(7398):381–5. </w:t>
      </w:r>
    </w:p>
    <w:p w14:paraId="34F0F114" w14:textId="77777777" w:rsidR="001506D5" w:rsidRPr="001506D5" w:rsidRDefault="001506D5" w:rsidP="001506D5">
      <w:pPr>
        <w:pStyle w:val="Bibliography"/>
      </w:pPr>
      <w:r w:rsidRPr="001506D5">
        <w:t>6.</w:t>
      </w:r>
      <w:r w:rsidRPr="001506D5">
        <w:tab/>
        <w:t>Ramírez F, Bhardwaj V, Arrigoni L, Lam KC, Grüning BA, Villaveces J, et al. High-resolution TADs reveal DNA sequences underlying genome organization in flies. Nat Commun [Internet]. 2018 [cited 2018 Jan 26];9(1). Available from: http://chorogenome.ie-freiburg.mpg.de.</w:t>
      </w:r>
    </w:p>
    <w:p w14:paraId="1A5D5BC4" w14:textId="77777777" w:rsidR="001506D5" w:rsidRPr="001506D5" w:rsidRDefault="001506D5" w:rsidP="001506D5">
      <w:pPr>
        <w:pStyle w:val="Bibliography"/>
      </w:pPr>
      <w:r w:rsidRPr="001506D5">
        <w:t>7.</w:t>
      </w:r>
      <w:r w:rsidRPr="001506D5">
        <w:tab/>
        <w:t xml:space="preserve">Zhan Y, Mariani L, Barozzi I, Schulz EG, Blüthgen N, Stadler M, et al. Reciprocal insulation analysis of Hi-C data shows that TADs represent a functionally but not structurally privileged scale in the hierarchical folding of chromosomes. Genome Res. 2017 Mar 1;27(3):479–90. </w:t>
      </w:r>
    </w:p>
    <w:p w14:paraId="0A963D55" w14:textId="77777777" w:rsidR="001506D5" w:rsidRPr="001506D5" w:rsidRDefault="001506D5" w:rsidP="001506D5">
      <w:pPr>
        <w:pStyle w:val="Bibliography"/>
      </w:pPr>
      <w:r w:rsidRPr="001506D5">
        <w:t>8.</w:t>
      </w:r>
      <w:r w:rsidRPr="001506D5">
        <w:tab/>
        <w:t xml:space="preserve">Farré M, Robinson TJ, Ruiz-Herrera A. An Integrative Breakage Model of genome architecture, reshuffling and evolution. BioEssays. 2015 May 1;37(5):479–88. </w:t>
      </w:r>
    </w:p>
    <w:p w14:paraId="40BB9229" w14:textId="77777777" w:rsidR="001506D5" w:rsidRPr="001506D5" w:rsidRDefault="001506D5" w:rsidP="001506D5">
      <w:pPr>
        <w:pStyle w:val="Bibliography"/>
      </w:pPr>
      <w:r w:rsidRPr="001506D5">
        <w:t>9.</w:t>
      </w:r>
      <w:r w:rsidRPr="001506D5">
        <w:tab/>
        <w:t xml:space="preserve">Lieberman-Aiden E, van Berkum NL, Williams L, Imakaev M, Ragoczy T, Telling A, et al. Comprehensive mapping of long range interactions reveals folding principles of the human genome. Science. 2009 Oct 9;326(5950):289–93. </w:t>
      </w:r>
    </w:p>
    <w:p w14:paraId="76E31625" w14:textId="77777777" w:rsidR="001506D5" w:rsidRPr="001506D5" w:rsidRDefault="001506D5" w:rsidP="001506D5">
      <w:pPr>
        <w:pStyle w:val="Bibliography"/>
      </w:pPr>
      <w:r w:rsidRPr="001506D5">
        <w:t>10.</w:t>
      </w:r>
      <w:r w:rsidRPr="001506D5">
        <w:tab/>
        <w:t xml:space="preserve">Hsieh THS, Weiner A, Lajoie B, Dekker J, Friedman N, Rando OJ. Mapping Nucleosome Resolution Chromosome Folding in Yeast by Micro-C. Cell. 2015 Jul 2;162(1):108–19. </w:t>
      </w:r>
    </w:p>
    <w:p w14:paraId="00D56ED3" w14:textId="77777777" w:rsidR="001506D5" w:rsidRPr="001506D5" w:rsidRDefault="001506D5" w:rsidP="001506D5">
      <w:pPr>
        <w:pStyle w:val="Bibliography"/>
      </w:pPr>
      <w:r w:rsidRPr="001506D5">
        <w:t>11.</w:t>
      </w:r>
      <w:r w:rsidRPr="001506D5">
        <w:tab/>
        <w:t xml:space="preserve">Eser U, Chandler-Brown D, Ay F, Straight AF, Duan Z, Noble WS, et al. Form and function of topologically associating genomic domains in budding yeast. Proc Natl Acad Sci U S A. 2017 Apr 11;114(15):E3061–70. </w:t>
      </w:r>
    </w:p>
    <w:p w14:paraId="17093EFD" w14:textId="77777777" w:rsidR="001506D5" w:rsidRPr="001506D5" w:rsidRDefault="001506D5" w:rsidP="001506D5">
      <w:pPr>
        <w:pStyle w:val="Bibliography"/>
      </w:pPr>
      <w:r w:rsidRPr="001506D5">
        <w:t>12.</w:t>
      </w:r>
      <w:r w:rsidRPr="001506D5">
        <w:tab/>
        <w:t xml:space="preserve">Dang D, Zhang SW, Duan R, Zhang S. Defining the separation landscape of topological domains for decoding consensus domain organization of 3D genome. Genome Res. 2023;gr.277187.122. </w:t>
      </w:r>
    </w:p>
    <w:p w14:paraId="58C23B70" w14:textId="77777777" w:rsidR="001506D5" w:rsidRPr="001506D5" w:rsidRDefault="001506D5" w:rsidP="001506D5">
      <w:pPr>
        <w:pStyle w:val="Bibliography"/>
      </w:pPr>
      <w:r w:rsidRPr="001506D5">
        <w:lastRenderedPageBreak/>
        <w:t>13.</w:t>
      </w:r>
      <w:r w:rsidRPr="001506D5">
        <w:tab/>
        <w:t xml:space="preserve">Lazar NH, Nevonen KA, O’Connell B, McCann C, O’Neill RJ, Green RE, et al. Epigenetic maintenance of topological domains in the highly rearranged gibbon genome. Genome Res. 2018 Jul 1;28(7):983–97. </w:t>
      </w:r>
    </w:p>
    <w:p w14:paraId="2E6F20A0" w14:textId="77777777" w:rsidR="001506D5" w:rsidRPr="001506D5" w:rsidRDefault="001506D5" w:rsidP="001506D5">
      <w:pPr>
        <w:pStyle w:val="Bibliography"/>
      </w:pPr>
      <w:r w:rsidRPr="001506D5">
        <w:t>14.</w:t>
      </w:r>
      <w:r w:rsidRPr="001506D5">
        <w:tab/>
        <w:t>Liao Y, Zhang X, Chakraborty M, Emerson JJ. Topologically associating domains and their role in the evolution of genome structure and function in Drosophila. Genome Res [Internet]. 2021 Feb 9 [cited 2021 Mar 18]; Available from: https://www.genome.org/cgi/doi/10.1101/gr.266130.120.</w:t>
      </w:r>
    </w:p>
    <w:p w14:paraId="78436FB1" w14:textId="77777777" w:rsidR="001506D5" w:rsidRPr="001506D5" w:rsidRDefault="001506D5" w:rsidP="001506D5">
      <w:pPr>
        <w:pStyle w:val="Bibliography"/>
      </w:pPr>
      <w:r w:rsidRPr="001506D5">
        <w:t>15.</w:t>
      </w:r>
      <w:r w:rsidRPr="001506D5">
        <w:tab/>
        <w:t xml:space="preserve">Fudenberg G, Imakaev M, Lu C, Goloborodko A, Abdennur N, Mirny LA. Formation of Chromosomal Domains by Loop Extrusion. Cell Rep. 2016;15(9):2038–49. </w:t>
      </w:r>
    </w:p>
    <w:p w14:paraId="4E20C3C6" w14:textId="77777777" w:rsidR="001506D5" w:rsidRPr="001506D5" w:rsidRDefault="001506D5" w:rsidP="001506D5">
      <w:pPr>
        <w:pStyle w:val="Bibliography"/>
      </w:pPr>
      <w:r w:rsidRPr="001506D5">
        <w:t>16.</w:t>
      </w:r>
      <w:r w:rsidRPr="001506D5">
        <w:tab/>
        <w:t>Chromosome Structure I: Loop extrusion or boundary:boundary pairing? [Internet]. [cited 2024 May 13]. Available from: https://elifesciences.org/reviewed-preprints/94070</w:t>
      </w:r>
    </w:p>
    <w:p w14:paraId="5A03611D" w14:textId="77777777" w:rsidR="001506D5" w:rsidRPr="001506D5" w:rsidRDefault="001506D5" w:rsidP="001506D5">
      <w:pPr>
        <w:pStyle w:val="Bibliography"/>
      </w:pPr>
      <w:r w:rsidRPr="001506D5">
        <w:t>17.</w:t>
      </w:r>
      <w:r w:rsidRPr="001506D5">
        <w:tab/>
        <w:t xml:space="preserve">Nuebler J, Fudenberg G, Imakaev M, Abdennur N, Mirny LA. Chromatin organization by an interplay of loop extrusion and compartmental segregation. Proc Natl Acad Sci U S A. 2018 Jul 17;115(29):E6697–706. </w:t>
      </w:r>
    </w:p>
    <w:p w14:paraId="4EB17BBD" w14:textId="77777777" w:rsidR="001506D5" w:rsidRPr="001506D5" w:rsidRDefault="001506D5" w:rsidP="001506D5">
      <w:pPr>
        <w:pStyle w:val="Bibliography"/>
      </w:pPr>
      <w:r w:rsidRPr="001506D5">
        <w:t>18.</w:t>
      </w:r>
      <w:r w:rsidRPr="001506D5">
        <w:tab/>
        <w:t xml:space="preserve">Szabo Q, Jost D, Chang JM, Cattoni DI, Papadopoulos GL, Bonev B, et al. TADs are 3D structural units of higher-order chromosome organization in Drosophila. Sci Adv. 2018;4(2). </w:t>
      </w:r>
    </w:p>
    <w:p w14:paraId="09E4D236" w14:textId="77777777" w:rsidR="001506D5" w:rsidRPr="001506D5" w:rsidRDefault="001506D5" w:rsidP="001506D5">
      <w:pPr>
        <w:pStyle w:val="Bibliography"/>
      </w:pPr>
      <w:r w:rsidRPr="001506D5">
        <w:t>19.</w:t>
      </w:r>
      <w:r w:rsidRPr="001506D5">
        <w:tab/>
        <w:t xml:space="preserve">Sun L, Zhou J, Xu X, Liu Y, Ma N, Liu Y, et al. Mapping nucleosome-resolution chromatin organization and enhancer-promoter loops in plants using Micro-C-XL. Nat Commun 2024 151. 2024 Jan 2;15(1):1–18. </w:t>
      </w:r>
    </w:p>
    <w:p w14:paraId="2A611F36" w14:textId="77777777" w:rsidR="001506D5" w:rsidRPr="001506D5" w:rsidRDefault="001506D5" w:rsidP="001506D5">
      <w:pPr>
        <w:pStyle w:val="Bibliography"/>
      </w:pPr>
      <w:r w:rsidRPr="001506D5">
        <w:t>20.</w:t>
      </w:r>
      <w:r w:rsidRPr="001506D5">
        <w:tab/>
        <w:t xml:space="preserve">Liao Y, Wang J, Zhu Z, Liu Y, Chen J, Zhou Y, et al. The 3D architecture of the pepper genome and its relationship to function and evolution. Nat Commun 2022 131. 2022 Jun 16;13(1):1–18. </w:t>
      </w:r>
    </w:p>
    <w:p w14:paraId="6AF719EE" w14:textId="77777777" w:rsidR="001506D5" w:rsidRPr="001506D5" w:rsidRDefault="001506D5" w:rsidP="001506D5">
      <w:pPr>
        <w:pStyle w:val="Bibliography"/>
      </w:pPr>
      <w:r w:rsidRPr="001506D5">
        <w:t>21.</w:t>
      </w:r>
      <w:r w:rsidRPr="001506D5">
        <w:tab/>
        <w:t>Junaid A, Singh B, Bhatia S. Evolutionary insights into 3D genome organization and epigenetic landscape of Vigna mungo. Life Sci Alliance [Internet]. 2023 Jan 1 [cited 2023 Dec 19];7(1). Available from: https://pubmed.ncbi.nlm.nih.gov/37923361/</w:t>
      </w:r>
    </w:p>
    <w:p w14:paraId="24AAABF6" w14:textId="77777777" w:rsidR="001506D5" w:rsidRPr="001506D5" w:rsidRDefault="001506D5" w:rsidP="001506D5">
      <w:pPr>
        <w:pStyle w:val="Bibliography"/>
      </w:pPr>
      <w:r w:rsidRPr="001506D5">
        <w:t>22.</w:t>
      </w:r>
      <w:r w:rsidRPr="001506D5">
        <w:tab/>
        <w:t xml:space="preserve">Grob S, Grossniklaus U. Chromosome conformation capture-based studies reveal novel features of plant nuclear architecture. Curr Opin Plant Biol. 2017;36:149–57. </w:t>
      </w:r>
    </w:p>
    <w:p w14:paraId="4293B071" w14:textId="77777777" w:rsidR="001506D5" w:rsidRPr="001506D5" w:rsidRDefault="001506D5" w:rsidP="001506D5">
      <w:pPr>
        <w:pStyle w:val="Bibliography"/>
      </w:pPr>
      <w:r w:rsidRPr="001506D5">
        <w:t>23.</w:t>
      </w:r>
      <w:r w:rsidRPr="001506D5">
        <w:tab/>
        <w:t>Liu C, Cheng YJ, Wang JW, Weigel D. Prominent topologically associated domains differentiate global chromatin packing in rice from Arabidopsis. Nat Plants [Internet]. 2017 [cited 2020 Jan 16]; Available from: www.nature.com/natureplants</w:t>
      </w:r>
    </w:p>
    <w:p w14:paraId="36E4C21B" w14:textId="77777777" w:rsidR="001506D5" w:rsidRPr="001506D5" w:rsidRDefault="001506D5" w:rsidP="001506D5">
      <w:pPr>
        <w:pStyle w:val="Bibliography"/>
      </w:pPr>
      <w:r w:rsidRPr="001506D5">
        <w:t>24.</w:t>
      </w:r>
      <w:r w:rsidRPr="001506D5">
        <w:tab/>
        <w:t xml:space="preserve">Rowley MJ, Nichols MH, Lyu X, Wang P, Ruan Y, Corces VG, et al. Evolutionarily Conserved Principles Predict 3D Article Evolutionarily Conserved Principles Predict 3D Chromatin Organization. Mol Cell. 2017;67:837–52. </w:t>
      </w:r>
    </w:p>
    <w:p w14:paraId="00F76499" w14:textId="77777777" w:rsidR="001506D5" w:rsidRPr="001506D5" w:rsidRDefault="001506D5" w:rsidP="001506D5">
      <w:pPr>
        <w:pStyle w:val="Bibliography"/>
      </w:pPr>
      <w:r w:rsidRPr="001506D5">
        <w:t>25.</w:t>
      </w:r>
      <w:r w:rsidRPr="001506D5">
        <w:tab/>
        <w:t xml:space="preserve">Tourdot E, Grob S. Three-dimensional chromatin architecture in plants – General features and novelties. Eur J Cell Biol. 2023 Dec 1;102(4):151344. </w:t>
      </w:r>
    </w:p>
    <w:p w14:paraId="2DDAEC71" w14:textId="77777777" w:rsidR="001506D5" w:rsidRPr="001506D5" w:rsidRDefault="001506D5" w:rsidP="001506D5">
      <w:pPr>
        <w:pStyle w:val="Bibliography"/>
      </w:pPr>
      <w:r w:rsidRPr="001506D5">
        <w:lastRenderedPageBreak/>
        <w:t>26.</w:t>
      </w:r>
      <w:r w:rsidRPr="001506D5">
        <w:tab/>
        <w:t xml:space="preserve">Yin X, Romero-Campero FJ, Yang M, Baile F, Cao Y, Shu J, et al. Binding by the Polycomb complex component BMI1 and H2A monoubiquitination shape local and long-range interactions in the Arabidopsis genome. Plant Cell. 2023 Jun 26;35(7):2484–503. </w:t>
      </w:r>
    </w:p>
    <w:p w14:paraId="42AD80FF" w14:textId="77777777" w:rsidR="001506D5" w:rsidRPr="001506D5" w:rsidRDefault="001506D5" w:rsidP="001506D5">
      <w:pPr>
        <w:pStyle w:val="Bibliography"/>
      </w:pPr>
      <w:r w:rsidRPr="001506D5">
        <w:t>27.</w:t>
      </w:r>
      <w:r w:rsidRPr="001506D5">
        <w:tab/>
        <w:t xml:space="preserve">Nützmann HW, Doerr D, Ramírez-Colmenero A, Sotelo-Fonseca JE, Wegel E, Di Stefano M, et al. Active and repressed biosynthetic gene clusters have spatially distinct chromosome states. Proc Natl Acad Sci U S A. 2020 Jun 16;117(24):13800–9. </w:t>
      </w:r>
    </w:p>
    <w:p w14:paraId="153A82BB" w14:textId="77777777" w:rsidR="001506D5" w:rsidRPr="001506D5" w:rsidRDefault="001506D5" w:rsidP="001506D5">
      <w:pPr>
        <w:pStyle w:val="Bibliography"/>
      </w:pPr>
      <w:r w:rsidRPr="001506D5">
        <w:t>28.</w:t>
      </w:r>
      <w:r w:rsidRPr="001506D5">
        <w:tab/>
        <w:t>Zhang X, Wang T. Plant 3-D Chromatin Organization: Important Insights from Chromosome Conformation Capture Analyses of the Last 10 Years. Plant Cell Physiol [Internet]. 2021 [cited 2021 Sep 23]; Available from: https://academic.oup.com/pcp/advance-article/doi/10.1093/pcp/pcab134/6364499</w:t>
      </w:r>
    </w:p>
    <w:p w14:paraId="00B5F1B1" w14:textId="77777777" w:rsidR="001506D5" w:rsidRPr="001506D5" w:rsidRDefault="001506D5" w:rsidP="001506D5">
      <w:pPr>
        <w:pStyle w:val="Bibliography"/>
      </w:pPr>
      <w:r w:rsidRPr="001506D5">
        <w:t>29.</w:t>
      </w:r>
      <w:r w:rsidRPr="001506D5">
        <w:tab/>
        <w:t>Schmidbaur H, Kawaguchi A, Clarence T, Fu X, Hoang OP, Zimmermann B, et al. Emergence of novel cephalopod gene regulation and expression through large-scale genome reorganization. Nat Commun [Internet]. 2022 Dec 1 [cited 2024 Mar 25];13(1). Available from: https://pubmed.ncbi.nlm.nih.gov/35449136/</w:t>
      </w:r>
    </w:p>
    <w:p w14:paraId="5F05B7CA" w14:textId="77777777" w:rsidR="001506D5" w:rsidRPr="001506D5" w:rsidRDefault="001506D5" w:rsidP="001506D5">
      <w:pPr>
        <w:pStyle w:val="Bibliography"/>
      </w:pPr>
      <w:r w:rsidRPr="001506D5">
        <w:t>30.</w:t>
      </w:r>
      <w:r w:rsidRPr="001506D5">
        <w:tab/>
        <w:t xml:space="preserve">McArthur E, Capra JA. Topologically associating domain boundaries that are stable across diverse cell types are evolutionarily constrained and enriched for heritability. Am J Hum Genet. 2021 Feb;108(2):269–83. </w:t>
      </w:r>
    </w:p>
    <w:p w14:paraId="7968ABD4" w14:textId="77777777" w:rsidR="001506D5" w:rsidRPr="001506D5" w:rsidRDefault="001506D5" w:rsidP="001506D5">
      <w:pPr>
        <w:pStyle w:val="Bibliography"/>
      </w:pPr>
      <w:r w:rsidRPr="001506D5">
        <w:t>31.</w:t>
      </w:r>
      <w:r w:rsidRPr="001506D5">
        <w:tab/>
        <w:t xml:space="preserve">Fudenberg G, Pollard KS. Chromatin features constrain structural variation across evolutionary timescales. Proc Natl Acad Sci U S A. 2019 Feb 5;116(6):2175–80. </w:t>
      </w:r>
    </w:p>
    <w:p w14:paraId="3F94DB74" w14:textId="77777777" w:rsidR="001506D5" w:rsidRPr="001506D5" w:rsidRDefault="001506D5" w:rsidP="001506D5">
      <w:pPr>
        <w:pStyle w:val="Bibliography"/>
      </w:pPr>
      <w:r w:rsidRPr="001506D5">
        <w:t>32.</w:t>
      </w:r>
      <w:r w:rsidRPr="001506D5">
        <w:tab/>
        <w:t xml:space="preserve">Huynh L, Hormozdiari F. TAD fusion score: Discovery and ranking the contribution of deletions to genome structure. Genome Biol. 2019 Mar 21;20(1):1–13. </w:t>
      </w:r>
    </w:p>
    <w:p w14:paraId="4CB3B94C" w14:textId="77777777" w:rsidR="001506D5" w:rsidRPr="001506D5" w:rsidRDefault="001506D5" w:rsidP="001506D5">
      <w:pPr>
        <w:pStyle w:val="Bibliography"/>
      </w:pPr>
      <w:r w:rsidRPr="001506D5">
        <w:t>33.</w:t>
      </w:r>
      <w:r w:rsidRPr="001506D5">
        <w:tab/>
        <w:t xml:space="preserve">Krefting J, Andrade-Navarro MA, Ibn-Salem J. Evolutionary stability of topologically associating domains is associated with conserved gene regulation. BMC Biol. 2018 Aug 7;16(1). </w:t>
      </w:r>
    </w:p>
    <w:p w14:paraId="25D86F61" w14:textId="77777777" w:rsidR="001506D5" w:rsidRPr="001506D5" w:rsidRDefault="001506D5" w:rsidP="001506D5">
      <w:pPr>
        <w:pStyle w:val="Bibliography"/>
      </w:pPr>
      <w:r w:rsidRPr="001506D5">
        <w:t>34.</w:t>
      </w:r>
      <w:r w:rsidRPr="001506D5">
        <w:tab/>
        <w:t xml:space="preserve">James C, Trevisan-Herraz M, Juan D, Rico D. Evolutionary analysis of gene ages across TADs associates chromatin topology with whole-genome duplications. Cell Rep. 2024 Apr;43(4):113895. </w:t>
      </w:r>
    </w:p>
    <w:p w14:paraId="7B359CC0" w14:textId="77777777" w:rsidR="001506D5" w:rsidRPr="001506D5" w:rsidRDefault="001506D5" w:rsidP="001506D5">
      <w:pPr>
        <w:pStyle w:val="Bibliography"/>
      </w:pPr>
      <w:r w:rsidRPr="001506D5">
        <w:t>35.</w:t>
      </w:r>
      <w:r w:rsidRPr="001506D5">
        <w:tab/>
        <w:t xml:space="preserve">Vietri Rudan M, Barrington C, Henderson S, Ernst C, Odom DT, Tanay A, et al. Comparative Hi-C Reveals that CTCF Underlies Evolution of Chromosomal Domain Architecture. Cell Rep. 2015 Mar 3;10(8):1297–309. </w:t>
      </w:r>
    </w:p>
    <w:p w14:paraId="52CB5AA6" w14:textId="77777777" w:rsidR="001506D5" w:rsidRPr="001506D5" w:rsidRDefault="001506D5" w:rsidP="001506D5">
      <w:pPr>
        <w:pStyle w:val="Bibliography"/>
      </w:pPr>
      <w:r w:rsidRPr="001506D5">
        <w:t>36.</w:t>
      </w:r>
      <w:r w:rsidRPr="001506D5">
        <w:tab/>
        <w:t xml:space="preserve">Okhovat M, VanCampen J, Nevonen KA, Harshman L, Li W, Layman CE, et al. TAD evolutionary and functional characterization reveals diversity in mammalian TAD boundary properties and function. Nat Commun. 2023 Dec 7;14(1):8111. </w:t>
      </w:r>
    </w:p>
    <w:p w14:paraId="5E617788" w14:textId="77777777" w:rsidR="001506D5" w:rsidRPr="001506D5" w:rsidRDefault="001506D5" w:rsidP="001506D5">
      <w:pPr>
        <w:pStyle w:val="Bibliography"/>
      </w:pPr>
      <w:r w:rsidRPr="001506D5">
        <w:t>37.</w:t>
      </w:r>
      <w:r w:rsidRPr="001506D5">
        <w:tab/>
        <w:t>Eres IE, Luo K, Hsiao CJ, Blake LE, Gilad Y. Reorganization of 3D genome structure may contribute to gene regulatory evolution in primates. PLoS Genet [Internet]. 2019 [cited 2021 Mar 2];15(7). Available from: https://doi.org/10.1371/journal.pgen.1008278</w:t>
      </w:r>
    </w:p>
    <w:p w14:paraId="5C338574" w14:textId="77777777" w:rsidR="001506D5" w:rsidRPr="001506D5" w:rsidRDefault="001506D5" w:rsidP="001506D5">
      <w:pPr>
        <w:pStyle w:val="Bibliography"/>
      </w:pPr>
      <w:r w:rsidRPr="001506D5">
        <w:lastRenderedPageBreak/>
        <w:t>38.</w:t>
      </w:r>
      <w:r w:rsidRPr="001506D5">
        <w:tab/>
        <w:t xml:space="preserve">Dixon JR, Selvaraj S, Yue F, Kim A, Li Y, Shen Y, et al. Topological domains in mammalian genomes identified by analysis of chromatin interactions. Nat 2012 4857398. 2012 Apr 11;485(7398):376–80. </w:t>
      </w:r>
    </w:p>
    <w:p w14:paraId="3F93A64E" w14:textId="77777777" w:rsidR="001506D5" w:rsidRPr="001506D5" w:rsidRDefault="001506D5" w:rsidP="001506D5">
      <w:pPr>
        <w:pStyle w:val="Bibliography"/>
      </w:pPr>
      <w:r w:rsidRPr="001506D5">
        <w:t>39.</w:t>
      </w:r>
      <w:r w:rsidRPr="001506D5">
        <w:tab/>
        <w:t xml:space="preserve">Eres IE, Gilad Y. A TAD Skeptic: Is 3D Genome Topology Conserved? Trends Genet. 2021 Mar 1;37(3):216–23. </w:t>
      </w:r>
    </w:p>
    <w:p w14:paraId="1E5FDF25" w14:textId="77777777" w:rsidR="001506D5" w:rsidRPr="001506D5" w:rsidRDefault="001506D5" w:rsidP="001506D5">
      <w:pPr>
        <w:pStyle w:val="Bibliography"/>
      </w:pPr>
      <w:r w:rsidRPr="001506D5">
        <w:t>40.</w:t>
      </w:r>
      <w:r w:rsidRPr="001506D5">
        <w:tab/>
        <w:t xml:space="preserve">Torosin NS, Anand A, Golla TR, Cao W, Ellison CE. 3D genome evolution and reorganization in the Drosophila melanogaster species group. Payseur B, editor. PLOS Genet. 2020 Dec 7;16(12):e1009229. </w:t>
      </w:r>
    </w:p>
    <w:p w14:paraId="5F005BFE" w14:textId="77777777" w:rsidR="001506D5" w:rsidRPr="001506D5" w:rsidRDefault="001506D5" w:rsidP="001506D5">
      <w:pPr>
        <w:pStyle w:val="Bibliography"/>
      </w:pPr>
      <w:r w:rsidRPr="001506D5">
        <w:t>41.</w:t>
      </w:r>
      <w:r w:rsidRPr="001506D5">
        <w:tab/>
        <w:t xml:space="preserve">Harmston N, Ing-Simmons E, Tan G, Perry M, Merkenschlager M, Lenhard B. Topologically associating domains are ancient features that coincide with Metazoan clusters of extreme noncoding conservation. Nat Commun 2017 81. 2017 Sep 5;8(1):1–13. </w:t>
      </w:r>
    </w:p>
    <w:p w14:paraId="2BD5F90A" w14:textId="77777777" w:rsidR="001506D5" w:rsidRPr="001506D5" w:rsidRDefault="001506D5" w:rsidP="001506D5">
      <w:pPr>
        <w:pStyle w:val="Bibliography"/>
      </w:pPr>
      <w:r w:rsidRPr="001506D5">
        <w:t>42.</w:t>
      </w:r>
      <w:r w:rsidRPr="001506D5">
        <w:tab/>
        <w:t xml:space="preserve">Dong P, Tu X, Chu PY, Lü P, Zhu N, Grierson D, et al. 3D Chromatin Architecture of Large Plant Genomes Determined by Local A/B Compartments. Mol Plant. 2017;10(12):1497–509. </w:t>
      </w:r>
    </w:p>
    <w:p w14:paraId="4ABFBF56" w14:textId="77777777" w:rsidR="001506D5" w:rsidRPr="001506D5" w:rsidRDefault="001506D5" w:rsidP="001506D5">
      <w:pPr>
        <w:pStyle w:val="Bibliography"/>
      </w:pPr>
      <w:r w:rsidRPr="001506D5">
        <w:t>43.</w:t>
      </w:r>
      <w:r w:rsidRPr="001506D5">
        <w:tab/>
        <w:t xml:space="preserve">Xie T, Zhang FG, Zhang HY, Wang XT, Hu JH, Wu XM. Biased gene retention during diploidization in Brassica linked to three-dimensional genome organization. Nat Plants. 2019;5(8):822–32. </w:t>
      </w:r>
    </w:p>
    <w:p w14:paraId="391C23C1" w14:textId="77777777" w:rsidR="001506D5" w:rsidRPr="001506D5" w:rsidRDefault="001506D5" w:rsidP="001506D5">
      <w:pPr>
        <w:pStyle w:val="Bibliography"/>
      </w:pPr>
      <w:r w:rsidRPr="001506D5">
        <w:t>44.</w:t>
      </w:r>
      <w:r w:rsidRPr="001506D5">
        <w:tab/>
        <w:t xml:space="preserve">Zhang L, Zhao J, Bi H, Yang X, Zhang Z, Su Y, et al. Bioinformatic analysis of chromatin organization and biased expression of duplicated genes between two poplars with a common whole-genome duplication. Hortic Res 2021 81. 2021 Mar 10;8(1):1–12. </w:t>
      </w:r>
    </w:p>
    <w:p w14:paraId="079470F8" w14:textId="77777777" w:rsidR="001506D5" w:rsidRPr="001506D5" w:rsidRDefault="001506D5" w:rsidP="001506D5">
      <w:pPr>
        <w:pStyle w:val="Bibliography"/>
      </w:pPr>
      <w:r w:rsidRPr="001506D5">
        <w:t>45.</w:t>
      </w:r>
      <w:r w:rsidRPr="001506D5">
        <w:tab/>
        <w:t xml:space="preserve">Stein JC, Yu Y, Copetti D, Zwickl DJ, Zhang L, Zhang C, et al. Genomes of 13 domesticated and wild rice relatives highlight genetic conservation, turnover and innovation across the genus Oryza. Nat Genet. 2018 Feb 1;50(2):285–96. </w:t>
      </w:r>
    </w:p>
    <w:p w14:paraId="64BE8301" w14:textId="77777777" w:rsidR="001506D5" w:rsidRPr="001506D5" w:rsidRDefault="001506D5" w:rsidP="001506D5">
      <w:pPr>
        <w:pStyle w:val="Bibliography"/>
      </w:pPr>
      <w:r w:rsidRPr="001506D5">
        <w:t>46.</w:t>
      </w:r>
      <w:r w:rsidRPr="001506D5">
        <w:tab/>
        <w:t>Yang T, Zhang F, Yardımcı GG, Song F, Hardison RC, Noble WS, et al. HiCRep: assessing the reproducibility of Hi-C data using a stratum-adjusted correlation coefficient. 2017 [cited 2022 Oct 31]; Available from: http://www.genome.org/cgi/doi/10.1101/gr.220640.117.</w:t>
      </w:r>
    </w:p>
    <w:p w14:paraId="7BB49DF1" w14:textId="77777777" w:rsidR="001506D5" w:rsidRPr="001506D5" w:rsidRDefault="001506D5" w:rsidP="001506D5">
      <w:pPr>
        <w:pStyle w:val="Bibliography"/>
      </w:pPr>
      <w:r w:rsidRPr="001506D5">
        <w:t>47.</w:t>
      </w:r>
      <w:r w:rsidRPr="001506D5">
        <w:tab/>
        <w:t xml:space="preserve">Rao SSP, Huntley MH, Durand NC, Stamenova EK, Bochkov ID, Robinson JT, et al. A 3D map of the human genome at kilobase resolution reveals principles of chromatin looping. Cell. 2014 Dec 18;159(7):1665–80. </w:t>
      </w:r>
    </w:p>
    <w:p w14:paraId="5B1C2BEC" w14:textId="77777777" w:rsidR="001506D5" w:rsidRPr="001506D5" w:rsidRDefault="001506D5" w:rsidP="001506D5">
      <w:pPr>
        <w:pStyle w:val="Bibliography"/>
      </w:pPr>
      <w:r w:rsidRPr="001506D5">
        <w:t>48.</w:t>
      </w:r>
      <w:r w:rsidRPr="001506D5">
        <w:tab/>
        <w:t xml:space="preserve">Marchal C, Singh N, Corso-Díaz X, Swaroop A. HiCRes: a computational method to estimate and predict the genomic resolution of Hi-C libraries. Nucleic Acids Res. 2022 Apr 8;50(6):e35–e35. </w:t>
      </w:r>
    </w:p>
    <w:p w14:paraId="62CDE2DC" w14:textId="77777777" w:rsidR="001506D5" w:rsidRPr="001506D5" w:rsidRDefault="001506D5" w:rsidP="001506D5">
      <w:pPr>
        <w:pStyle w:val="Bibliography"/>
      </w:pPr>
      <w:r w:rsidRPr="001506D5">
        <w:t>49.</w:t>
      </w:r>
      <w:r w:rsidRPr="001506D5">
        <w:tab/>
        <w:t xml:space="preserve">Xu W, Zhong Q, Lin D, Zuo Y, Dai J, Li G, et al. CoolBox: a flexible toolkit for visual analysis of genomics data. BMC Bioinformatics. 2021 Dec 1;22(1):1–9. </w:t>
      </w:r>
    </w:p>
    <w:p w14:paraId="0F8501DE" w14:textId="77777777" w:rsidR="001506D5" w:rsidRPr="001506D5" w:rsidRDefault="001506D5" w:rsidP="001506D5">
      <w:pPr>
        <w:pStyle w:val="Bibliography"/>
      </w:pPr>
      <w:r w:rsidRPr="001506D5">
        <w:t>50.</w:t>
      </w:r>
      <w:r w:rsidRPr="001506D5">
        <w:tab/>
        <w:t xml:space="preserve">Zhou S, Jiang W, Zhao Y, Zhou DX. Single-cell three-dimensional genome structures of rice gametes and unicellular zygotes. Nat Plants. 2019 Aug 1;5(8):795–800. </w:t>
      </w:r>
    </w:p>
    <w:p w14:paraId="7CA5635B" w14:textId="77777777" w:rsidR="001506D5" w:rsidRPr="001506D5" w:rsidRDefault="001506D5" w:rsidP="001506D5">
      <w:pPr>
        <w:pStyle w:val="Bibliography"/>
      </w:pPr>
      <w:r w:rsidRPr="001506D5">
        <w:lastRenderedPageBreak/>
        <w:t>51.</w:t>
      </w:r>
      <w:r w:rsidRPr="001506D5">
        <w:tab/>
        <w:t xml:space="preserve">Zhao L, Wang S, Cao Z, Ouyang W, Zhang Q, Xie L, et al. Chromatin loops associated with active genes and heterochromatin shape rice genome architecture for transcriptional regulation. Nat Commun. 2019 Dec 1;10(1):1–13. </w:t>
      </w:r>
    </w:p>
    <w:p w14:paraId="6FE1A5B9" w14:textId="77777777" w:rsidR="001506D5" w:rsidRPr="001506D5" w:rsidRDefault="001506D5" w:rsidP="001506D5">
      <w:pPr>
        <w:pStyle w:val="Bibliography"/>
      </w:pPr>
      <w:r w:rsidRPr="001506D5">
        <w:t>52.</w:t>
      </w:r>
      <w:r w:rsidRPr="001506D5">
        <w:tab/>
        <w:t xml:space="preserve">Dong F, Jiang J. Non-Rabl patterns of centromere and telomere distribution in the interphase nuclei of plant cells. Chromosome Res Int J Mol Supramol Evol Asp Chromosome Biol. 1998;6(7):551–8. </w:t>
      </w:r>
    </w:p>
    <w:p w14:paraId="3E9F9A3A" w14:textId="77777777" w:rsidR="001506D5" w:rsidRPr="001506D5" w:rsidRDefault="001506D5" w:rsidP="001506D5">
      <w:pPr>
        <w:pStyle w:val="Bibliography"/>
      </w:pPr>
      <w:r w:rsidRPr="001506D5">
        <w:t>53.</w:t>
      </w:r>
      <w:r w:rsidRPr="001506D5">
        <w:tab/>
        <w:t xml:space="preserve">Prieto P, Santos AP, Moore G, Shaw P. Chromosomes associate premeiotically and in xylem vessel cells via their telomeres and centromeres in diploid rice ( Oryza sativa). Chromosoma. 2004 Mar;112(6):300–7. </w:t>
      </w:r>
    </w:p>
    <w:p w14:paraId="0BEC6BD4" w14:textId="77777777" w:rsidR="001506D5" w:rsidRPr="001506D5" w:rsidRDefault="001506D5" w:rsidP="001506D5">
      <w:pPr>
        <w:pStyle w:val="Bibliography"/>
      </w:pPr>
      <w:r w:rsidRPr="001506D5">
        <w:t>54.</w:t>
      </w:r>
      <w:r w:rsidRPr="001506D5">
        <w:tab/>
        <w:t xml:space="preserve">Joly-Lopez Z, Platts AE, Gulko B, Choi JY, Groen SC, Zhong X, et al. An inferred fitness consequence map of the rice genome. Nat Plants. 2020 Feb 1;6(2):119–30. </w:t>
      </w:r>
    </w:p>
    <w:p w14:paraId="07F165CE" w14:textId="77777777" w:rsidR="001506D5" w:rsidRPr="001506D5" w:rsidRDefault="001506D5" w:rsidP="001506D5">
      <w:pPr>
        <w:pStyle w:val="Bibliography"/>
      </w:pPr>
      <w:r w:rsidRPr="001506D5">
        <w:t>55.</w:t>
      </w:r>
      <w:r w:rsidRPr="001506D5">
        <w:tab/>
        <w:t xml:space="preserve">Groen SC, Ćalić I, Joly-Lopez Z, Platts AE, Choi JY, Natividad M, et al. The strength and pattern of natural selection on gene expression in rice. Nature. 2020 Feb 27;578(7796):572–6. </w:t>
      </w:r>
    </w:p>
    <w:p w14:paraId="52DB55BE" w14:textId="77777777" w:rsidR="001506D5" w:rsidRPr="001506D5" w:rsidRDefault="001506D5" w:rsidP="001506D5">
      <w:pPr>
        <w:pStyle w:val="Bibliography"/>
      </w:pPr>
      <w:r w:rsidRPr="001506D5">
        <w:t>56.</w:t>
      </w:r>
      <w:r w:rsidRPr="001506D5">
        <w:tab/>
        <w:t xml:space="preserve">Groen SC, Joly-Lopez Z, Platts AE, Natividad M, Fresquez Z, Mauck WM, et al. Evolutionary systems biology reveals patterns of rice adaptation to drought-prone agro-ecosystems. Plant Cell. 2022 Feb 3;34(2):759–83. </w:t>
      </w:r>
    </w:p>
    <w:p w14:paraId="437545EC" w14:textId="77777777" w:rsidR="001506D5" w:rsidRPr="001506D5" w:rsidRDefault="001506D5" w:rsidP="001506D5">
      <w:pPr>
        <w:pStyle w:val="Bibliography"/>
      </w:pPr>
      <w:r w:rsidRPr="001506D5">
        <w:t>57.</w:t>
      </w:r>
      <w:r w:rsidRPr="001506D5">
        <w:tab/>
        <w:t xml:space="preserve">Wang XT, Cui W, Peng C. HiTAD: detecting the structural and functional hierarchies of topologically associating domains from chromatin interactions. Nucleic Acids Res. 2017 Nov 2;45(19):e163–e163. </w:t>
      </w:r>
    </w:p>
    <w:p w14:paraId="050837CB" w14:textId="77777777" w:rsidR="001506D5" w:rsidRPr="001506D5" w:rsidRDefault="001506D5" w:rsidP="001506D5">
      <w:pPr>
        <w:pStyle w:val="Bibliography"/>
      </w:pPr>
      <w:r w:rsidRPr="001506D5">
        <w:t>58.</w:t>
      </w:r>
      <w:r w:rsidRPr="001506D5">
        <w:tab/>
        <w:t>Hisanaga T, Wu S, Schafran P, Axelsson E, Akimcheva S, Dolan L, et al. The ancestral chromatin landscape of land plants. New Phytol [Internet]. 2023 Oct 12 [cited 2023 Oct 12]; Available from: https://pubmed.ncbi.nlm.nih.gov/37823324/</w:t>
      </w:r>
    </w:p>
    <w:p w14:paraId="27511E0C" w14:textId="77777777" w:rsidR="001506D5" w:rsidRPr="001506D5" w:rsidRDefault="001506D5" w:rsidP="001506D5">
      <w:pPr>
        <w:pStyle w:val="Bibliography"/>
      </w:pPr>
      <w:r w:rsidRPr="001506D5">
        <w:t>59.</w:t>
      </w:r>
      <w:r w:rsidRPr="001506D5">
        <w:tab/>
        <w:t xml:space="preserve">Liu K, Li H, Li Y, Wang J, Wang J. A comparison of topologically associating domain callers based on Hi-C data. IEEE/ACM Trans Comput Biol Bioinform. 2022; </w:t>
      </w:r>
    </w:p>
    <w:p w14:paraId="6DFA67C8" w14:textId="77777777" w:rsidR="001506D5" w:rsidRPr="001506D5" w:rsidRDefault="001506D5" w:rsidP="001506D5">
      <w:pPr>
        <w:pStyle w:val="Bibliography"/>
      </w:pPr>
      <w:r w:rsidRPr="001506D5">
        <w:t>60.</w:t>
      </w:r>
      <w:r w:rsidRPr="001506D5">
        <w:tab/>
        <w:t xml:space="preserve">Zufferey M, Tavernari D, Oricchio E, Ciriello G. Comparison of computational methods for the identification of topologically associating domains. Genome Biol. 2018 Dec 10;19(1):1–18. </w:t>
      </w:r>
    </w:p>
    <w:p w14:paraId="3A6C510D" w14:textId="77777777" w:rsidR="001506D5" w:rsidRPr="001506D5" w:rsidRDefault="001506D5" w:rsidP="001506D5">
      <w:pPr>
        <w:pStyle w:val="Bibliography"/>
      </w:pPr>
      <w:r w:rsidRPr="001506D5">
        <w:t>61.</w:t>
      </w:r>
      <w:r w:rsidRPr="001506D5">
        <w:tab/>
        <w:t xml:space="preserve">Gorkin DU, Qiu Y, Hu M, Fletez-Brant K, Liu T, Schmitt AD, et al. Common DNA sequence variation influences 3-dimensional conformation of the human genome. Genome Biol. 2019 Nov 28;20(1):1–25. </w:t>
      </w:r>
    </w:p>
    <w:p w14:paraId="686E410D" w14:textId="77777777" w:rsidR="001506D5" w:rsidRPr="001506D5" w:rsidRDefault="001506D5" w:rsidP="001506D5">
      <w:pPr>
        <w:pStyle w:val="Bibliography"/>
      </w:pPr>
      <w:r w:rsidRPr="001506D5">
        <w:t>62.</w:t>
      </w:r>
      <w:r w:rsidRPr="001506D5">
        <w:tab/>
        <w:t xml:space="preserve">Dong Q, Li N, Li X, Yuan Z, Xie D, Wang X, et al. Genome-wide Hi-C analysis reveals extensive hierarchical chromatin interactions in rice. Plant J. 2018 Jun 1;94(6):1141–56. </w:t>
      </w:r>
    </w:p>
    <w:p w14:paraId="68C28E0D" w14:textId="77777777" w:rsidR="001506D5" w:rsidRPr="001506D5" w:rsidRDefault="001506D5" w:rsidP="001506D5">
      <w:pPr>
        <w:pStyle w:val="Bibliography"/>
      </w:pPr>
      <w:r w:rsidRPr="001506D5">
        <w:t>63.</w:t>
      </w:r>
      <w:r w:rsidRPr="001506D5">
        <w:tab/>
        <w:t xml:space="preserve">Kruse K, Hug CB, Vaquerizas JM. FAN-C: a feature-rich framework for the analysis and visualisation of chromosome conformation capture data. Genome Biol. 2020 Dec 1;21(1):1–19. </w:t>
      </w:r>
    </w:p>
    <w:p w14:paraId="0AD06C02" w14:textId="77777777" w:rsidR="001506D5" w:rsidRPr="001506D5" w:rsidRDefault="001506D5" w:rsidP="001506D5">
      <w:pPr>
        <w:pStyle w:val="Bibliography"/>
      </w:pPr>
      <w:r w:rsidRPr="001506D5">
        <w:lastRenderedPageBreak/>
        <w:t>64.</w:t>
      </w:r>
      <w:r w:rsidRPr="001506D5">
        <w:tab/>
        <w:t xml:space="preserve">Wang M, Wang P, Lin M, Ye Z, Li G, Tu L, et al. Evolutionary dynamics of 3D genome architecture following polyploidization in cotton. Nat Plants. 2018 Feb 1;4(2):90–7. </w:t>
      </w:r>
    </w:p>
    <w:p w14:paraId="78CC2FB0" w14:textId="77777777" w:rsidR="001506D5" w:rsidRPr="001506D5" w:rsidRDefault="001506D5" w:rsidP="001506D5">
      <w:pPr>
        <w:pStyle w:val="Bibliography"/>
      </w:pPr>
      <w:r w:rsidRPr="001506D5">
        <w:t>65.</w:t>
      </w:r>
      <w:r w:rsidRPr="001506D5">
        <w:tab/>
        <w:t xml:space="preserve">Young MD, Willson TA, Wakefield MJ, Trounson E, Hilton DJ, Blewitt ME, et al. ChIP-seq analysis reveals distinct H3K27me3 profiles that correlate with transcriptional activity. Nucleic Acids Res. 2011 Sep;39(17):7415. </w:t>
      </w:r>
    </w:p>
    <w:p w14:paraId="4C4E5E29" w14:textId="77777777" w:rsidR="001506D5" w:rsidRPr="001506D5" w:rsidRDefault="001506D5" w:rsidP="001506D5">
      <w:pPr>
        <w:pStyle w:val="Bibliography"/>
      </w:pPr>
      <w:r w:rsidRPr="001506D5">
        <w:t>66.</w:t>
      </w:r>
      <w:r w:rsidRPr="001506D5">
        <w:tab/>
        <w:t xml:space="preserve">Zhao L, Xie L, Zhang Q, Ouyang W, Deng L, Guan P, et al. Integrative analysis of reference epigenomes in 20 rice varieties. Nat Commun 2020 111. 2020 May 27;11(1):1–16. </w:t>
      </w:r>
    </w:p>
    <w:p w14:paraId="757F2208" w14:textId="77777777" w:rsidR="001506D5" w:rsidRPr="001506D5" w:rsidRDefault="001506D5" w:rsidP="001506D5">
      <w:pPr>
        <w:pStyle w:val="Bibliography"/>
      </w:pPr>
      <w:r w:rsidRPr="001506D5">
        <w:t>67.</w:t>
      </w:r>
      <w:r w:rsidRPr="001506D5">
        <w:tab/>
        <w:t xml:space="preserve">Fedoseeva DM, Kretova OV, Gorbacheva MA, Tchurikov NA. Individual effects of the copia and gypsy enhancer and insulator on chromatin marks, eRNA synthesis, and binding of insulator proteins in transfected genetic constructs. Gene. 2018 Jan;641:151–60. </w:t>
      </w:r>
    </w:p>
    <w:p w14:paraId="294996A0" w14:textId="77777777" w:rsidR="001506D5" w:rsidRPr="001506D5" w:rsidRDefault="001506D5" w:rsidP="001506D5">
      <w:pPr>
        <w:pStyle w:val="Bibliography"/>
      </w:pPr>
      <w:r w:rsidRPr="001506D5">
        <w:t>68.</w:t>
      </w:r>
      <w:r w:rsidRPr="001506D5">
        <w:tab/>
        <w:t xml:space="preserve">Ferguson AA, Zhao D, Jiang N. Selective Acquisition and Retention of Genomic Sequences by Pack-Mutator-Like Elements Based on Guanine-Cytosine Content and the Breadth of Expression1[W][OPEN]. Plant Physiol. 2013 Nov;163(3):1419–32. </w:t>
      </w:r>
    </w:p>
    <w:p w14:paraId="07244C93" w14:textId="77777777" w:rsidR="001506D5" w:rsidRPr="001506D5" w:rsidRDefault="001506D5" w:rsidP="001506D5">
      <w:pPr>
        <w:pStyle w:val="Bibliography"/>
      </w:pPr>
      <w:r w:rsidRPr="001506D5">
        <w:t>69.</w:t>
      </w:r>
      <w:r w:rsidRPr="001506D5">
        <w:tab/>
        <w:t xml:space="preserve">Jia J, Xie Y, Cheng J, Kong C, Wang M, Gao L, et al. Homology-mediated inter-chromosomal interactions in hexaploid wheat lead to specific subgenome territories following polyploidization and introgression. Genome Biol. 2021 Dec 1;22(1):1–21. </w:t>
      </w:r>
    </w:p>
    <w:p w14:paraId="169A4BB7" w14:textId="77777777" w:rsidR="001506D5" w:rsidRPr="001506D5" w:rsidRDefault="001506D5" w:rsidP="001506D5">
      <w:pPr>
        <w:pStyle w:val="Bibliography"/>
      </w:pPr>
      <w:r w:rsidRPr="001506D5">
        <w:t>70.</w:t>
      </w:r>
      <w:r w:rsidRPr="001506D5">
        <w:tab/>
        <w:t>Pei L, Huang X, Liu Z, Tian X, You J, Li J, et al. Dynamic 3D genome architecture of cotton fiber reveals subgenome-coordinated chromatin topology for 4-staged single-cell differentiation. Genome Biol [Internet]. 2022 Dec 1 [cited 2023 Mar 21];23(1). Available from: /pmc/articles/PMC8812185/</w:t>
      </w:r>
    </w:p>
    <w:p w14:paraId="38577AAE" w14:textId="77777777" w:rsidR="001506D5" w:rsidRPr="001506D5" w:rsidRDefault="001506D5" w:rsidP="001506D5">
      <w:pPr>
        <w:pStyle w:val="Bibliography"/>
      </w:pPr>
      <w:r w:rsidRPr="001506D5">
        <w:t>71.</w:t>
      </w:r>
      <w:r w:rsidRPr="001506D5">
        <w:tab/>
        <w:t xml:space="preserve">Wang M, Li J, Wang P, Liu F, Liu Z, Zhao G, et al. Comparative Genome Analyses Highlight Transposon-Mediated Genome Expansion and the Evolutionary Architecture of 3D Genomic Folding in Cotton. Mol Biol Evol. 2021 Sep 1;38(9):3621–36. </w:t>
      </w:r>
    </w:p>
    <w:p w14:paraId="0F0A3ED4" w14:textId="77777777" w:rsidR="001506D5" w:rsidRPr="001506D5" w:rsidRDefault="001506D5" w:rsidP="001506D5">
      <w:pPr>
        <w:pStyle w:val="Bibliography"/>
      </w:pPr>
      <w:r w:rsidRPr="001506D5">
        <w:t>72.</w:t>
      </w:r>
      <w:r w:rsidRPr="001506D5">
        <w:tab/>
        <w:t xml:space="preserve">Zhang X, Pandey MK, Wang J, Zhao K, Ma X, Li Z, et al. Chromatin spatial organization of wild type and mutant peanuts reveals high-resolution genomic architecture and interaction alterations. Genome Biol 2021 221. 2021 Nov 16;22(1):1–21. </w:t>
      </w:r>
    </w:p>
    <w:p w14:paraId="171907C9" w14:textId="77777777" w:rsidR="001506D5" w:rsidRPr="001506D5" w:rsidRDefault="001506D5" w:rsidP="001506D5">
      <w:pPr>
        <w:pStyle w:val="Bibliography"/>
      </w:pPr>
      <w:r w:rsidRPr="001506D5">
        <w:t>73.</w:t>
      </w:r>
      <w:r w:rsidRPr="001506D5">
        <w:tab/>
        <w:t xml:space="preserve">Tian L, Ku L, Yuan Z, Wang C, Su H, Wang S, et al. Large-scale reconstruction of chromatin structures of maize temperate and tropical inbred lines. J Exp Bot. 2021 May 4;72(10):3582–96. </w:t>
      </w:r>
    </w:p>
    <w:p w14:paraId="364C6969" w14:textId="77777777" w:rsidR="001506D5" w:rsidRPr="001506D5" w:rsidRDefault="001506D5" w:rsidP="001506D5">
      <w:pPr>
        <w:pStyle w:val="Bibliography"/>
      </w:pPr>
      <w:r w:rsidRPr="001506D5">
        <w:t>74.</w:t>
      </w:r>
      <w:r w:rsidRPr="001506D5">
        <w:tab/>
        <w:t xml:space="preserve">Lee H, Seo PJ. Accessible gene borders establish a core structural unit for chromatin architecture in Arabidopsis. Nucleic Acids Res. 2023 Oct 27;51(19):10261–77. </w:t>
      </w:r>
    </w:p>
    <w:p w14:paraId="2C74AE3F" w14:textId="77777777" w:rsidR="001506D5" w:rsidRPr="001506D5" w:rsidRDefault="001506D5" w:rsidP="001506D5">
      <w:pPr>
        <w:pStyle w:val="Bibliography"/>
      </w:pPr>
      <w:r w:rsidRPr="001506D5">
        <w:t>75.</w:t>
      </w:r>
      <w:r w:rsidRPr="001506D5">
        <w:tab/>
        <w:t xml:space="preserve">Torres DE, Kramer HM, Tracanna V, Fiorin GL, Cook DE, Seidl MF, et al. Implications of the three-dimensional chromatin organization for genome evolution in a fungal plant pathogen. Nat Commun. 2024 Feb 24;15(1):1701. </w:t>
      </w:r>
    </w:p>
    <w:p w14:paraId="134D7D35" w14:textId="77777777" w:rsidR="001506D5" w:rsidRPr="001506D5" w:rsidRDefault="001506D5" w:rsidP="001506D5">
      <w:pPr>
        <w:pStyle w:val="Bibliography"/>
      </w:pPr>
      <w:r w:rsidRPr="001506D5">
        <w:t>76.</w:t>
      </w:r>
      <w:r w:rsidRPr="001506D5">
        <w:tab/>
        <w:t xml:space="preserve">Li D, He M, Tang Q, Tian S, Zhang J, Li Y, et al. Comparative 3D genome architecture in vertebrates. BMC Biol. 2022 Dec 6;20(1):99. </w:t>
      </w:r>
    </w:p>
    <w:p w14:paraId="1EC91753" w14:textId="77777777" w:rsidR="001506D5" w:rsidRPr="001506D5" w:rsidRDefault="001506D5" w:rsidP="001506D5">
      <w:pPr>
        <w:pStyle w:val="Bibliography"/>
      </w:pPr>
      <w:r w:rsidRPr="001506D5">
        <w:lastRenderedPageBreak/>
        <w:t>77.</w:t>
      </w:r>
      <w:r w:rsidRPr="001506D5">
        <w:tab/>
        <w:t xml:space="preserve">Golicz AA, Bhalla PL, Edwards D, Singh MB. Rice 3D chromatin structure correlates with sequence variation and meiotic recombination rate. Commun Biol. 2020 Dec 1;3(1):1–9. </w:t>
      </w:r>
    </w:p>
    <w:p w14:paraId="2390800E" w14:textId="77777777" w:rsidR="001506D5" w:rsidRPr="001506D5" w:rsidRDefault="001506D5" w:rsidP="001506D5">
      <w:pPr>
        <w:pStyle w:val="Bibliography"/>
      </w:pPr>
      <w:r w:rsidRPr="001506D5">
        <w:t>78.</w:t>
      </w:r>
      <w:r w:rsidRPr="001506D5">
        <w:tab/>
        <w:t xml:space="preserve">Mansueto L, Fuentes RR, Borja FN, Detras J, Abrio-Santos JM, Chebotarov D, et al. Rice SNP-seek database update: new SNPs, indels, and queries. Nucleic Acids Res. 2017 Jan 1;45(Database issue):D1075. </w:t>
      </w:r>
    </w:p>
    <w:p w14:paraId="798D55B3" w14:textId="77777777" w:rsidR="001506D5" w:rsidRPr="001506D5" w:rsidRDefault="001506D5" w:rsidP="001506D5">
      <w:pPr>
        <w:pStyle w:val="Bibliography"/>
      </w:pPr>
      <w:r w:rsidRPr="001506D5">
        <w:t>79.</w:t>
      </w:r>
      <w:r w:rsidRPr="001506D5">
        <w:tab/>
        <w:t xml:space="preserve">Ni L, Liu Y, Ma X, Liu T, Yang X, Wang Z, et al. Pan-3D genome analysis reveals structural and functional differentiation of soybean genomes. Genome Biol. 2023 Jan 19;24(1):12. </w:t>
      </w:r>
    </w:p>
    <w:p w14:paraId="3E1DB235" w14:textId="77777777" w:rsidR="001506D5" w:rsidRPr="001506D5" w:rsidRDefault="001506D5" w:rsidP="001506D5">
      <w:pPr>
        <w:pStyle w:val="Bibliography"/>
      </w:pPr>
      <w:r w:rsidRPr="001506D5">
        <w:t>80.</w:t>
      </w:r>
      <w:r w:rsidRPr="001506D5">
        <w:tab/>
        <w:t xml:space="preserve">Long Y, Liu Z, Wang P, Yang H, Wang Y, Zhang S, et al. Disruption of topologically associating domains by structural variations in tetraploid cottons. Genomics. 2021 Sep 1;113(5):3405–14. </w:t>
      </w:r>
    </w:p>
    <w:p w14:paraId="144A709A" w14:textId="77777777" w:rsidR="001506D5" w:rsidRPr="001506D5" w:rsidRDefault="001506D5" w:rsidP="001506D5">
      <w:pPr>
        <w:pStyle w:val="Bibliography"/>
      </w:pPr>
      <w:r w:rsidRPr="001506D5">
        <w:t>81.</w:t>
      </w:r>
      <w:r w:rsidRPr="001506D5">
        <w:tab/>
        <w:t xml:space="preserve">Karaaslan ES, Wang N, Faiß N, Liang Y, Montgomery SA, Laubinger S, et al. Marchantia TCP transcription factor activity correlates with three-dimensional chromatin structure. Nat Plants 2020 610. 2020 Sep 7;6(10):1250–61. </w:t>
      </w:r>
    </w:p>
    <w:p w14:paraId="06CE7327" w14:textId="77777777" w:rsidR="001506D5" w:rsidRPr="001506D5" w:rsidRDefault="001506D5" w:rsidP="001506D5">
      <w:pPr>
        <w:pStyle w:val="Bibliography"/>
      </w:pPr>
      <w:r w:rsidRPr="001506D5">
        <w:t>82.</w:t>
      </w:r>
      <w:r w:rsidRPr="001506D5">
        <w:tab/>
        <w:t xml:space="preserve">Heinz S, Benner C, Spann N, Bertolino E, Lin YC, Laslo P, et al. Simple combinations of lineage-determining transcription factors prime cis-regulatory elements required for macrophage and B cell identities. Mol Cell. 2010 May 28;38(4):576–89. </w:t>
      </w:r>
    </w:p>
    <w:p w14:paraId="39246347" w14:textId="77777777" w:rsidR="001506D5" w:rsidRPr="001506D5" w:rsidRDefault="001506D5" w:rsidP="001506D5">
      <w:pPr>
        <w:pStyle w:val="Bibliography"/>
      </w:pPr>
      <w:r w:rsidRPr="001506D5">
        <w:t>83.</w:t>
      </w:r>
      <w:r w:rsidRPr="001506D5">
        <w:tab/>
        <w:t xml:space="preserve">Bailey TL. STREME: accurate and versatile sequence motif discovery. Bioinformatics. 2021 Sep 29;37(18):2834–40. </w:t>
      </w:r>
    </w:p>
    <w:p w14:paraId="440178E7" w14:textId="77777777" w:rsidR="001506D5" w:rsidRPr="001506D5" w:rsidRDefault="001506D5" w:rsidP="001506D5">
      <w:pPr>
        <w:pStyle w:val="Bibliography"/>
      </w:pPr>
      <w:r w:rsidRPr="001506D5">
        <w:t>84.</w:t>
      </w:r>
      <w:r w:rsidRPr="001506D5">
        <w:tab/>
        <w:t xml:space="preserve">Kosugi S, Ohashi Y. DNA binding and dimerization specificity and potential targets for the TCP protein family. Plant J Cell Mol Biol. 2002;30(3):337–48. </w:t>
      </w:r>
    </w:p>
    <w:p w14:paraId="07881528" w14:textId="77777777" w:rsidR="001506D5" w:rsidRPr="001506D5" w:rsidRDefault="001506D5" w:rsidP="001506D5">
      <w:pPr>
        <w:pStyle w:val="Bibliography"/>
      </w:pPr>
      <w:r w:rsidRPr="001506D5">
        <w:t>85.</w:t>
      </w:r>
      <w:r w:rsidRPr="001506D5">
        <w:tab/>
        <w:t xml:space="preserve">Bonchuk A, Maksimenko O, Kyrchanova O, Ivlieva T, Mogila V, Deshpande G, et al. Functional role of dimerization and CP190 interacting domains of CTCF protein in Drosophila melanogaster. BMC Biol. 2015;13(1):1–23. </w:t>
      </w:r>
    </w:p>
    <w:p w14:paraId="0AA04DD7" w14:textId="77777777" w:rsidR="001506D5" w:rsidRPr="001506D5" w:rsidRDefault="001506D5" w:rsidP="001506D5">
      <w:pPr>
        <w:pStyle w:val="Bibliography"/>
      </w:pPr>
      <w:r w:rsidRPr="001506D5">
        <w:t>86.</w:t>
      </w:r>
      <w:r w:rsidRPr="001506D5">
        <w:tab/>
        <w:t xml:space="preserve">Dixon JR, Gorkin DU, Ren B. Chromatin Domains: The Unit of Chromosome Organization. Mol Cell. 2016;62(5):668–80. </w:t>
      </w:r>
    </w:p>
    <w:p w14:paraId="42D6EE52" w14:textId="77777777" w:rsidR="001506D5" w:rsidRPr="001506D5" w:rsidRDefault="001506D5" w:rsidP="001506D5">
      <w:pPr>
        <w:pStyle w:val="Bibliography"/>
      </w:pPr>
      <w:r w:rsidRPr="001506D5">
        <w:t>87.</w:t>
      </w:r>
      <w:r w:rsidRPr="001506D5">
        <w:tab/>
        <w:t xml:space="preserve">Dong P, Tu X, Li H, Zhang J, Grierson D, Li P, et al. Tissue-specific Hi-C analyses of rice, foxtail millet and maize suggest non-canonical function of plant chromatin domains. J Integr Plant Biol. 2020 Feb 1;62(2):201–17. </w:t>
      </w:r>
    </w:p>
    <w:p w14:paraId="4A81A8FD" w14:textId="77777777" w:rsidR="001506D5" w:rsidRPr="001506D5" w:rsidRDefault="001506D5" w:rsidP="001506D5">
      <w:pPr>
        <w:pStyle w:val="Bibliography"/>
      </w:pPr>
      <w:r w:rsidRPr="001506D5">
        <w:t>88.</w:t>
      </w:r>
      <w:r w:rsidRPr="001506D5">
        <w:tab/>
        <w:t xml:space="preserve">Arbelaez JD, Maron LG, Jobe TO, Piñeros MA, Famoso AN, Rebelo AR, et al. ALUMINUM RESISTANCE TRANSCRIPTION FACTOR 1 (ART1) contributes to natural variation in aluminum resistance in diverse genetic backgrounds of rice (O. sativa). Plant Direct. 2017 Oct;1(4):e00014. </w:t>
      </w:r>
    </w:p>
    <w:p w14:paraId="6B3CCCA5" w14:textId="77777777" w:rsidR="001506D5" w:rsidRPr="001506D5" w:rsidRDefault="001506D5" w:rsidP="001506D5">
      <w:pPr>
        <w:pStyle w:val="Bibliography"/>
      </w:pPr>
      <w:r w:rsidRPr="001506D5">
        <w:t>89.</w:t>
      </w:r>
      <w:r w:rsidRPr="001506D5">
        <w:tab/>
        <w:t xml:space="preserve">Ibn-Salem J, Muro EM, Andrade-Navarro MA. Co-regulation of paralog genes in the three-dimensional chromatin architecture. Nucleic Acids Res. 2017 Jan 9;45(1):81–91. </w:t>
      </w:r>
    </w:p>
    <w:p w14:paraId="1683D4DF" w14:textId="77777777" w:rsidR="001506D5" w:rsidRPr="001506D5" w:rsidRDefault="001506D5" w:rsidP="001506D5">
      <w:pPr>
        <w:pStyle w:val="Bibliography"/>
      </w:pPr>
      <w:r w:rsidRPr="001506D5">
        <w:lastRenderedPageBreak/>
        <w:t>90.</w:t>
      </w:r>
      <w:r w:rsidRPr="001506D5">
        <w:tab/>
        <w:t>Galan S, Machnik N, Kruse K, Díaz N, Marti-Renom MA, Vaquerizas JM. CHESS enables quantitative comparison of chromatin contact data and automatic feature extraction. Nat Genet [Internet]. 2020 [cited 2020 Oct 22]; Available from: https://pubmed.ncbi.nlm.nih.gov/33077914/</w:t>
      </w:r>
    </w:p>
    <w:p w14:paraId="5A8A3D76" w14:textId="77777777" w:rsidR="001506D5" w:rsidRPr="001506D5" w:rsidRDefault="001506D5" w:rsidP="001506D5">
      <w:pPr>
        <w:pStyle w:val="Bibliography"/>
      </w:pPr>
      <w:r w:rsidRPr="001506D5">
        <w:t>91.</w:t>
      </w:r>
      <w:r w:rsidRPr="001506D5">
        <w:tab/>
        <w:t>Ing-Simmons E, Vaid R, Bing XY, Levine M, Mannervik M, Vaquerizas JM. Independence of chromatin conformation and gene regulation during Drosophila dorsoventral patterning. Nat Genet [Internet]. 2021 Apr 1 [cited 2021 Apr 5]; Available from: http://www.nature.com/articles/s41588-021-00799-x</w:t>
      </w:r>
    </w:p>
    <w:p w14:paraId="0464B887" w14:textId="77777777" w:rsidR="001506D5" w:rsidRPr="001506D5" w:rsidRDefault="001506D5" w:rsidP="001506D5">
      <w:pPr>
        <w:pStyle w:val="Bibliography"/>
      </w:pPr>
      <w:r w:rsidRPr="001506D5">
        <w:t>92.</w:t>
      </w:r>
      <w:r w:rsidRPr="001506D5">
        <w:tab/>
        <w:t>Shao W, Wang J, Zhang Y, Zhang C, Chen J, Chen Y, et al. The jet-like chromatin structure defines active secondary metabolism in fungi. Nucleic Acids Res [Internet]. 2024 Feb 26 [cited 2024 Mar 27]; Available from: https://pubmed.ncbi.nlm.nih.gov/38407438/</w:t>
      </w:r>
    </w:p>
    <w:p w14:paraId="2707D2A9" w14:textId="77777777" w:rsidR="001506D5" w:rsidRPr="001506D5" w:rsidRDefault="001506D5" w:rsidP="001506D5">
      <w:pPr>
        <w:pStyle w:val="Bibliography"/>
      </w:pPr>
      <w:r w:rsidRPr="001506D5">
        <w:t>93.</w:t>
      </w:r>
      <w:r w:rsidRPr="001506D5">
        <w:tab/>
        <w:t>Xia C, Huang L, Huang J, Zhang H, Huang Y, Benhamed M, et al. Folding Features and Dynamics of 3D Genome Architecture in Plant Fungal Pathogens. Microbiol Spectr [Internet]. 2022 Dec 21 [cited 2023 Jan 2];10(6). Available from: https://pubmed.ncbi.nlm.nih.gov/36250889/</w:t>
      </w:r>
    </w:p>
    <w:p w14:paraId="72295909" w14:textId="77777777" w:rsidR="001506D5" w:rsidRPr="001506D5" w:rsidRDefault="001506D5" w:rsidP="001506D5">
      <w:pPr>
        <w:pStyle w:val="Bibliography"/>
      </w:pPr>
      <w:r w:rsidRPr="001506D5">
        <w:t>94.</w:t>
      </w:r>
      <w:r w:rsidRPr="001506D5">
        <w:tab/>
        <w:t>Zhou Y, Zhan X, Jin J, Zhou L, Bergman J, Li X, et al. Eighty million years of rapid evolution of the primate Y chromosome. Nat Ecol Evol [Internet]. 2023 Jun 2 [cited 2023 Jun 16]; Available from: https://pubmed.ncbi.nlm.nih.gov/37268856/</w:t>
      </w:r>
    </w:p>
    <w:p w14:paraId="37499E97" w14:textId="77777777" w:rsidR="001506D5" w:rsidRPr="001506D5" w:rsidRDefault="001506D5" w:rsidP="001506D5">
      <w:pPr>
        <w:pStyle w:val="Bibliography"/>
      </w:pPr>
      <w:r w:rsidRPr="001506D5">
        <w:t>95.</w:t>
      </w:r>
      <w:r w:rsidRPr="001506D5">
        <w:tab/>
        <w:t xml:space="preserve">Marçais G, Delcher AL, Phillippy AM, Coston R, Salzberg SL, Zimin A. MUMmer4: A fast and versatile genome alignment system. PLOS Comput Biol. 2018 Jan 1;14(1):e1005944. </w:t>
      </w:r>
    </w:p>
    <w:p w14:paraId="1E55C520" w14:textId="77777777" w:rsidR="001506D5" w:rsidRPr="001506D5" w:rsidRDefault="001506D5" w:rsidP="001506D5">
      <w:pPr>
        <w:pStyle w:val="Bibliography"/>
      </w:pPr>
      <w:r w:rsidRPr="001506D5">
        <w:t>96.</w:t>
      </w:r>
      <w:r w:rsidRPr="001506D5">
        <w:tab/>
        <w:t xml:space="preserve">Kou Y, Liao Y, Toivainen T, Lv Y, Tian X, Emerson JJ, et al. Evolutionary Genomics of Structural Variation in Asian Rice (Oryza sativa) Domestication. Mol Biol Evol. 2020 Dec 16;37(12):3507–24. </w:t>
      </w:r>
    </w:p>
    <w:p w14:paraId="5B780DED" w14:textId="77777777" w:rsidR="001506D5" w:rsidRPr="001506D5" w:rsidRDefault="001506D5" w:rsidP="001506D5">
      <w:pPr>
        <w:pStyle w:val="Bibliography"/>
      </w:pPr>
      <w:r w:rsidRPr="001506D5">
        <w:t>97.</w:t>
      </w:r>
      <w:r w:rsidRPr="001506D5">
        <w:tab/>
        <w:t xml:space="preserve">Gutaker RM, Groen SC, Bellis ES, Choi JY, Pires IS, Bocinsky RK, et al. Genomic history and ecology of the geographic spread of rice. Nat Plants. 2020 May 15;6(5):492–502. </w:t>
      </w:r>
    </w:p>
    <w:p w14:paraId="27BB2ADF" w14:textId="77777777" w:rsidR="001506D5" w:rsidRPr="001506D5" w:rsidRDefault="001506D5" w:rsidP="001506D5">
      <w:pPr>
        <w:pStyle w:val="Bibliography"/>
      </w:pPr>
      <w:r w:rsidRPr="001506D5">
        <w:t>98.</w:t>
      </w:r>
      <w:r w:rsidRPr="001506D5">
        <w:tab/>
        <w:t>Torosin NS, Golla TR, Lawlor MA, Cao W, Ellison CE. Mode and Tempo of 3D Genome Evolution in Drosophila. Malik H, editor. Mol Biol Evol [Internet]. 2022 Nov 3 [cited 2022 Nov 11];39(11). Available from: https://academic.oup.com/mbe/article/39/11/msac216/6750036</w:t>
      </w:r>
    </w:p>
    <w:p w14:paraId="52686475" w14:textId="77777777" w:rsidR="001506D5" w:rsidRPr="001506D5" w:rsidRDefault="001506D5" w:rsidP="001506D5">
      <w:pPr>
        <w:pStyle w:val="Bibliography"/>
      </w:pPr>
      <w:r w:rsidRPr="001506D5">
        <w:t>99.</w:t>
      </w:r>
      <w:r w:rsidRPr="001506D5">
        <w:tab/>
        <w:t xml:space="preserve">Renschler G, Richard G, Valsecchi CIK, Toscano S, Arrigoni L, Ramírez F, et al. Hi-C guided assemblies reveal conserved regulatory topologies on X and autosomes despite extensive genome shuffling. Genes Dev. 2019 Nov 1;33(21–22):1591–612. </w:t>
      </w:r>
    </w:p>
    <w:p w14:paraId="09E2C63B" w14:textId="77777777" w:rsidR="001506D5" w:rsidRPr="001506D5" w:rsidRDefault="001506D5" w:rsidP="001506D5">
      <w:pPr>
        <w:pStyle w:val="Bibliography"/>
      </w:pPr>
      <w:r w:rsidRPr="001506D5">
        <w:t>100.</w:t>
      </w:r>
      <w:r w:rsidRPr="001506D5">
        <w:tab/>
        <w:t xml:space="preserve">Al-Shahrour F, Minguez P, Marqués-Bonet T, Gazave E, Navarro A, Dopazo J. Selection upon Genome Architecture: Conservation of Functional Neighborhoods with Changing Genes. PLOS Comput Biol. 2010;6(10):e1000953. </w:t>
      </w:r>
    </w:p>
    <w:p w14:paraId="5BDB8439" w14:textId="77777777" w:rsidR="001506D5" w:rsidRPr="001506D5" w:rsidRDefault="001506D5" w:rsidP="001506D5">
      <w:pPr>
        <w:pStyle w:val="Bibliography"/>
      </w:pPr>
      <w:r w:rsidRPr="001506D5">
        <w:t>101.</w:t>
      </w:r>
      <w:r w:rsidRPr="001506D5">
        <w:tab/>
        <w:t xml:space="preserve">Li H, Durbin R. Fast and accurate short read alignment with Burrows-Wheeler transform. Bioinforma Oxf Engl. 2009 Jul 15;25(14):1754–60. </w:t>
      </w:r>
    </w:p>
    <w:p w14:paraId="0F6C60CB" w14:textId="77777777" w:rsidR="001506D5" w:rsidRPr="001506D5" w:rsidRDefault="001506D5" w:rsidP="001506D5">
      <w:pPr>
        <w:pStyle w:val="Bibliography"/>
      </w:pPr>
      <w:r w:rsidRPr="001506D5">
        <w:lastRenderedPageBreak/>
        <w:t>102.</w:t>
      </w:r>
      <w:r w:rsidRPr="001506D5">
        <w:tab/>
        <w:t xml:space="preserve">Open2C, Abdennur N, Fudenberg G, Flyamer IM, Galitsyna AA, Goloborodko A, et al. Pairtools: from sequencing data to chromosome contacts. BioRxiv Prepr Serv Biol. 2023 Feb 15;2023.02.13.528389. </w:t>
      </w:r>
    </w:p>
    <w:p w14:paraId="4BC9F64E" w14:textId="77777777" w:rsidR="001506D5" w:rsidRPr="001506D5" w:rsidRDefault="001506D5" w:rsidP="001506D5">
      <w:pPr>
        <w:pStyle w:val="Bibliography"/>
      </w:pPr>
      <w:r w:rsidRPr="001506D5">
        <w:t>103.</w:t>
      </w:r>
      <w:r w:rsidRPr="001506D5">
        <w:tab/>
        <w:t xml:space="preserve">Durand NC, Shamim MS, Machol I, Rao SSP, Huntley MH, Lander ES, et al. Juicer Provides a One-Click System for Analyzing Loop-Resolution Hi-C Experiments. Cell Syst. 2016 Jul 27;3(1):95–8. </w:t>
      </w:r>
    </w:p>
    <w:p w14:paraId="1DFAEEC5" w14:textId="77777777" w:rsidR="001506D5" w:rsidRPr="001506D5" w:rsidRDefault="001506D5" w:rsidP="001506D5">
      <w:pPr>
        <w:pStyle w:val="Bibliography"/>
      </w:pPr>
      <w:r w:rsidRPr="001506D5">
        <w:t>104.</w:t>
      </w:r>
      <w:r w:rsidRPr="001506D5">
        <w:tab/>
        <w:t xml:space="preserve">Abdennur N, Mirny LA. Cooler: scalable storage for Hi-C data and other genomically labeled arrays. Bioinformatics. 2020 Jan 1;36(1):311–6. </w:t>
      </w:r>
    </w:p>
    <w:p w14:paraId="3EA6CCA4" w14:textId="77777777" w:rsidR="001506D5" w:rsidRPr="001506D5" w:rsidRDefault="001506D5" w:rsidP="001506D5">
      <w:pPr>
        <w:pStyle w:val="Bibliography"/>
      </w:pPr>
      <w:r w:rsidRPr="001506D5">
        <w:t>105.</w:t>
      </w:r>
      <w:r w:rsidRPr="001506D5">
        <w:tab/>
        <w:t xml:space="preserve">Durand NC, Robinson JT, Shamim MS, Machol I, Mesirov JP, Lander ES, et al. Juicebox Provides a Visualization System for Hi-C Contact Maps with Unlimited Zoom. Cell Syst. 2016 Jul;3(1):99–101. </w:t>
      </w:r>
    </w:p>
    <w:p w14:paraId="20057796" w14:textId="77777777" w:rsidR="001506D5" w:rsidRPr="001506D5" w:rsidRDefault="001506D5" w:rsidP="001506D5">
      <w:pPr>
        <w:pStyle w:val="Bibliography"/>
      </w:pPr>
      <w:r w:rsidRPr="001506D5">
        <w:t>106.</w:t>
      </w:r>
      <w:r w:rsidRPr="001506D5">
        <w:tab/>
        <w:t xml:space="preserve">Ramírez F, Ryan DP, Grüning B, Bhardwaj V, Kilpert F, Richter AS, et al. deepTools2: a next generation web server for deep-sequencing data analysis. Nucleic Acids Res. 2016 Jul 8;44(W1):W160–5. </w:t>
      </w:r>
    </w:p>
    <w:p w14:paraId="0CC97E53" w14:textId="77777777" w:rsidR="001506D5" w:rsidRPr="001506D5" w:rsidRDefault="001506D5" w:rsidP="001506D5">
      <w:pPr>
        <w:pStyle w:val="Bibliography"/>
      </w:pPr>
      <w:r w:rsidRPr="001506D5">
        <w:t>107.</w:t>
      </w:r>
      <w:r w:rsidRPr="001506D5">
        <w:tab/>
        <w:t xml:space="preserve">Dale RK, Pedersen BS, Quinlan AR. Pybedtools: a flexible Python library for manipulating genomic datasets and annotations. Bioinforma Oxf Engl. 2011 Dec 15;27(24):3423–4. </w:t>
      </w:r>
    </w:p>
    <w:p w14:paraId="28FFFEE9" w14:textId="77777777" w:rsidR="001506D5" w:rsidRPr="001506D5" w:rsidRDefault="001506D5" w:rsidP="001506D5">
      <w:pPr>
        <w:pStyle w:val="Bibliography"/>
      </w:pPr>
      <w:r w:rsidRPr="001506D5">
        <w:t>108.</w:t>
      </w:r>
      <w:r w:rsidRPr="001506D5">
        <w:tab/>
        <w:t xml:space="preserve">Hinrichs AS, Karolchik D, Baertsch R, Barber GP, Bejerano G, Clawson H, et al. The UCSC Genome Browser Database: update 2006. Nucleic Acids Res. 2006 Jan 1;34(Database issue):D590-598. </w:t>
      </w:r>
    </w:p>
    <w:p w14:paraId="7FE2F26E" w14:textId="77777777" w:rsidR="001506D5" w:rsidRPr="001506D5" w:rsidRDefault="001506D5" w:rsidP="001506D5">
      <w:pPr>
        <w:pStyle w:val="Bibliography"/>
      </w:pPr>
      <w:r w:rsidRPr="001506D5">
        <w:t>109.</w:t>
      </w:r>
      <w:r w:rsidRPr="001506D5">
        <w:tab/>
        <w:t xml:space="preserve">Quinlan AR, Hall IM. BEDTools: a flexible suite of utilities for comparing genomic features. Bioinforma Oxf Engl. 2010 Mar 15;26(6):841–2. </w:t>
      </w:r>
    </w:p>
    <w:p w14:paraId="407B523C" w14:textId="77777777" w:rsidR="001506D5" w:rsidRPr="001506D5" w:rsidRDefault="001506D5" w:rsidP="001506D5">
      <w:pPr>
        <w:pStyle w:val="Bibliography"/>
      </w:pPr>
      <w:r w:rsidRPr="001506D5">
        <w:t>110.</w:t>
      </w:r>
      <w:r w:rsidRPr="001506D5">
        <w:tab/>
        <w:t xml:space="preserve">Camacho C, Coulouris G, Avagyan V, Ma N, Papadopoulos J, Bealer K, et al. BLAST+: architecture and applications. BMC Bioinformatics. 2009 Dec 15;10(1):421. </w:t>
      </w:r>
    </w:p>
    <w:p w14:paraId="560E8D67" w14:textId="77777777" w:rsidR="001506D5" w:rsidRPr="001506D5" w:rsidRDefault="001506D5" w:rsidP="001506D5">
      <w:pPr>
        <w:pStyle w:val="Bibliography"/>
      </w:pPr>
      <w:r w:rsidRPr="001506D5">
        <w:t>111.</w:t>
      </w:r>
      <w:r w:rsidRPr="001506D5">
        <w:tab/>
        <w:t xml:space="preserve">Wu T, Hu E, Xu S, Chen M, Guo P, Dai Z, et al. clusterProfiler 4.0: A universal enrichment tool for interpreting omics data. Innov Camb Mass. 2021 Aug 28;2(3):100141. </w:t>
      </w:r>
    </w:p>
    <w:p w14:paraId="07539ECF" w14:textId="77777777" w:rsidR="001506D5" w:rsidRPr="001506D5" w:rsidRDefault="001506D5" w:rsidP="001506D5">
      <w:pPr>
        <w:pStyle w:val="Bibliography"/>
      </w:pPr>
      <w:r w:rsidRPr="001506D5">
        <w:t>112.</w:t>
      </w:r>
      <w:r w:rsidRPr="001506D5">
        <w:tab/>
        <w:t xml:space="preserve">Ou S, Su W, Liao Y, Chougule K, Agda JRA, Hellinga AJ, et al. Benchmarking transposable element annotation methods for creation of a streamlined, comprehensive pipeline. Genome Biol. 2019 Dec 16;20(1):275. </w:t>
      </w:r>
    </w:p>
    <w:p w14:paraId="2E001E60" w14:textId="77777777" w:rsidR="001506D5" w:rsidRPr="001506D5" w:rsidRDefault="001506D5" w:rsidP="001506D5">
      <w:pPr>
        <w:pStyle w:val="Bibliography"/>
      </w:pPr>
      <w:r w:rsidRPr="001506D5">
        <w:t>113.</w:t>
      </w:r>
      <w:r w:rsidRPr="001506D5">
        <w:tab/>
        <w:t xml:space="preserve">Zhang RG, Li GY, Wang XL, Dainat J, Wang ZX, Ou S, et al. TEsorter: An accurate and fast method to classify LTR-retrotransposons in plant genomes. Hortic Res. 2022 Jan 5;9:uhac017. </w:t>
      </w:r>
    </w:p>
    <w:p w14:paraId="559A2509" w14:textId="77777777" w:rsidR="001506D5" w:rsidRPr="001506D5" w:rsidRDefault="001506D5" w:rsidP="001506D5">
      <w:pPr>
        <w:pStyle w:val="Bibliography"/>
      </w:pPr>
      <w:r w:rsidRPr="001506D5">
        <w:t>114.</w:t>
      </w:r>
      <w:r w:rsidRPr="001506D5">
        <w:tab/>
        <w:t xml:space="preserve">Ahmadizadeh M, Vispo NA, Calapit-Palao CDO, Pangaan ID, Viña CD, Singh RK. Reproductive stage salinity tolerance in rice: a complex trait to phenotype. Indian J Plant Physiol. 2016 Dec 1;21(4):528–36. </w:t>
      </w:r>
    </w:p>
    <w:p w14:paraId="158BB425" w14:textId="77777777" w:rsidR="001506D5" w:rsidRPr="001506D5" w:rsidRDefault="001506D5" w:rsidP="001506D5">
      <w:pPr>
        <w:pStyle w:val="Bibliography"/>
      </w:pPr>
      <w:r w:rsidRPr="001506D5">
        <w:lastRenderedPageBreak/>
        <w:t>115.</w:t>
      </w:r>
      <w:r w:rsidRPr="001506D5">
        <w:tab/>
        <w:t xml:space="preserve">Robinson MD, McCarthy DJ, Smyth GK. edgeR: a Bioconductor package for differential expression analysis of digital gene expression data. Bioinformatics. 2010 Jan 1;26(1):139–40. </w:t>
      </w:r>
    </w:p>
    <w:p w14:paraId="2B8ABC2B" w14:textId="77777777" w:rsidR="001506D5" w:rsidRPr="001506D5" w:rsidRDefault="001506D5" w:rsidP="001506D5">
      <w:pPr>
        <w:pStyle w:val="Bibliography"/>
      </w:pPr>
      <w:r w:rsidRPr="001506D5">
        <w:t>116.</w:t>
      </w:r>
      <w:r w:rsidRPr="001506D5">
        <w:tab/>
        <w:t xml:space="preserve">O’Donnell S, Fischer G. MUM&amp;Co: accurate detection of all SV types through whole-genome alignment. Bioinforma Oxf Engl. 2020 May 1;36(10):3242–3. </w:t>
      </w:r>
    </w:p>
    <w:p w14:paraId="04619777" w14:textId="77777777" w:rsidR="001506D5" w:rsidRPr="001506D5" w:rsidRDefault="001506D5" w:rsidP="001506D5">
      <w:pPr>
        <w:pStyle w:val="Bibliography"/>
      </w:pPr>
      <w:r w:rsidRPr="001506D5">
        <w:t>117.</w:t>
      </w:r>
      <w:r w:rsidRPr="001506D5">
        <w:tab/>
        <w:t xml:space="preserve">Madeira F, Pearce M, Tivey ARN, Basutkar P, Lee J, Edbali O, et al. Search and sequence analysis tools services from EMBL-EBI in 2022. Nucleic Acids Res. 2022 Jul 1;50(W1):W276–9. </w:t>
      </w:r>
    </w:p>
    <w:p w14:paraId="2EFC5B8A" w14:textId="77777777" w:rsidR="001506D5" w:rsidRPr="001506D5" w:rsidRDefault="001506D5" w:rsidP="001506D5">
      <w:pPr>
        <w:pStyle w:val="Bibliography"/>
      </w:pPr>
      <w:r w:rsidRPr="001506D5">
        <w:t>118.</w:t>
      </w:r>
      <w:r w:rsidRPr="001506D5">
        <w:tab/>
        <w:t xml:space="preserve">Pockrandt C, Alzamel M, Iliopoulos CS, Reinert K. GenMap: ultra-fast computation of genome mappability. Bioinforma Oxf Engl. 2020 Jun 1;36(12):3687–92. </w:t>
      </w:r>
    </w:p>
    <w:p w14:paraId="22509686" w14:textId="77777777" w:rsidR="001506D5" w:rsidRPr="001506D5" w:rsidRDefault="001506D5" w:rsidP="001506D5">
      <w:pPr>
        <w:pStyle w:val="Bibliography"/>
      </w:pPr>
      <w:r w:rsidRPr="001506D5">
        <w:t>119.</w:t>
      </w:r>
      <w:r w:rsidRPr="001506D5">
        <w:tab/>
        <w:t xml:space="preserve">Drost HG, Gabel A, Grosse I, Quint M. Evidence for Active Maintenance of Phylotranscriptomic Hourglass Patterns in Animal and Plant Embryogenesis. Mol Biol Evol. 2015 May 1;32(5):1221–31. </w:t>
      </w:r>
    </w:p>
    <w:p w14:paraId="1362EBB6" w14:textId="4EE1C4EC" w:rsidR="00854D43" w:rsidRPr="00B80BBF" w:rsidRDefault="00F752C6" w:rsidP="00892980">
      <w:pPr>
        <w:spacing w:line="480" w:lineRule="auto"/>
      </w:pPr>
      <w:r w:rsidRPr="00433C8A">
        <w:fldChar w:fldCharType="end"/>
      </w:r>
    </w:p>
    <w:sectPr w:rsidR="00854D43" w:rsidRPr="00B80BBF" w:rsidSect="005558FA">
      <w:footerReference w:type="even" r:id="rId25"/>
      <w:footerReference w:type="default" r:id="rId2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5ED94" w14:textId="77777777" w:rsidR="00E93B5B" w:rsidRDefault="00E93B5B" w:rsidP="007F2556">
      <w:r>
        <w:separator/>
      </w:r>
    </w:p>
  </w:endnote>
  <w:endnote w:type="continuationSeparator" w:id="0">
    <w:p w14:paraId="1B2D4037" w14:textId="77777777" w:rsidR="00E93B5B" w:rsidRDefault="00E93B5B" w:rsidP="007F2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14768636"/>
      <w:docPartObj>
        <w:docPartGallery w:val="Page Numbers (Bottom of Page)"/>
        <w:docPartUnique/>
      </w:docPartObj>
    </w:sdtPr>
    <w:sdtContent>
      <w:p w14:paraId="027EACD0" w14:textId="4916BC80" w:rsidR="005558FA" w:rsidRDefault="005558FA" w:rsidP="002D6D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0178A8" w14:textId="77777777" w:rsidR="005558FA" w:rsidRDefault="005558FA" w:rsidP="005558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20999484"/>
      <w:docPartObj>
        <w:docPartGallery w:val="Page Numbers (Bottom of Page)"/>
        <w:docPartUnique/>
      </w:docPartObj>
    </w:sdtPr>
    <w:sdtContent>
      <w:p w14:paraId="32F0F37B" w14:textId="7C3A7D1F" w:rsidR="005558FA" w:rsidRDefault="005558FA" w:rsidP="002D6D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59</w:t>
        </w:r>
        <w:r>
          <w:rPr>
            <w:rStyle w:val="PageNumber"/>
          </w:rPr>
          <w:fldChar w:fldCharType="end"/>
        </w:r>
      </w:p>
    </w:sdtContent>
  </w:sdt>
  <w:p w14:paraId="5858F389" w14:textId="1A361F44" w:rsidR="007F2556" w:rsidRDefault="007F2556" w:rsidP="005558FA">
    <w:pPr>
      <w:pStyle w:val="Footer"/>
      <w:ind w:right="360"/>
    </w:pPr>
    <w:r>
      <w: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363D5" w14:textId="77777777" w:rsidR="00E93B5B" w:rsidRDefault="00E93B5B" w:rsidP="007F2556">
      <w:r>
        <w:separator/>
      </w:r>
    </w:p>
  </w:footnote>
  <w:footnote w:type="continuationSeparator" w:id="0">
    <w:p w14:paraId="1B0E94B3" w14:textId="77777777" w:rsidR="00E93B5B" w:rsidRDefault="00E93B5B" w:rsidP="007F25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937E6B"/>
    <w:multiLevelType w:val="hybridMultilevel"/>
    <w:tmpl w:val="64DCCFDA"/>
    <w:lvl w:ilvl="0" w:tplc="65D03268">
      <w:start w:val="1"/>
      <w:numFmt w:val="bullet"/>
      <w:lvlText w:val="•"/>
      <w:lvlJc w:val="left"/>
      <w:pPr>
        <w:tabs>
          <w:tab w:val="num" w:pos="720"/>
        </w:tabs>
        <w:ind w:left="720" w:hanging="360"/>
      </w:pPr>
      <w:rPr>
        <w:rFonts w:ascii="Arial" w:hAnsi="Arial" w:hint="default"/>
      </w:rPr>
    </w:lvl>
    <w:lvl w:ilvl="1" w:tplc="1B5E58AA" w:tentative="1">
      <w:start w:val="1"/>
      <w:numFmt w:val="bullet"/>
      <w:lvlText w:val="•"/>
      <w:lvlJc w:val="left"/>
      <w:pPr>
        <w:tabs>
          <w:tab w:val="num" w:pos="1440"/>
        </w:tabs>
        <w:ind w:left="1440" w:hanging="360"/>
      </w:pPr>
      <w:rPr>
        <w:rFonts w:ascii="Arial" w:hAnsi="Arial" w:hint="default"/>
      </w:rPr>
    </w:lvl>
    <w:lvl w:ilvl="2" w:tplc="0A1C4BBE" w:tentative="1">
      <w:start w:val="1"/>
      <w:numFmt w:val="bullet"/>
      <w:lvlText w:val="•"/>
      <w:lvlJc w:val="left"/>
      <w:pPr>
        <w:tabs>
          <w:tab w:val="num" w:pos="2160"/>
        </w:tabs>
        <w:ind w:left="2160" w:hanging="360"/>
      </w:pPr>
      <w:rPr>
        <w:rFonts w:ascii="Arial" w:hAnsi="Arial" w:hint="default"/>
      </w:rPr>
    </w:lvl>
    <w:lvl w:ilvl="3" w:tplc="46302568" w:tentative="1">
      <w:start w:val="1"/>
      <w:numFmt w:val="bullet"/>
      <w:lvlText w:val="•"/>
      <w:lvlJc w:val="left"/>
      <w:pPr>
        <w:tabs>
          <w:tab w:val="num" w:pos="2880"/>
        </w:tabs>
        <w:ind w:left="2880" w:hanging="360"/>
      </w:pPr>
      <w:rPr>
        <w:rFonts w:ascii="Arial" w:hAnsi="Arial" w:hint="default"/>
      </w:rPr>
    </w:lvl>
    <w:lvl w:ilvl="4" w:tplc="51BE7F5A" w:tentative="1">
      <w:start w:val="1"/>
      <w:numFmt w:val="bullet"/>
      <w:lvlText w:val="•"/>
      <w:lvlJc w:val="left"/>
      <w:pPr>
        <w:tabs>
          <w:tab w:val="num" w:pos="3600"/>
        </w:tabs>
        <w:ind w:left="3600" w:hanging="360"/>
      </w:pPr>
      <w:rPr>
        <w:rFonts w:ascii="Arial" w:hAnsi="Arial" w:hint="default"/>
      </w:rPr>
    </w:lvl>
    <w:lvl w:ilvl="5" w:tplc="03B0D0A0" w:tentative="1">
      <w:start w:val="1"/>
      <w:numFmt w:val="bullet"/>
      <w:lvlText w:val="•"/>
      <w:lvlJc w:val="left"/>
      <w:pPr>
        <w:tabs>
          <w:tab w:val="num" w:pos="4320"/>
        </w:tabs>
        <w:ind w:left="4320" w:hanging="360"/>
      </w:pPr>
      <w:rPr>
        <w:rFonts w:ascii="Arial" w:hAnsi="Arial" w:hint="default"/>
      </w:rPr>
    </w:lvl>
    <w:lvl w:ilvl="6" w:tplc="41F0E03E" w:tentative="1">
      <w:start w:val="1"/>
      <w:numFmt w:val="bullet"/>
      <w:lvlText w:val="•"/>
      <w:lvlJc w:val="left"/>
      <w:pPr>
        <w:tabs>
          <w:tab w:val="num" w:pos="5040"/>
        </w:tabs>
        <w:ind w:left="5040" w:hanging="360"/>
      </w:pPr>
      <w:rPr>
        <w:rFonts w:ascii="Arial" w:hAnsi="Arial" w:hint="default"/>
      </w:rPr>
    </w:lvl>
    <w:lvl w:ilvl="7" w:tplc="5DF272B8" w:tentative="1">
      <w:start w:val="1"/>
      <w:numFmt w:val="bullet"/>
      <w:lvlText w:val="•"/>
      <w:lvlJc w:val="left"/>
      <w:pPr>
        <w:tabs>
          <w:tab w:val="num" w:pos="5760"/>
        </w:tabs>
        <w:ind w:left="5760" w:hanging="360"/>
      </w:pPr>
      <w:rPr>
        <w:rFonts w:ascii="Arial" w:hAnsi="Arial" w:hint="default"/>
      </w:rPr>
    </w:lvl>
    <w:lvl w:ilvl="8" w:tplc="7416DD5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266478"/>
    <w:multiLevelType w:val="hybridMultilevel"/>
    <w:tmpl w:val="1D4441D6"/>
    <w:lvl w:ilvl="0" w:tplc="D66ECD0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077D0"/>
    <w:multiLevelType w:val="hybridMultilevel"/>
    <w:tmpl w:val="6172B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EC5743"/>
    <w:multiLevelType w:val="hybridMultilevel"/>
    <w:tmpl w:val="ED546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8C4CD0"/>
    <w:multiLevelType w:val="hybridMultilevel"/>
    <w:tmpl w:val="F7B0ADF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5D6B230D"/>
    <w:multiLevelType w:val="hybridMultilevel"/>
    <w:tmpl w:val="BC6AD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29038B"/>
    <w:multiLevelType w:val="hybridMultilevel"/>
    <w:tmpl w:val="5A1098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C34E8B"/>
    <w:multiLevelType w:val="hybridMultilevel"/>
    <w:tmpl w:val="C6006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82327984">
    <w:abstractNumId w:val="0"/>
  </w:num>
  <w:num w:numId="2" w16cid:durableId="1581519480">
    <w:abstractNumId w:val="2"/>
  </w:num>
  <w:num w:numId="3" w16cid:durableId="380832562">
    <w:abstractNumId w:val="3"/>
  </w:num>
  <w:num w:numId="4" w16cid:durableId="1634752683">
    <w:abstractNumId w:val="5"/>
  </w:num>
  <w:num w:numId="5" w16cid:durableId="287588642">
    <w:abstractNumId w:val="4"/>
  </w:num>
  <w:num w:numId="6" w16cid:durableId="1938637903">
    <w:abstractNumId w:val="6"/>
  </w:num>
  <w:num w:numId="7" w16cid:durableId="868646362">
    <w:abstractNumId w:val="7"/>
  </w:num>
  <w:num w:numId="8" w16cid:durableId="13078568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mina Kurbidaeva">
    <w15:presenceInfo w15:providerId="AD" w15:userId="S::ak8725@nyu.edu::ab95b60d-acaf-43e3-b632-565ac393be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75B"/>
    <w:rsid w:val="00000402"/>
    <w:rsid w:val="00000D72"/>
    <w:rsid w:val="0000192B"/>
    <w:rsid w:val="00001A03"/>
    <w:rsid w:val="00001B02"/>
    <w:rsid w:val="00001D6D"/>
    <w:rsid w:val="0000218F"/>
    <w:rsid w:val="0000235A"/>
    <w:rsid w:val="00002DC0"/>
    <w:rsid w:val="0000356F"/>
    <w:rsid w:val="00005AC6"/>
    <w:rsid w:val="00010023"/>
    <w:rsid w:val="000131A6"/>
    <w:rsid w:val="00015E9B"/>
    <w:rsid w:val="00017B37"/>
    <w:rsid w:val="000200D2"/>
    <w:rsid w:val="00020D1C"/>
    <w:rsid w:val="00023267"/>
    <w:rsid w:val="00025B7F"/>
    <w:rsid w:val="00030FDD"/>
    <w:rsid w:val="00031E9C"/>
    <w:rsid w:val="00034656"/>
    <w:rsid w:val="000350D0"/>
    <w:rsid w:val="00037A84"/>
    <w:rsid w:val="0004172C"/>
    <w:rsid w:val="000425D9"/>
    <w:rsid w:val="00042880"/>
    <w:rsid w:val="00042981"/>
    <w:rsid w:val="00043761"/>
    <w:rsid w:val="0004650E"/>
    <w:rsid w:val="0004695F"/>
    <w:rsid w:val="00046CA8"/>
    <w:rsid w:val="000502CA"/>
    <w:rsid w:val="0005081D"/>
    <w:rsid w:val="000525E6"/>
    <w:rsid w:val="0005497E"/>
    <w:rsid w:val="00055B41"/>
    <w:rsid w:val="000569CB"/>
    <w:rsid w:val="00060199"/>
    <w:rsid w:val="00060A9A"/>
    <w:rsid w:val="00061BEF"/>
    <w:rsid w:val="0006210E"/>
    <w:rsid w:val="00063A74"/>
    <w:rsid w:val="00064D27"/>
    <w:rsid w:val="00065695"/>
    <w:rsid w:val="00066167"/>
    <w:rsid w:val="00066226"/>
    <w:rsid w:val="00066662"/>
    <w:rsid w:val="0006723C"/>
    <w:rsid w:val="000723A7"/>
    <w:rsid w:val="00074977"/>
    <w:rsid w:val="00074E66"/>
    <w:rsid w:val="000776A1"/>
    <w:rsid w:val="00077A08"/>
    <w:rsid w:val="00077DE2"/>
    <w:rsid w:val="00085214"/>
    <w:rsid w:val="00085941"/>
    <w:rsid w:val="00091624"/>
    <w:rsid w:val="00095426"/>
    <w:rsid w:val="00095937"/>
    <w:rsid w:val="00096357"/>
    <w:rsid w:val="0009698C"/>
    <w:rsid w:val="00097B7D"/>
    <w:rsid w:val="000A0B20"/>
    <w:rsid w:val="000A26E7"/>
    <w:rsid w:val="000A2E46"/>
    <w:rsid w:val="000A328B"/>
    <w:rsid w:val="000A46C7"/>
    <w:rsid w:val="000A4D13"/>
    <w:rsid w:val="000A5F3E"/>
    <w:rsid w:val="000A64A5"/>
    <w:rsid w:val="000A7617"/>
    <w:rsid w:val="000B3769"/>
    <w:rsid w:val="000B5200"/>
    <w:rsid w:val="000B5E62"/>
    <w:rsid w:val="000B7DDE"/>
    <w:rsid w:val="000C28F6"/>
    <w:rsid w:val="000C2BFC"/>
    <w:rsid w:val="000C31C1"/>
    <w:rsid w:val="000C328D"/>
    <w:rsid w:val="000C5A18"/>
    <w:rsid w:val="000C7016"/>
    <w:rsid w:val="000D3B5A"/>
    <w:rsid w:val="000D4837"/>
    <w:rsid w:val="000D49D7"/>
    <w:rsid w:val="000D4BE5"/>
    <w:rsid w:val="000D4CF4"/>
    <w:rsid w:val="000D4DAC"/>
    <w:rsid w:val="000D6173"/>
    <w:rsid w:val="000E04E5"/>
    <w:rsid w:val="000E4611"/>
    <w:rsid w:val="000E5420"/>
    <w:rsid w:val="000E61B6"/>
    <w:rsid w:val="000E66D0"/>
    <w:rsid w:val="000E7A19"/>
    <w:rsid w:val="000F09A5"/>
    <w:rsid w:val="000F16A9"/>
    <w:rsid w:val="000F3348"/>
    <w:rsid w:val="000F3BDA"/>
    <w:rsid w:val="000F4257"/>
    <w:rsid w:val="000F5115"/>
    <w:rsid w:val="000F58E7"/>
    <w:rsid w:val="000F72E4"/>
    <w:rsid w:val="001000E9"/>
    <w:rsid w:val="0010187E"/>
    <w:rsid w:val="00102633"/>
    <w:rsid w:val="00102F4C"/>
    <w:rsid w:val="00103A60"/>
    <w:rsid w:val="00104A9E"/>
    <w:rsid w:val="001057CA"/>
    <w:rsid w:val="00105C32"/>
    <w:rsid w:val="0010630B"/>
    <w:rsid w:val="001068E7"/>
    <w:rsid w:val="00106B88"/>
    <w:rsid w:val="00110654"/>
    <w:rsid w:val="00112C2B"/>
    <w:rsid w:val="00112DAD"/>
    <w:rsid w:val="001152F4"/>
    <w:rsid w:val="001203D4"/>
    <w:rsid w:val="001203FF"/>
    <w:rsid w:val="00121F8A"/>
    <w:rsid w:val="00122D09"/>
    <w:rsid w:val="0012345A"/>
    <w:rsid w:val="00123725"/>
    <w:rsid w:val="001248DE"/>
    <w:rsid w:val="001255CB"/>
    <w:rsid w:val="0012672D"/>
    <w:rsid w:val="0012750A"/>
    <w:rsid w:val="00127EAF"/>
    <w:rsid w:val="0013025A"/>
    <w:rsid w:val="001304D3"/>
    <w:rsid w:val="001305E6"/>
    <w:rsid w:val="001308BC"/>
    <w:rsid w:val="00131605"/>
    <w:rsid w:val="00132AF0"/>
    <w:rsid w:val="00133247"/>
    <w:rsid w:val="00133431"/>
    <w:rsid w:val="00134476"/>
    <w:rsid w:val="00134C9E"/>
    <w:rsid w:val="00135987"/>
    <w:rsid w:val="00135D38"/>
    <w:rsid w:val="00135FD5"/>
    <w:rsid w:val="00136F8A"/>
    <w:rsid w:val="00137891"/>
    <w:rsid w:val="00142252"/>
    <w:rsid w:val="00143AED"/>
    <w:rsid w:val="00144ECE"/>
    <w:rsid w:val="00145E8A"/>
    <w:rsid w:val="001462A0"/>
    <w:rsid w:val="001471DC"/>
    <w:rsid w:val="001506D5"/>
    <w:rsid w:val="001507F5"/>
    <w:rsid w:val="00150813"/>
    <w:rsid w:val="001514B4"/>
    <w:rsid w:val="00151904"/>
    <w:rsid w:val="00151DD6"/>
    <w:rsid w:val="0015292D"/>
    <w:rsid w:val="00155661"/>
    <w:rsid w:val="0015611D"/>
    <w:rsid w:val="00157DC2"/>
    <w:rsid w:val="001608D3"/>
    <w:rsid w:val="00160C07"/>
    <w:rsid w:val="001617F0"/>
    <w:rsid w:val="0016188A"/>
    <w:rsid w:val="00161C86"/>
    <w:rsid w:val="00162F0E"/>
    <w:rsid w:val="00163B3D"/>
    <w:rsid w:val="00165C96"/>
    <w:rsid w:val="00166FB2"/>
    <w:rsid w:val="00167A5C"/>
    <w:rsid w:val="001700D8"/>
    <w:rsid w:val="00170839"/>
    <w:rsid w:val="001716D5"/>
    <w:rsid w:val="00172CFF"/>
    <w:rsid w:val="00174D90"/>
    <w:rsid w:val="001754E6"/>
    <w:rsid w:val="00175A03"/>
    <w:rsid w:val="001770E1"/>
    <w:rsid w:val="0017791E"/>
    <w:rsid w:val="001801E5"/>
    <w:rsid w:val="00180350"/>
    <w:rsid w:val="0018386B"/>
    <w:rsid w:val="00187BF3"/>
    <w:rsid w:val="00191108"/>
    <w:rsid w:val="0019286D"/>
    <w:rsid w:val="0019452B"/>
    <w:rsid w:val="00194AAD"/>
    <w:rsid w:val="00194B06"/>
    <w:rsid w:val="001952DA"/>
    <w:rsid w:val="001A0880"/>
    <w:rsid w:val="001A0FCE"/>
    <w:rsid w:val="001A14E6"/>
    <w:rsid w:val="001A1549"/>
    <w:rsid w:val="001A23C1"/>
    <w:rsid w:val="001A3586"/>
    <w:rsid w:val="001A3DF8"/>
    <w:rsid w:val="001A424B"/>
    <w:rsid w:val="001A4A9B"/>
    <w:rsid w:val="001A52F1"/>
    <w:rsid w:val="001A634E"/>
    <w:rsid w:val="001B06F0"/>
    <w:rsid w:val="001B0C73"/>
    <w:rsid w:val="001B24A4"/>
    <w:rsid w:val="001B7AA3"/>
    <w:rsid w:val="001C1E8D"/>
    <w:rsid w:val="001C343D"/>
    <w:rsid w:val="001C38D9"/>
    <w:rsid w:val="001C39B0"/>
    <w:rsid w:val="001C52FA"/>
    <w:rsid w:val="001C5B5E"/>
    <w:rsid w:val="001C7153"/>
    <w:rsid w:val="001D2C48"/>
    <w:rsid w:val="001D74D0"/>
    <w:rsid w:val="001E0696"/>
    <w:rsid w:val="001E1FD7"/>
    <w:rsid w:val="001E42E1"/>
    <w:rsid w:val="001E48B7"/>
    <w:rsid w:val="001E71F6"/>
    <w:rsid w:val="001F00A4"/>
    <w:rsid w:val="001F2118"/>
    <w:rsid w:val="001F27C7"/>
    <w:rsid w:val="001F2DF4"/>
    <w:rsid w:val="001F463C"/>
    <w:rsid w:val="001F46EC"/>
    <w:rsid w:val="001F4F30"/>
    <w:rsid w:val="001F5121"/>
    <w:rsid w:val="001F5E13"/>
    <w:rsid w:val="001F62E2"/>
    <w:rsid w:val="00200C50"/>
    <w:rsid w:val="00200D73"/>
    <w:rsid w:val="002015AC"/>
    <w:rsid w:val="002026DB"/>
    <w:rsid w:val="0020450A"/>
    <w:rsid w:val="002051E2"/>
    <w:rsid w:val="00212311"/>
    <w:rsid w:val="00212611"/>
    <w:rsid w:val="00212CF3"/>
    <w:rsid w:val="00212D35"/>
    <w:rsid w:val="002146D4"/>
    <w:rsid w:val="00214979"/>
    <w:rsid w:val="00217CCE"/>
    <w:rsid w:val="00217EA3"/>
    <w:rsid w:val="002211C0"/>
    <w:rsid w:val="0022184E"/>
    <w:rsid w:val="00221D6E"/>
    <w:rsid w:val="00222556"/>
    <w:rsid w:val="0022280A"/>
    <w:rsid w:val="002230BA"/>
    <w:rsid w:val="002231EB"/>
    <w:rsid w:val="0022361E"/>
    <w:rsid w:val="002237F5"/>
    <w:rsid w:val="00223B32"/>
    <w:rsid w:val="00224120"/>
    <w:rsid w:val="00225621"/>
    <w:rsid w:val="00225BB2"/>
    <w:rsid w:val="0022691B"/>
    <w:rsid w:val="0023050C"/>
    <w:rsid w:val="00235E0E"/>
    <w:rsid w:val="00237C92"/>
    <w:rsid w:val="00243792"/>
    <w:rsid w:val="00245A16"/>
    <w:rsid w:val="00246D66"/>
    <w:rsid w:val="00246FB4"/>
    <w:rsid w:val="00247318"/>
    <w:rsid w:val="00250555"/>
    <w:rsid w:val="00250D50"/>
    <w:rsid w:val="0025101B"/>
    <w:rsid w:val="00253645"/>
    <w:rsid w:val="00253F15"/>
    <w:rsid w:val="00256931"/>
    <w:rsid w:val="00263B4D"/>
    <w:rsid w:val="00263B9E"/>
    <w:rsid w:val="002649A2"/>
    <w:rsid w:val="00265195"/>
    <w:rsid w:val="00266941"/>
    <w:rsid w:val="002700A8"/>
    <w:rsid w:val="002704AE"/>
    <w:rsid w:val="0027166B"/>
    <w:rsid w:val="00273B54"/>
    <w:rsid w:val="0027556F"/>
    <w:rsid w:val="00275663"/>
    <w:rsid w:val="0027675B"/>
    <w:rsid w:val="00282392"/>
    <w:rsid w:val="0028291A"/>
    <w:rsid w:val="00284C31"/>
    <w:rsid w:val="00286359"/>
    <w:rsid w:val="00287E02"/>
    <w:rsid w:val="00290F2E"/>
    <w:rsid w:val="00291EF2"/>
    <w:rsid w:val="002924AE"/>
    <w:rsid w:val="002937F5"/>
    <w:rsid w:val="00293C87"/>
    <w:rsid w:val="0029539E"/>
    <w:rsid w:val="002954C1"/>
    <w:rsid w:val="00295F51"/>
    <w:rsid w:val="002963DF"/>
    <w:rsid w:val="002A1338"/>
    <w:rsid w:val="002A1ADB"/>
    <w:rsid w:val="002A2B39"/>
    <w:rsid w:val="002A3015"/>
    <w:rsid w:val="002A39F9"/>
    <w:rsid w:val="002A4C60"/>
    <w:rsid w:val="002A4E91"/>
    <w:rsid w:val="002A5983"/>
    <w:rsid w:val="002A6006"/>
    <w:rsid w:val="002A637A"/>
    <w:rsid w:val="002A6FDC"/>
    <w:rsid w:val="002A75A2"/>
    <w:rsid w:val="002B00C0"/>
    <w:rsid w:val="002B0105"/>
    <w:rsid w:val="002B09B5"/>
    <w:rsid w:val="002B563B"/>
    <w:rsid w:val="002B586F"/>
    <w:rsid w:val="002C0287"/>
    <w:rsid w:val="002C28EF"/>
    <w:rsid w:val="002C3121"/>
    <w:rsid w:val="002C51B3"/>
    <w:rsid w:val="002C57B4"/>
    <w:rsid w:val="002C5ABB"/>
    <w:rsid w:val="002C5F6E"/>
    <w:rsid w:val="002C6C9B"/>
    <w:rsid w:val="002C6F62"/>
    <w:rsid w:val="002C7941"/>
    <w:rsid w:val="002C7AA7"/>
    <w:rsid w:val="002D0F0A"/>
    <w:rsid w:val="002D184A"/>
    <w:rsid w:val="002D25FA"/>
    <w:rsid w:val="002D2906"/>
    <w:rsid w:val="002D44E5"/>
    <w:rsid w:val="002D5147"/>
    <w:rsid w:val="002D7376"/>
    <w:rsid w:val="002E02B3"/>
    <w:rsid w:val="002E0580"/>
    <w:rsid w:val="002E35BB"/>
    <w:rsid w:val="002E3D63"/>
    <w:rsid w:val="002E4579"/>
    <w:rsid w:val="002E4784"/>
    <w:rsid w:val="002E5D75"/>
    <w:rsid w:val="002E67B7"/>
    <w:rsid w:val="002E6BEA"/>
    <w:rsid w:val="002F48C6"/>
    <w:rsid w:val="002F4C03"/>
    <w:rsid w:val="002F517F"/>
    <w:rsid w:val="00300BA9"/>
    <w:rsid w:val="00301209"/>
    <w:rsid w:val="00304169"/>
    <w:rsid w:val="00304221"/>
    <w:rsid w:val="003049E9"/>
    <w:rsid w:val="003059CB"/>
    <w:rsid w:val="00305F4D"/>
    <w:rsid w:val="0030600F"/>
    <w:rsid w:val="0030699C"/>
    <w:rsid w:val="00307BF6"/>
    <w:rsid w:val="00307D02"/>
    <w:rsid w:val="00311F60"/>
    <w:rsid w:val="003124F2"/>
    <w:rsid w:val="0031291B"/>
    <w:rsid w:val="0031551E"/>
    <w:rsid w:val="00316091"/>
    <w:rsid w:val="0031703D"/>
    <w:rsid w:val="00320069"/>
    <w:rsid w:val="00320A4F"/>
    <w:rsid w:val="00323846"/>
    <w:rsid w:val="00323BCA"/>
    <w:rsid w:val="003255B7"/>
    <w:rsid w:val="00325892"/>
    <w:rsid w:val="00327BE5"/>
    <w:rsid w:val="003301BF"/>
    <w:rsid w:val="003308E0"/>
    <w:rsid w:val="0033221A"/>
    <w:rsid w:val="00332772"/>
    <w:rsid w:val="00334E06"/>
    <w:rsid w:val="00335692"/>
    <w:rsid w:val="00337D08"/>
    <w:rsid w:val="0034292C"/>
    <w:rsid w:val="00343289"/>
    <w:rsid w:val="0034366D"/>
    <w:rsid w:val="00344716"/>
    <w:rsid w:val="003456AF"/>
    <w:rsid w:val="00345A80"/>
    <w:rsid w:val="00351B79"/>
    <w:rsid w:val="00354558"/>
    <w:rsid w:val="003550ED"/>
    <w:rsid w:val="00355F96"/>
    <w:rsid w:val="00356A1F"/>
    <w:rsid w:val="003573B4"/>
    <w:rsid w:val="00363ADC"/>
    <w:rsid w:val="00363B8E"/>
    <w:rsid w:val="00364495"/>
    <w:rsid w:val="0036697F"/>
    <w:rsid w:val="00370CB9"/>
    <w:rsid w:val="0037184B"/>
    <w:rsid w:val="00373394"/>
    <w:rsid w:val="00374C08"/>
    <w:rsid w:val="00375F4A"/>
    <w:rsid w:val="00377A7B"/>
    <w:rsid w:val="0038083A"/>
    <w:rsid w:val="0038442D"/>
    <w:rsid w:val="003849E8"/>
    <w:rsid w:val="0039127C"/>
    <w:rsid w:val="00391679"/>
    <w:rsid w:val="00391AC2"/>
    <w:rsid w:val="00394166"/>
    <w:rsid w:val="00394171"/>
    <w:rsid w:val="003946E0"/>
    <w:rsid w:val="0039484B"/>
    <w:rsid w:val="00397DA2"/>
    <w:rsid w:val="003A1E0D"/>
    <w:rsid w:val="003A222F"/>
    <w:rsid w:val="003A22C3"/>
    <w:rsid w:val="003A2431"/>
    <w:rsid w:val="003A2583"/>
    <w:rsid w:val="003A29A1"/>
    <w:rsid w:val="003A3490"/>
    <w:rsid w:val="003A4B47"/>
    <w:rsid w:val="003A553B"/>
    <w:rsid w:val="003A7F31"/>
    <w:rsid w:val="003B0434"/>
    <w:rsid w:val="003B1D53"/>
    <w:rsid w:val="003B2209"/>
    <w:rsid w:val="003B5C91"/>
    <w:rsid w:val="003B786E"/>
    <w:rsid w:val="003C0553"/>
    <w:rsid w:val="003C171E"/>
    <w:rsid w:val="003C322D"/>
    <w:rsid w:val="003C6AEE"/>
    <w:rsid w:val="003C79F1"/>
    <w:rsid w:val="003D1F5E"/>
    <w:rsid w:val="003E0AD2"/>
    <w:rsid w:val="003E1AFE"/>
    <w:rsid w:val="003E4983"/>
    <w:rsid w:val="003E6F29"/>
    <w:rsid w:val="003E7D38"/>
    <w:rsid w:val="003F2B51"/>
    <w:rsid w:val="003F488E"/>
    <w:rsid w:val="003F5FC8"/>
    <w:rsid w:val="003F6A36"/>
    <w:rsid w:val="003F6B4B"/>
    <w:rsid w:val="0040003A"/>
    <w:rsid w:val="00400118"/>
    <w:rsid w:val="00401C0A"/>
    <w:rsid w:val="004020F0"/>
    <w:rsid w:val="00407B21"/>
    <w:rsid w:val="004107BD"/>
    <w:rsid w:val="0041238B"/>
    <w:rsid w:val="00417209"/>
    <w:rsid w:val="00420D7C"/>
    <w:rsid w:val="00420FE1"/>
    <w:rsid w:val="004212EB"/>
    <w:rsid w:val="00422470"/>
    <w:rsid w:val="00422BB2"/>
    <w:rsid w:val="00423273"/>
    <w:rsid w:val="00424996"/>
    <w:rsid w:val="00425B5D"/>
    <w:rsid w:val="004264AE"/>
    <w:rsid w:val="004304D2"/>
    <w:rsid w:val="004306CF"/>
    <w:rsid w:val="0043171D"/>
    <w:rsid w:val="00431958"/>
    <w:rsid w:val="00432D4A"/>
    <w:rsid w:val="00432FC6"/>
    <w:rsid w:val="00433113"/>
    <w:rsid w:val="004339FD"/>
    <w:rsid w:val="00433C8A"/>
    <w:rsid w:val="00434C55"/>
    <w:rsid w:val="00437E52"/>
    <w:rsid w:val="00441DCC"/>
    <w:rsid w:val="00442041"/>
    <w:rsid w:val="0044206E"/>
    <w:rsid w:val="00442A09"/>
    <w:rsid w:val="0044355E"/>
    <w:rsid w:val="00447B8E"/>
    <w:rsid w:val="00447FC5"/>
    <w:rsid w:val="004518C9"/>
    <w:rsid w:val="0045199D"/>
    <w:rsid w:val="00451DBB"/>
    <w:rsid w:val="00451F55"/>
    <w:rsid w:val="00456C46"/>
    <w:rsid w:val="00456D00"/>
    <w:rsid w:val="004571BE"/>
    <w:rsid w:val="00460142"/>
    <w:rsid w:val="00462965"/>
    <w:rsid w:val="00465F32"/>
    <w:rsid w:val="00472867"/>
    <w:rsid w:val="004730B7"/>
    <w:rsid w:val="00473ACC"/>
    <w:rsid w:val="00473E08"/>
    <w:rsid w:val="00475D9A"/>
    <w:rsid w:val="00476877"/>
    <w:rsid w:val="00476952"/>
    <w:rsid w:val="004771EC"/>
    <w:rsid w:val="0047784C"/>
    <w:rsid w:val="00481CB6"/>
    <w:rsid w:val="00486848"/>
    <w:rsid w:val="0048778D"/>
    <w:rsid w:val="00487924"/>
    <w:rsid w:val="00490701"/>
    <w:rsid w:val="00492321"/>
    <w:rsid w:val="00492F3A"/>
    <w:rsid w:val="00494FB9"/>
    <w:rsid w:val="004958A1"/>
    <w:rsid w:val="00496058"/>
    <w:rsid w:val="004966A9"/>
    <w:rsid w:val="004A003A"/>
    <w:rsid w:val="004A244E"/>
    <w:rsid w:val="004A2855"/>
    <w:rsid w:val="004A5CD6"/>
    <w:rsid w:val="004A6267"/>
    <w:rsid w:val="004B0D26"/>
    <w:rsid w:val="004B1C02"/>
    <w:rsid w:val="004B32F5"/>
    <w:rsid w:val="004B35A7"/>
    <w:rsid w:val="004B4D93"/>
    <w:rsid w:val="004B509A"/>
    <w:rsid w:val="004B54E0"/>
    <w:rsid w:val="004B62E4"/>
    <w:rsid w:val="004B7001"/>
    <w:rsid w:val="004C0C7B"/>
    <w:rsid w:val="004C1582"/>
    <w:rsid w:val="004C184C"/>
    <w:rsid w:val="004C2755"/>
    <w:rsid w:val="004C38A2"/>
    <w:rsid w:val="004C40A8"/>
    <w:rsid w:val="004C4411"/>
    <w:rsid w:val="004C67BE"/>
    <w:rsid w:val="004C6E3A"/>
    <w:rsid w:val="004D27B1"/>
    <w:rsid w:val="004D3572"/>
    <w:rsid w:val="004D4810"/>
    <w:rsid w:val="004D52DE"/>
    <w:rsid w:val="004D5FF0"/>
    <w:rsid w:val="004D7BD3"/>
    <w:rsid w:val="004D7DD8"/>
    <w:rsid w:val="004E01DC"/>
    <w:rsid w:val="004E22ED"/>
    <w:rsid w:val="004E2528"/>
    <w:rsid w:val="004E2B6E"/>
    <w:rsid w:val="004E3FBC"/>
    <w:rsid w:val="004E5A5D"/>
    <w:rsid w:val="004E67C1"/>
    <w:rsid w:val="004E78D9"/>
    <w:rsid w:val="004F0767"/>
    <w:rsid w:val="004F1744"/>
    <w:rsid w:val="004F19FA"/>
    <w:rsid w:val="004F3F01"/>
    <w:rsid w:val="004F66F3"/>
    <w:rsid w:val="004F7E2D"/>
    <w:rsid w:val="0050041C"/>
    <w:rsid w:val="005005AD"/>
    <w:rsid w:val="0050224C"/>
    <w:rsid w:val="0050346B"/>
    <w:rsid w:val="00503AB7"/>
    <w:rsid w:val="00504555"/>
    <w:rsid w:val="00504A07"/>
    <w:rsid w:val="00504B8A"/>
    <w:rsid w:val="00505D09"/>
    <w:rsid w:val="005065C5"/>
    <w:rsid w:val="00506A38"/>
    <w:rsid w:val="00506D51"/>
    <w:rsid w:val="005076FA"/>
    <w:rsid w:val="00507D40"/>
    <w:rsid w:val="00510449"/>
    <w:rsid w:val="00511264"/>
    <w:rsid w:val="00511A39"/>
    <w:rsid w:val="00512963"/>
    <w:rsid w:val="005130D7"/>
    <w:rsid w:val="00514A3C"/>
    <w:rsid w:val="00514B78"/>
    <w:rsid w:val="00514D6B"/>
    <w:rsid w:val="005150C3"/>
    <w:rsid w:val="00515EA5"/>
    <w:rsid w:val="005176E1"/>
    <w:rsid w:val="00520EEC"/>
    <w:rsid w:val="005234FF"/>
    <w:rsid w:val="00523C8B"/>
    <w:rsid w:val="00523FAF"/>
    <w:rsid w:val="005243B0"/>
    <w:rsid w:val="00524C58"/>
    <w:rsid w:val="00524F21"/>
    <w:rsid w:val="005258C2"/>
    <w:rsid w:val="0052634A"/>
    <w:rsid w:val="00527804"/>
    <w:rsid w:val="00530DBA"/>
    <w:rsid w:val="00530DCA"/>
    <w:rsid w:val="00532D9E"/>
    <w:rsid w:val="0053386B"/>
    <w:rsid w:val="005344EE"/>
    <w:rsid w:val="00534A44"/>
    <w:rsid w:val="00537C53"/>
    <w:rsid w:val="005419AB"/>
    <w:rsid w:val="0054209D"/>
    <w:rsid w:val="00545A72"/>
    <w:rsid w:val="005468E2"/>
    <w:rsid w:val="0055255F"/>
    <w:rsid w:val="00552CB0"/>
    <w:rsid w:val="00553241"/>
    <w:rsid w:val="0055423B"/>
    <w:rsid w:val="00554CC5"/>
    <w:rsid w:val="0055503A"/>
    <w:rsid w:val="00555816"/>
    <w:rsid w:val="005558FA"/>
    <w:rsid w:val="005624A6"/>
    <w:rsid w:val="00562910"/>
    <w:rsid w:val="005632A1"/>
    <w:rsid w:val="00564394"/>
    <w:rsid w:val="00564B66"/>
    <w:rsid w:val="00567376"/>
    <w:rsid w:val="005708EF"/>
    <w:rsid w:val="005711F6"/>
    <w:rsid w:val="00573D91"/>
    <w:rsid w:val="00574749"/>
    <w:rsid w:val="00574CA1"/>
    <w:rsid w:val="00575288"/>
    <w:rsid w:val="005755E7"/>
    <w:rsid w:val="005756B8"/>
    <w:rsid w:val="00576602"/>
    <w:rsid w:val="005766B2"/>
    <w:rsid w:val="005770C8"/>
    <w:rsid w:val="00577ABD"/>
    <w:rsid w:val="005801D8"/>
    <w:rsid w:val="00580D38"/>
    <w:rsid w:val="0058120A"/>
    <w:rsid w:val="00581B9F"/>
    <w:rsid w:val="00581E12"/>
    <w:rsid w:val="005860BF"/>
    <w:rsid w:val="005865FA"/>
    <w:rsid w:val="00587022"/>
    <w:rsid w:val="005872B0"/>
    <w:rsid w:val="00590D5F"/>
    <w:rsid w:val="005918B1"/>
    <w:rsid w:val="00593045"/>
    <w:rsid w:val="0059398B"/>
    <w:rsid w:val="00593F65"/>
    <w:rsid w:val="005944B7"/>
    <w:rsid w:val="00594AAD"/>
    <w:rsid w:val="00594FA1"/>
    <w:rsid w:val="005968A7"/>
    <w:rsid w:val="005A0AFF"/>
    <w:rsid w:val="005A275F"/>
    <w:rsid w:val="005A2767"/>
    <w:rsid w:val="005A6FFA"/>
    <w:rsid w:val="005B44B7"/>
    <w:rsid w:val="005B4AF1"/>
    <w:rsid w:val="005B4EDC"/>
    <w:rsid w:val="005B52A2"/>
    <w:rsid w:val="005B6A87"/>
    <w:rsid w:val="005C193E"/>
    <w:rsid w:val="005C1B22"/>
    <w:rsid w:val="005C1C21"/>
    <w:rsid w:val="005C38D9"/>
    <w:rsid w:val="005C57E6"/>
    <w:rsid w:val="005C718E"/>
    <w:rsid w:val="005D018D"/>
    <w:rsid w:val="005D07F2"/>
    <w:rsid w:val="005D20B2"/>
    <w:rsid w:val="005D4B78"/>
    <w:rsid w:val="005D63F1"/>
    <w:rsid w:val="005D6E2F"/>
    <w:rsid w:val="005D7EDE"/>
    <w:rsid w:val="005E0E9E"/>
    <w:rsid w:val="005E3C44"/>
    <w:rsid w:val="005E41B2"/>
    <w:rsid w:val="005E490C"/>
    <w:rsid w:val="005E5B42"/>
    <w:rsid w:val="005E6410"/>
    <w:rsid w:val="005E6890"/>
    <w:rsid w:val="005E75C1"/>
    <w:rsid w:val="005F0082"/>
    <w:rsid w:val="005F082A"/>
    <w:rsid w:val="005F25B0"/>
    <w:rsid w:val="005F3DD7"/>
    <w:rsid w:val="005F4723"/>
    <w:rsid w:val="005F592D"/>
    <w:rsid w:val="005F5D9A"/>
    <w:rsid w:val="005F78A0"/>
    <w:rsid w:val="00602EC6"/>
    <w:rsid w:val="006039DD"/>
    <w:rsid w:val="006052BC"/>
    <w:rsid w:val="006059B4"/>
    <w:rsid w:val="0060696E"/>
    <w:rsid w:val="00607528"/>
    <w:rsid w:val="00607C2D"/>
    <w:rsid w:val="00610373"/>
    <w:rsid w:val="00611BB5"/>
    <w:rsid w:val="006134D1"/>
    <w:rsid w:val="006138A7"/>
    <w:rsid w:val="00613EB3"/>
    <w:rsid w:val="00614207"/>
    <w:rsid w:val="00614B63"/>
    <w:rsid w:val="00615497"/>
    <w:rsid w:val="00615B8B"/>
    <w:rsid w:val="006174F7"/>
    <w:rsid w:val="0061787E"/>
    <w:rsid w:val="00617DE8"/>
    <w:rsid w:val="006213D7"/>
    <w:rsid w:val="00621D97"/>
    <w:rsid w:val="006223A7"/>
    <w:rsid w:val="00622A4B"/>
    <w:rsid w:val="00622FE6"/>
    <w:rsid w:val="00623378"/>
    <w:rsid w:val="006236FB"/>
    <w:rsid w:val="00623DA7"/>
    <w:rsid w:val="006257C8"/>
    <w:rsid w:val="00626EE9"/>
    <w:rsid w:val="00631607"/>
    <w:rsid w:val="00634EC7"/>
    <w:rsid w:val="0063520C"/>
    <w:rsid w:val="006353EA"/>
    <w:rsid w:val="006378F4"/>
    <w:rsid w:val="00637E88"/>
    <w:rsid w:val="00640237"/>
    <w:rsid w:val="006405A9"/>
    <w:rsid w:val="006407FC"/>
    <w:rsid w:val="00641350"/>
    <w:rsid w:val="00641A4E"/>
    <w:rsid w:val="00641FD9"/>
    <w:rsid w:val="006425DF"/>
    <w:rsid w:val="006426F7"/>
    <w:rsid w:val="00643536"/>
    <w:rsid w:val="00651317"/>
    <w:rsid w:val="0065303D"/>
    <w:rsid w:val="0065459C"/>
    <w:rsid w:val="0065549F"/>
    <w:rsid w:val="006556BB"/>
    <w:rsid w:val="00655DD7"/>
    <w:rsid w:val="00657023"/>
    <w:rsid w:val="00660184"/>
    <w:rsid w:val="006618A3"/>
    <w:rsid w:val="006647A9"/>
    <w:rsid w:val="0066480C"/>
    <w:rsid w:val="00665615"/>
    <w:rsid w:val="00665C5B"/>
    <w:rsid w:val="0066609E"/>
    <w:rsid w:val="006667C5"/>
    <w:rsid w:val="00667071"/>
    <w:rsid w:val="00670676"/>
    <w:rsid w:val="0067188B"/>
    <w:rsid w:val="00675969"/>
    <w:rsid w:val="00675FE0"/>
    <w:rsid w:val="00676D96"/>
    <w:rsid w:val="00676DEF"/>
    <w:rsid w:val="006772F5"/>
    <w:rsid w:val="0068148D"/>
    <w:rsid w:val="00682D4F"/>
    <w:rsid w:val="006836AD"/>
    <w:rsid w:val="00683C6E"/>
    <w:rsid w:val="00683E8C"/>
    <w:rsid w:val="00684D56"/>
    <w:rsid w:val="006851FF"/>
    <w:rsid w:val="00685A54"/>
    <w:rsid w:val="00686DF7"/>
    <w:rsid w:val="006870E2"/>
    <w:rsid w:val="006874BD"/>
    <w:rsid w:val="0068775F"/>
    <w:rsid w:val="00687E9D"/>
    <w:rsid w:val="00690160"/>
    <w:rsid w:val="006903D1"/>
    <w:rsid w:val="00690886"/>
    <w:rsid w:val="00692A06"/>
    <w:rsid w:val="00692B5A"/>
    <w:rsid w:val="00692D2D"/>
    <w:rsid w:val="006940F0"/>
    <w:rsid w:val="00694EB4"/>
    <w:rsid w:val="006A01CC"/>
    <w:rsid w:val="006A0343"/>
    <w:rsid w:val="006A0E8E"/>
    <w:rsid w:val="006A2989"/>
    <w:rsid w:val="006A3A65"/>
    <w:rsid w:val="006A414D"/>
    <w:rsid w:val="006A4585"/>
    <w:rsid w:val="006A6EA5"/>
    <w:rsid w:val="006A722B"/>
    <w:rsid w:val="006A7406"/>
    <w:rsid w:val="006B0FB8"/>
    <w:rsid w:val="006B2822"/>
    <w:rsid w:val="006B4BDF"/>
    <w:rsid w:val="006B4E2F"/>
    <w:rsid w:val="006B6C75"/>
    <w:rsid w:val="006B6D11"/>
    <w:rsid w:val="006C18F9"/>
    <w:rsid w:val="006C1E92"/>
    <w:rsid w:val="006C1F08"/>
    <w:rsid w:val="006C28E2"/>
    <w:rsid w:val="006C408C"/>
    <w:rsid w:val="006C41A5"/>
    <w:rsid w:val="006C4A5C"/>
    <w:rsid w:val="006C5FD7"/>
    <w:rsid w:val="006D1269"/>
    <w:rsid w:val="006D173A"/>
    <w:rsid w:val="006D451E"/>
    <w:rsid w:val="006D472D"/>
    <w:rsid w:val="006D5E29"/>
    <w:rsid w:val="006D7AEE"/>
    <w:rsid w:val="006E030F"/>
    <w:rsid w:val="006E2D08"/>
    <w:rsid w:val="006E48AF"/>
    <w:rsid w:val="006E54CA"/>
    <w:rsid w:val="006E6EF8"/>
    <w:rsid w:val="006F0DF7"/>
    <w:rsid w:val="006F27F1"/>
    <w:rsid w:val="006F5EAB"/>
    <w:rsid w:val="006F6F0D"/>
    <w:rsid w:val="00700F8C"/>
    <w:rsid w:val="00702AC2"/>
    <w:rsid w:val="00703324"/>
    <w:rsid w:val="0070547D"/>
    <w:rsid w:val="007110D4"/>
    <w:rsid w:val="00711BC9"/>
    <w:rsid w:val="00712984"/>
    <w:rsid w:val="0071405D"/>
    <w:rsid w:val="007152DD"/>
    <w:rsid w:val="00715636"/>
    <w:rsid w:val="00715A54"/>
    <w:rsid w:val="0071731E"/>
    <w:rsid w:val="00717974"/>
    <w:rsid w:val="00717DEB"/>
    <w:rsid w:val="00720919"/>
    <w:rsid w:val="007219FF"/>
    <w:rsid w:val="00721A2C"/>
    <w:rsid w:val="00721F63"/>
    <w:rsid w:val="00722C6F"/>
    <w:rsid w:val="007268E4"/>
    <w:rsid w:val="00730CCD"/>
    <w:rsid w:val="00733E1D"/>
    <w:rsid w:val="00735044"/>
    <w:rsid w:val="00736222"/>
    <w:rsid w:val="007369F9"/>
    <w:rsid w:val="007373A3"/>
    <w:rsid w:val="00743102"/>
    <w:rsid w:val="00743829"/>
    <w:rsid w:val="00743D11"/>
    <w:rsid w:val="00745243"/>
    <w:rsid w:val="00745635"/>
    <w:rsid w:val="0074601A"/>
    <w:rsid w:val="0074608C"/>
    <w:rsid w:val="00747760"/>
    <w:rsid w:val="007501CE"/>
    <w:rsid w:val="0075072B"/>
    <w:rsid w:val="00750FF1"/>
    <w:rsid w:val="0075238A"/>
    <w:rsid w:val="00752ED0"/>
    <w:rsid w:val="00754480"/>
    <w:rsid w:val="00754FEE"/>
    <w:rsid w:val="0075636A"/>
    <w:rsid w:val="00756838"/>
    <w:rsid w:val="007568DB"/>
    <w:rsid w:val="00757705"/>
    <w:rsid w:val="00760294"/>
    <w:rsid w:val="00761291"/>
    <w:rsid w:val="00761306"/>
    <w:rsid w:val="00763311"/>
    <w:rsid w:val="00766EAF"/>
    <w:rsid w:val="00766FE4"/>
    <w:rsid w:val="0076752D"/>
    <w:rsid w:val="00770382"/>
    <w:rsid w:val="00772907"/>
    <w:rsid w:val="00773913"/>
    <w:rsid w:val="00774F56"/>
    <w:rsid w:val="00776934"/>
    <w:rsid w:val="00776E6C"/>
    <w:rsid w:val="00777BDC"/>
    <w:rsid w:val="00780CA2"/>
    <w:rsid w:val="00781AFE"/>
    <w:rsid w:val="00781BB5"/>
    <w:rsid w:val="0078339D"/>
    <w:rsid w:val="00783FD1"/>
    <w:rsid w:val="0078412C"/>
    <w:rsid w:val="007858C3"/>
    <w:rsid w:val="00786C24"/>
    <w:rsid w:val="0079022C"/>
    <w:rsid w:val="00792D97"/>
    <w:rsid w:val="007930FC"/>
    <w:rsid w:val="00794FFB"/>
    <w:rsid w:val="0079649F"/>
    <w:rsid w:val="00797E47"/>
    <w:rsid w:val="007A0677"/>
    <w:rsid w:val="007A0B70"/>
    <w:rsid w:val="007A1082"/>
    <w:rsid w:val="007A13D2"/>
    <w:rsid w:val="007A2031"/>
    <w:rsid w:val="007A2C0E"/>
    <w:rsid w:val="007A2F72"/>
    <w:rsid w:val="007A4E93"/>
    <w:rsid w:val="007A69D9"/>
    <w:rsid w:val="007A7304"/>
    <w:rsid w:val="007B007E"/>
    <w:rsid w:val="007B2C06"/>
    <w:rsid w:val="007B351E"/>
    <w:rsid w:val="007B3E22"/>
    <w:rsid w:val="007B3E4A"/>
    <w:rsid w:val="007B4D39"/>
    <w:rsid w:val="007B6BB3"/>
    <w:rsid w:val="007B7102"/>
    <w:rsid w:val="007B77C7"/>
    <w:rsid w:val="007C0F51"/>
    <w:rsid w:val="007C185A"/>
    <w:rsid w:val="007C25F6"/>
    <w:rsid w:val="007C3161"/>
    <w:rsid w:val="007C3377"/>
    <w:rsid w:val="007C6837"/>
    <w:rsid w:val="007C6AF6"/>
    <w:rsid w:val="007C6AFC"/>
    <w:rsid w:val="007D080D"/>
    <w:rsid w:val="007D279A"/>
    <w:rsid w:val="007D4D01"/>
    <w:rsid w:val="007D508F"/>
    <w:rsid w:val="007D5BC3"/>
    <w:rsid w:val="007D63E6"/>
    <w:rsid w:val="007E06CC"/>
    <w:rsid w:val="007E1748"/>
    <w:rsid w:val="007E2776"/>
    <w:rsid w:val="007E2898"/>
    <w:rsid w:val="007E2945"/>
    <w:rsid w:val="007E4D5E"/>
    <w:rsid w:val="007F05DF"/>
    <w:rsid w:val="007F0CFE"/>
    <w:rsid w:val="007F2556"/>
    <w:rsid w:val="007F281E"/>
    <w:rsid w:val="007F317E"/>
    <w:rsid w:val="007F3998"/>
    <w:rsid w:val="007F580F"/>
    <w:rsid w:val="007F68A7"/>
    <w:rsid w:val="007F69B2"/>
    <w:rsid w:val="007F7F7E"/>
    <w:rsid w:val="00800908"/>
    <w:rsid w:val="00800B94"/>
    <w:rsid w:val="00800F25"/>
    <w:rsid w:val="008037BF"/>
    <w:rsid w:val="00803C66"/>
    <w:rsid w:val="008070E6"/>
    <w:rsid w:val="00807B98"/>
    <w:rsid w:val="00807C85"/>
    <w:rsid w:val="00811B50"/>
    <w:rsid w:val="0081210F"/>
    <w:rsid w:val="00812189"/>
    <w:rsid w:val="00813475"/>
    <w:rsid w:val="00814223"/>
    <w:rsid w:val="00814A08"/>
    <w:rsid w:val="00814EFD"/>
    <w:rsid w:val="0081527E"/>
    <w:rsid w:val="00815EEE"/>
    <w:rsid w:val="00817114"/>
    <w:rsid w:val="00817CB7"/>
    <w:rsid w:val="0082005D"/>
    <w:rsid w:val="00820673"/>
    <w:rsid w:val="00820E79"/>
    <w:rsid w:val="0082189B"/>
    <w:rsid w:val="00823A98"/>
    <w:rsid w:val="00825FDC"/>
    <w:rsid w:val="00826E93"/>
    <w:rsid w:val="008303B6"/>
    <w:rsid w:val="008306A6"/>
    <w:rsid w:val="00830FBF"/>
    <w:rsid w:val="0083112F"/>
    <w:rsid w:val="008328A6"/>
    <w:rsid w:val="0083303B"/>
    <w:rsid w:val="00833F40"/>
    <w:rsid w:val="008353AE"/>
    <w:rsid w:val="00835A76"/>
    <w:rsid w:val="00840AFF"/>
    <w:rsid w:val="00840DF0"/>
    <w:rsid w:val="00842BD7"/>
    <w:rsid w:val="00843F80"/>
    <w:rsid w:val="00844619"/>
    <w:rsid w:val="008502BC"/>
    <w:rsid w:val="00850812"/>
    <w:rsid w:val="008514E9"/>
    <w:rsid w:val="008517EF"/>
    <w:rsid w:val="00851B78"/>
    <w:rsid w:val="00854D43"/>
    <w:rsid w:val="0085542A"/>
    <w:rsid w:val="00855AD0"/>
    <w:rsid w:val="0085603F"/>
    <w:rsid w:val="00856C48"/>
    <w:rsid w:val="00856ED7"/>
    <w:rsid w:val="008608EF"/>
    <w:rsid w:val="008613B7"/>
    <w:rsid w:val="00861AB7"/>
    <w:rsid w:val="00862E08"/>
    <w:rsid w:val="00863156"/>
    <w:rsid w:val="00864BF8"/>
    <w:rsid w:val="00865DA4"/>
    <w:rsid w:val="00866226"/>
    <w:rsid w:val="008662A5"/>
    <w:rsid w:val="008668CC"/>
    <w:rsid w:val="00867882"/>
    <w:rsid w:val="008678F4"/>
    <w:rsid w:val="008723A0"/>
    <w:rsid w:val="008764EA"/>
    <w:rsid w:val="00877655"/>
    <w:rsid w:val="008776E3"/>
    <w:rsid w:val="0088066E"/>
    <w:rsid w:val="00880931"/>
    <w:rsid w:val="008828AA"/>
    <w:rsid w:val="00882D0A"/>
    <w:rsid w:val="00885BF1"/>
    <w:rsid w:val="00885C54"/>
    <w:rsid w:val="008867D4"/>
    <w:rsid w:val="0088693F"/>
    <w:rsid w:val="008901EE"/>
    <w:rsid w:val="00890C3C"/>
    <w:rsid w:val="00890E76"/>
    <w:rsid w:val="008917E2"/>
    <w:rsid w:val="00891F56"/>
    <w:rsid w:val="00892980"/>
    <w:rsid w:val="00893543"/>
    <w:rsid w:val="00894DE2"/>
    <w:rsid w:val="00894DED"/>
    <w:rsid w:val="00895508"/>
    <w:rsid w:val="00895600"/>
    <w:rsid w:val="008958C6"/>
    <w:rsid w:val="00896F64"/>
    <w:rsid w:val="00897125"/>
    <w:rsid w:val="008972A7"/>
    <w:rsid w:val="008A0106"/>
    <w:rsid w:val="008A2F10"/>
    <w:rsid w:val="008A3BF7"/>
    <w:rsid w:val="008A4529"/>
    <w:rsid w:val="008A4F98"/>
    <w:rsid w:val="008A5E75"/>
    <w:rsid w:val="008A6EFA"/>
    <w:rsid w:val="008A75AF"/>
    <w:rsid w:val="008A7EAC"/>
    <w:rsid w:val="008A7F30"/>
    <w:rsid w:val="008B03AC"/>
    <w:rsid w:val="008B0E93"/>
    <w:rsid w:val="008B1596"/>
    <w:rsid w:val="008B1E85"/>
    <w:rsid w:val="008B2A6B"/>
    <w:rsid w:val="008B3383"/>
    <w:rsid w:val="008B4ECF"/>
    <w:rsid w:val="008B5909"/>
    <w:rsid w:val="008B6616"/>
    <w:rsid w:val="008B673E"/>
    <w:rsid w:val="008B705E"/>
    <w:rsid w:val="008C0AC8"/>
    <w:rsid w:val="008C0ACD"/>
    <w:rsid w:val="008C1065"/>
    <w:rsid w:val="008C1F8D"/>
    <w:rsid w:val="008C31C6"/>
    <w:rsid w:val="008C555B"/>
    <w:rsid w:val="008C5871"/>
    <w:rsid w:val="008C77AF"/>
    <w:rsid w:val="008D34D0"/>
    <w:rsid w:val="008D37BB"/>
    <w:rsid w:val="008D5953"/>
    <w:rsid w:val="008D65B4"/>
    <w:rsid w:val="008D7C30"/>
    <w:rsid w:val="008E0CA7"/>
    <w:rsid w:val="008E24C9"/>
    <w:rsid w:val="008E4945"/>
    <w:rsid w:val="008E4DCD"/>
    <w:rsid w:val="008E6370"/>
    <w:rsid w:val="008E734C"/>
    <w:rsid w:val="008F1510"/>
    <w:rsid w:val="008F1676"/>
    <w:rsid w:val="008F1DFE"/>
    <w:rsid w:val="008F5082"/>
    <w:rsid w:val="008F59AD"/>
    <w:rsid w:val="008F6830"/>
    <w:rsid w:val="008F7EF3"/>
    <w:rsid w:val="0090014B"/>
    <w:rsid w:val="00904920"/>
    <w:rsid w:val="00904D18"/>
    <w:rsid w:val="00906C58"/>
    <w:rsid w:val="00906DA3"/>
    <w:rsid w:val="0090742E"/>
    <w:rsid w:val="00910DB6"/>
    <w:rsid w:val="009117DF"/>
    <w:rsid w:val="00912626"/>
    <w:rsid w:val="0091273F"/>
    <w:rsid w:val="0091317F"/>
    <w:rsid w:val="00914546"/>
    <w:rsid w:val="00917157"/>
    <w:rsid w:val="009223A1"/>
    <w:rsid w:val="009224FA"/>
    <w:rsid w:val="00924160"/>
    <w:rsid w:val="00925DF5"/>
    <w:rsid w:val="00931524"/>
    <w:rsid w:val="009336AF"/>
    <w:rsid w:val="00934CEA"/>
    <w:rsid w:val="0093572A"/>
    <w:rsid w:val="00935EB1"/>
    <w:rsid w:val="00936320"/>
    <w:rsid w:val="00936AA1"/>
    <w:rsid w:val="009371A7"/>
    <w:rsid w:val="0093723D"/>
    <w:rsid w:val="00937ADE"/>
    <w:rsid w:val="009412C9"/>
    <w:rsid w:val="00941D1B"/>
    <w:rsid w:val="00941F1A"/>
    <w:rsid w:val="00941FA3"/>
    <w:rsid w:val="009437FB"/>
    <w:rsid w:val="009448C2"/>
    <w:rsid w:val="00944B91"/>
    <w:rsid w:val="009458B8"/>
    <w:rsid w:val="00945C4E"/>
    <w:rsid w:val="00947F1C"/>
    <w:rsid w:val="00955F74"/>
    <w:rsid w:val="00956E94"/>
    <w:rsid w:val="00957881"/>
    <w:rsid w:val="00960210"/>
    <w:rsid w:val="009628A7"/>
    <w:rsid w:val="00962CDB"/>
    <w:rsid w:val="009636D4"/>
    <w:rsid w:val="009646B5"/>
    <w:rsid w:val="00964B3E"/>
    <w:rsid w:val="00964F35"/>
    <w:rsid w:val="00965EEB"/>
    <w:rsid w:val="00967817"/>
    <w:rsid w:val="00967DB7"/>
    <w:rsid w:val="00967F9A"/>
    <w:rsid w:val="00967FF3"/>
    <w:rsid w:val="00970484"/>
    <w:rsid w:val="00972740"/>
    <w:rsid w:val="0097395F"/>
    <w:rsid w:val="0097436A"/>
    <w:rsid w:val="00976AA5"/>
    <w:rsid w:val="00976D23"/>
    <w:rsid w:val="0098161A"/>
    <w:rsid w:val="0098244B"/>
    <w:rsid w:val="00982805"/>
    <w:rsid w:val="00984233"/>
    <w:rsid w:val="0098547C"/>
    <w:rsid w:val="00990F89"/>
    <w:rsid w:val="009911C6"/>
    <w:rsid w:val="009916B0"/>
    <w:rsid w:val="00992FBC"/>
    <w:rsid w:val="00995B00"/>
    <w:rsid w:val="00995DD4"/>
    <w:rsid w:val="009976F4"/>
    <w:rsid w:val="009A1642"/>
    <w:rsid w:val="009A5025"/>
    <w:rsid w:val="009B0F56"/>
    <w:rsid w:val="009B2303"/>
    <w:rsid w:val="009B2D0A"/>
    <w:rsid w:val="009B3BD2"/>
    <w:rsid w:val="009B452F"/>
    <w:rsid w:val="009C5BA3"/>
    <w:rsid w:val="009C74D7"/>
    <w:rsid w:val="009C7E57"/>
    <w:rsid w:val="009D097D"/>
    <w:rsid w:val="009D21A7"/>
    <w:rsid w:val="009D2347"/>
    <w:rsid w:val="009D2BBB"/>
    <w:rsid w:val="009D2CBF"/>
    <w:rsid w:val="009D30E3"/>
    <w:rsid w:val="009D4BC8"/>
    <w:rsid w:val="009D5546"/>
    <w:rsid w:val="009D58C0"/>
    <w:rsid w:val="009D5FDC"/>
    <w:rsid w:val="009D6025"/>
    <w:rsid w:val="009D655C"/>
    <w:rsid w:val="009D7130"/>
    <w:rsid w:val="009E06BA"/>
    <w:rsid w:val="009E0771"/>
    <w:rsid w:val="009E08FC"/>
    <w:rsid w:val="009E2E18"/>
    <w:rsid w:val="009E38C3"/>
    <w:rsid w:val="009E5F4F"/>
    <w:rsid w:val="009E693A"/>
    <w:rsid w:val="009E7AFD"/>
    <w:rsid w:val="009E7DFA"/>
    <w:rsid w:val="009F0FDF"/>
    <w:rsid w:val="009F118A"/>
    <w:rsid w:val="009F32A5"/>
    <w:rsid w:val="00A00EE4"/>
    <w:rsid w:val="00A0357D"/>
    <w:rsid w:val="00A037AE"/>
    <w:rsid w:val="00A04F6A"/>
    <w:rsid w:val="00A06630"/>
    <w:rsid w:val="00A06709"/>
    <w:rsid w:val="00A070C1"/>
    <w:rsid w:val="00A07A1C"/>
    <w:rsid w:val="00A10D21"/>
    <w:rsid w:val="00A118B6"/>
    <w:rsid w:val="00A11BDC"/>
    <w:rsid w:val="00A11FF9"/>
    <w:rsid w:val="00A139AE"/>
    <w:rsid w:val="00A13F0D"/>
    <w:rsid w:val="00A14CCF"/>
    <w:rsid w:val="00A2013B"/>
    <w:rsid w:val="00A22210"/>
    <w:rsid w:val="00A223B1"/>
    <w:rsid w:val="00A22978"/>
    <w:rsid w:val="00A23756"/>
    <w:rsid w:val="00A238A5"/>
    <w:rsid w:val="00A24B88"/>
    <w:rsid w:val="00A26AF8"/>
    <w:rsid w:val="00A313F6"/>
    <w:rsid w:val="00A324CC"/>
    <w:rsid w:val="00A35812"/>
    <w:rsid w:val="00A35E25"/>
    <w:rsid w:val="00A4004E"/>
    <w:rsid w:val="00A42CEF"/>
    <w:rsid w:val="00A45B8F"/>
    <w:rsid w:val="00A46B16"/>
    <w:rsid w:val="00A4743E"/>
    <w:rsid w:val="00A478FB"/>
    <w:rsid w:val="00A503EF"/>
    <w:rsid w:val="00A50429"/>
    <w:rsid w:val="00A51C09"/>
    <w:rsid w:val="00A52531"/>
    <w:rsid w:val="00A52801"/>
    <w:rsid w:val="00A528F3"/>
    <w:rsid w:val="00A54432"/>
    <w:rsid w:val="00A55980"/>
    <w:rsid w:val="00A55F4C"/>
    <w:rsid w:val="00A56F10"/>
    <w:rsid w:val="00A57DE7"/>
    <w:rsid w:val="00A6111E"/>
    <w:rsid w:val="00A6135E"/>
    <w:rsid w:val="00A61B2B"/>
    <w:rsid w:val="00A62706"/>
    <w:rsid w:val="00A63122"/>
    <w:rsid w:val="00A65053"/>
    <w:rsid w:val="00A65D17"/>
    <w:rsid w:val="00A66880"/>
    <w:rsid w:val="00A6722B"/>
    <w:rsid w:val="00A72593"/>
    <w:rsid w:val="00A725C8"/>
    <w:rsid w:val="00A7311F"/>
    <w:rsid w:val="00A7422B"/>
    <w:rsid w:val="00A74246"/>
    <w:rsid w:val="00A7631B"/>
    <w:rsid w:val="00A76B2D"/>
    <w:rsid w:val="00A8069C"/>
    <w:rsid w:val="00A80A2C"/>
    <w:rsid w:val="00A80EF9"/>
    <w:rsid w:val="00A84C78"/>
    <w:rsid w:val="00A858A9"/>
    <w:rsid w:val="00A85AFD"/>
    <w:rsid w:val="00A90CD0"/>
    <w:rsid w:val="00A9214E"/>
    <w:rsid w:val="00A95B16"/>
    <w:rsid w:val="00A95E1D"/>
    <w:rsid w:val="00AA00A4"/>
    <w:rsid w:val="00AA07F0"/>
    <w:rsid w:val="00AA119B"/>
    <w:rsid w:val="00AA195D"/>
    <w:rsid w:val="00AA1BC1"/>
    <w:rsid w:val="00AA1D95"/>
    <w:rsid w:val="00AA3D2F"/>
    <w:rsid w:val="00AA47A7"/>
    <w:rsid w:val="00AA5127"/>
    <w:rsid w:val="00AA549F"/>
    <w:rsid w:val="00AA7867"/>
    <w:rsid w:val="00AB1BBA"/>
    <w:rsid w:val="00AB215F"/>
    <w:rsid w:val="00AB399D"/>
    <w:rsid w:val="00AB4E90"/>
    <w:rsid w:val="00AB4F84"/>
    <w:rsid w:val="00AB6346"/>
    <w:rsid w:val="00AB6E6A"/>
    <w:rsid w:val="00AB76EA"/>
    <w:rsid w:val="00AC066D"/>
    <w:rsid w:val="00AC47D3"/>
    <w:rsid w:val="00AC545E"/>
    <w:rsid w:val="00AC5D42"/>
    <w:rsid w:val="00AC5EE7"/>
    <w:rsid w:val="00AC797F"/>
    <w:rsid w:val="00AD118C"/>
    <w:rsid w:val="00AD31C6"/>
    <w:rsid w:val="00AD3DA3"/>
    <w:rsid w:val="00AD452B"/>
    <w:rsid w:val="00AD49FE"/>
    <w:rsid w:val="00AD6128"/>
    <w:rsid w:val="00AD6835"/>
    <w:rsid w:val="00AE2249"/>
    <w:rsid w:val="00AE4456"/>
    <w:rsid w:val="00AE6276"/>
    <w:rsid w:val="00AE6AB4"/>
    <w:rsid w:val="00AE7606"/>
    <w:rsid w:val="00AF07A0"/>
    <w:rsid w:val="00AF2279"/>
    <w:rsid w:val="00AF2BB1"/>
    <w:rsid w:val="00AF5D18"/>
    <w:rsid w:val="00AF6A2F"/>
    <w:rsid w:val="00AF77FD"/>
    <w:rsid w:val="00B05E62"/>
    <w:rsid w:val="00B069C4"/>
    <w:rsid w:val="00B100C6"/>
    <w:rsid w:val="00B10314"/>
    <w:rsid w:val="00B1074E"/>
    <w:rsid w:val="00B10CC6"/>
    <w:rsid w:val="00B10DC0"/>
    <w:rsid w:val="00B114A3"/>
    <w:rsid w:val="00B11ACD"/>
    <w:rsid w:val="00B1215E"/>
    <w:rsid w:val="00B125F6"/>
    <w:rsid w:val="00B1383F"/>
    <w:rsid w:val="00B13B9B"/>
    <w:rsid w:val="00B1675D"/>
    <w:rsid w:val="00B1728D"/>
    <w:rsid w:val="00B178FE"/>
    <w:rsid w:val="00B17C68"/>
    <w:rsid w:val="00B2056A"/>
    <w:rsid w:val="00B21128"/>
    <w:rsid w:val="00B21CDA"/>
    <w:rsid w:val="00B234F0"/>
    <w:rsid w:val="00B257FF"/>
    <w:rsid w:val="00B26292"/>
    <w:rsid w:val="00B2629B"/>
    <w:rsid w:val="00B26372"/>
    <w:rsid w:val="00B265AC"/>
    <w:rsid w:val="00B266FB"/>
    <w:rsid w:val="00B30849"/>
    <w:rsid w:val="00B31ED8"/>
    <w:rsid w:val="00B337A0"/>
    <w:rsid w:val="00B34300"/>
    <w:rsid w:val="00B352B4"/>
    <w:rsid w:val="00B366BB"/>
    <w:rsid w:val="00B42EC8"/>
    <w:rsid w:val="00B465E2"/>
    <w:rsid w:val="00B47702"/>
    <w:rsid w:val="00B517AC"/>
    <w:rsid w:val="00B51C2C"/>
    <w:rsid w:val="00B52130"/>
    <w:rsid w:val="00B526A3"/>
    <w:rsid w:val="00B52A5E"/>
    <w:rsid w:val="00B53148"/>
    <w:rsid w:val="00B5446D"/>
    <w:rsid w:val="00B5655F"/>
    <w:rsid w:val="00B600C8"/>
    <w:rsid w:val="00B6232E"/>
    <w:rsid w:val="00B62A7A"/>
    <w:rsid w:val="00B62BDD"/>
    <w:rsid w:val="00B63A78"/>
    <w:rsid w:val="00B64A9F"/>
    <w:rsid w:val="00B64BB0"/>
    <w:rsid w:val="00B654E0"/>
    <w:rsid w:val="00B663D6"/>
    <w:rsid w:val="00B66821"/>
    <w:rsid w:val="00B7004B"/>
    <w:rsid w:val="00B741CA"/>
    <w:rsid w:val="00B74A68"/>
    <w:rsid w:val="00B74F8B"/>
    <w:rsid w:val="00B75EED"/>
    <w:rsid w:val="00B764A0"/>
    <w:rsid w:val="00B77F81"/>
    <w:rsid w:val="00B80BBF"/>
    <w:rsid w:val="00B82030"/>
    <w:rsid w:val="00B82678"/>
    <w:rsid w:val="00B82F1A"/>
    <w:rsid w:val="00B83747"/>
    <w:rsid w:val="00B841FF"/>
    <w:rsid w:val="00B84959"/>
    <w:rsid w:val="00B84E02"/>
    <w:rsid w:val="00B85CBF"/>
    <w:rsid w:val="00B86BB1"/>
    <w:rsid w:val="00B878BF"/>
    <w:rsid w:val="00B900EE"/>
    <w:rsid w:val="00B901A0"/>
    <w:rsid w:val="00B9069F"/>
    <w:rsid w:val="00B90FD9"/>
    <w:rsid w:val="00B92387"/>
    <w:rsid w:val="00B92830"/>
    <w:rsid w:val="00B92A77"/>
    <w:rsid w:val="00B940D5"/>
    <w:rsid w:val="00B953B3"/>
    <w:rsid w:val="00B96C1E"/>
    <w:rsid w:val="00B973EA"/>
    <w:rsid w:val="00BA3092"/>
    <w:rsid w:val="00BA3BFB"/>
    <w:rsid w:val="00BA4BD7"/>
    <w:rsid w:val="00BA534A"/>
    <w:rsid w:val="00BA676B"/>
    <w:rsid w:val="00BA6BF2"/>
    <w:rsid w:val="00BB0666"/>
    <w:rsid w:val="00BB616B"/>
    <w:rsid w:val="00BB6FFD"/>
    <w:rsid w:val="00BB7546"/>
    <w:rsid w:val="00BC14BF"/>
    <w:rsid w:val="00BC1BB4"/>
    <w:rsid w:val="00BC2998"/>
    <w:rsid w:val="00BC3D6B"/>
    <w:rsid w:val="00BC4052"/>
    <w:rsid w:val="00BC6086"/>
    <w:rsid w:val="00BD0BD3"/>
    <w:rsid w:val="00BD0E90"/>
    <w:rsid w:val="00BD10B6"/>
    <w:rsid w:val="00BD1812"/>
    <w:rsid w:val="00BD2FB1"/>
    <w:rsid w:val="00BD3906"/>
    <w:rsid w:val="00BD669A"/>
    <w:rsid w:val="00BD677C"/>
    <w:rsid w:val="00BD7C92"/>
    <w:rsid w:val="00BE23E1"/>
    <w:rsid w:val="00BE26C5"/>
    <w:rsid w:val="00BE2CC8"/>
    <w:rsid w:val="00BE7A6B"/>
    <w:rsid w:val="00BF079B"/>
    <w:rsid w:val="00BF088C"/>
    <w:rsid w:val="00BF113E"/>
    <w:rsid w:val="00BF2A60"/>
    <w:rsid w:val="00BF2BE8"/>
    <w:rsid w:val="00BF5934"/>
    <w:rsid w:val="00BF724D"/>
    <w:rsid w:val="00C00A12"/>
    <w:rsid w:val="00C025A4"/>
    <w:rsid w:val="00C029E5"/>
    <w:rsid w:val="00C03792"/>
    <w:rsid w:val="00C03E81"/>
    <w:rsid w:val="00C04A8B"/>
    <w:rsid w:val="00C05029"/>
    <w:rsid w:val="00C07875"/>
    <w:rsid w:val="00C11D72"/>
    <w:rsid w:val="00C12724"/>
    <w:rsid w:val="00C12729"/>
    <w:rsid w:val="00C139FB"/>
    <w:rsid w:val="00C13A84"/>
    <w:rsid w:val="00C13BE2"/>
    <w:rsid w:val="00C14FDE"/>
    <w:rsid w:val="00C1543C"/>
    <w:rsid w:val="00C16819"/>
    <w:rsid w:val="00C16CA1"/>
    <w:rsid w:val="00C203B0"/>
    <w:rsid w:val="00C20681"/>
    <w:rsid w:val="00C20AE4"/>
    <w:rsid w:val="00C20EEB"/>
    <w:rsid w:val="00C22C13"/>
    <w:rsid w:val="00C24E8F"/>
    <w:rsid w:val="00C25183"/>
    <w:rsid w:val="00C25A3C"/>
    <w:rsid w:val="00C26FF1"/>
    <w:rsid w:val="00C27671"/>
    <w:rsid w:val="00C3445D"/>
    <w:rsid w:val="00C41397"/>
    <w:rsid w:val="00C43763"/>
    <w:rsid w:val="00C46892"/>
    <w:rsid w:val="00C46E8B"/>
    <w:rsid w:val="00C477D5"/>
    <w:rsid w:val="00C50C02"/>
    <w:rsid w:val="00C5133F"/>
    <w:rsid w:val="00C523A9"/>
    <w:rsid w:val="00C528DC"/>
    <w:rsid w:val="00C541AB"/>
    <w:rsid w:val="00C578F3"/>
    <w:rsid w:val="00C600C7"/>
    <w:rsid w:val="00C60721"/>
    <w:rsid w:val="00C60856"/>
    <w:rsid w:val="00C610FA"/>
    <w:rsid w:val="00C61C7F"/>
    <w:rsid w:val="00C627CC"/>
    <w:rsid w:val="00C632DA"/>
    <w:rsid w:val="00C63FBA"/>
    <w:rsid w:val="00C6515F"/>
    <w:rsid w:val="00C6615F"/>
    <w:rsid w:val="00C671FE"/>
    <w:rsid w:val="00C71886"/>
    <w:rsid w:val="00C719A6"/>
    <w:rsid w:val="00C71E86"/>
    <w:rsid w:val="00C74710"/>
    <w:rsid w:val="00C76B33"/>
    <w:rsid w:val="00C80842"/>
    <w:rsid w:val="00C8100B"/>
    <w:rsid w:val="00C826D1"/>
    <w:rsid w:val="00C849F5"/>
    <w:rsid w:val="00C84B1D"/>
    <w:rsid w:val="00C87307"/>
    <w:rsid w:val="00C9292D"/>
    <w:rsid w:val="00C92FA4"/>
    <w:rsid w:val="00C9619E"/>
    <w:rsid w:val="00C9788C"/>
    <w:rsid w:val="00CA12DE"/>
    <w:rsid w:val="00CA13D4"/>
    <w:rsid w:val="00CA1728"/>
    <w:rsid w:val="00CA1D79"/>
    <w:rsid w:val="00CA210F"/>
    <w:rsid w:val="00CA6F30"/>
    <w:rsid w:val="00CB1438"/>
    <w:rsid w:val="00CB1CDB"/>
    <w:rsid w:val="00CB3085"/>
    <w:rsid w:val="00CB3AF4"/>
    <w:rsid w:val="00CB4231"/>
    <w:rsid w:val="00CB6241"/>
    <w:rsid w:val="00CB694E"/>
    <w:rsid w:val="00CB7224"/>
    <w:rsid w:val="00CC04A2"/>
    <w:rsid w:val="00CC0E31"/>
    <w:rsid w:val="00CC22D2"/>
    <w:rsid w:val="00CC3283"/>
    <w:rsid w:val="00CC4B3E"/>
    <w:rsid w:val="00CC4E9A"/>
    <w:rsid w:val="00CC6371"/>
    <w:rsid w:val="00CC6854"/>
    <w:rsid w:val="00CC7E58"/>
    <w:rsid w:val="00CCA3E0"/>
    <w:rsid w:val="00CD0103"/>
    <w:rsid w:val="00CD1196"/>
    <w:rsid w:val="00CD23D6"/>
    <w:rsid w:val="00CD2B28"/>
    <w:rsid w:val="00CD4C8E"/>
    <w:rsid w:val="00CD5D78"/>
    <w:rsid w:val="00CE0F1D"/>
    <w:rsid w:val="00CE148C"/>
    <w:rsid w:val="00CE16BB"/>
    <w:rsid w:val="00CE4AA3"/>
    <w:rsid w:val="00CE4B12"/>
    <w:rsid w:val="00CE6D6D"/>
    <w:rsid w:val="00CF09C6"/>
    <w:rsid w:val="00CF2A79"/>
    <w:rsid w:val="00CF33B2"/>
    <w:rsid w:val="00CF34EC"/>
    <w:rsid w:val="00CF41B2"/>
    <w:rsid w:val="00D002E5"/>
    <w:rsid w:val="00D00B2F"/>
    <w:rsid w:val="00D00F38"/>
    <w:rsid w:val="00D012B6"/>
    <w:rsid w:val="00D0245A"/>
    <w:rsid w:val="00D0262F"/>
    <w:rsid w:val="00D05125"/>
    <w:rsid w:val="00D103D3"/>
    <w:rsid w:val="00D12150"/>
    <w:rsid w:val="00D12955"/>
    <w:rsid w:val="00D14B30"/>
    <w:rsid w:val="00D15041"/>
    <w:rsid w:val="00D164EE"/>
    <w:rsid w:val="00D17F76"/>
    <w:rsid w:val="00D206AC"/>
    <w:rsid w:val="00D20D9F"/>
    <w:rsid w:val="00D2502E"/>
    <w:rsid w:val="00D253A7"/>
    <w:rsid w:val="00D254F7"/>
    <w:rsid w:val="00D271B4"/>
    <w:rsid w:val="00D27582"/>
    <w:rsid w:val="00D27C8E"/>
    <w:rsid w:val="00D30984"/>
    <w:rsid w:val="00D30F2E"/>
    <w:rsid w:val="00D318E3"/>
    <w:rsid w:val="00D31C2F"/>
    <w:rsid w:val="00D33F40"/>
    <w:rsid w:val="00D34803"/>
    <w:rsid w:val="00D3484F"/>
    <w:rsid w:val="00D354F1"/>
    <w:rsid w:val="00D35C04"/>
    <w:rsid w:val="00D35D0B"/>
    <w:rsid w:val="00D36349"/>
    <w:rsid w:val="00D3641F"/>
    <w:rsid w:val="00D36794"/>
    <w:rsid w:val="00D3712B"/>
    <w:rsid w:val="00D41CFE"/>
    <w:rsid w:val="00D42052"/>
    <w:rsid w:val="00D42F65"/>
    <w:rsid w:val="00D4366F"/>
    <w:rsid w:val="00D44E3D"/>
    <w:rsid w:val="00D45CCE"/>
    <w:rsid w:val="00D47CC0"/>
    <w:rsid w:val="00D507ED"/>
    <w:rsid w:val="00D51DBA"/>
    <w:rsid w:val="00D51F92"/>
    <w:rsid w:val="00D52050"/>
    <w:rsid w:val="00D539B1"/>
    <w:rsid w:val="00D544B2"/>
    <w:rsid w:val="00D555EF"/>
    <w:rsid w:val="00D55C9D"/>
    <w:rsid w:val="00D55D5E"/>
    <w:rsid w:val="00D56649"/>
    <w:rsid w:val="00D56978"/>
    <w:rsid w:val="00D5704D"/>
    <w:rsid w:val="00D57304"/>
    <w:rsid w:val="00D57EDB"/>
    <w:rsid w:val="00D57FFA"/>
    <w:rsid w:val="00D600EE"/>
    <w:rsid w:val="00D6031C"/>
    <w:rsid w:val="00D60980"/>
    <w:rsid w:val="00D628D5"/>
    <w:rsid w:val="00D648CB"/>
    <w:rsid w:val="00D6570E"/>
    <w:rsid w:val="00D664CB"/>
    <w:rsid w:val="00D7292C"/>
    <w:rsid w:val="00D73AFB"/>
    <w:rsid w:val="00D76BF2"/>
    <w:rsid w:val="00D80087"/>
    <w:rsid w:val="00D8056E"/>
    <w:rsid w:val="00D81038"/>
    <w:rsid w:val="00D83660"/>
    <w:rsid w:val="00D8378A"/>
    <w:rsid w:val="00D92DC1"/>
    <w:rsid w:val="00D9475C"/>
    <w:rsid w:val="00D9580A"/>
    <w:rsid w:val="00D96CEC"/>
    <w:rsid w:val="00D97510"/>
    <w:rsid w:val="00D97C7B"/>
    <w:rsid w:val="00DA0124"/>
    <w:rsid w:val="00DA0821"/>
    <w:rsid w:val="00DA0E10"/>
    <w:rsid w:val="00DA31EF"/>
    <w:rsid w:val="00DA39FC"/>
    <w:rsid w:val="00DA3A9A"/>
    <w:rsid w:val="00DA405D"/>
    <w:rsid w:val="00DA4673"/>
    <w:rsid w:val="00DA6243"/>
    <w:rsid w:val="00DA66BD"/>
    <w:rsid w:val="00DA76EF"/>
    <w:rsid w:val="00DA7CD4"/>
    <w:rsid w:val="00DB1DC0"/>
    <w:rsid w:val="00DB3D0C"/>
    <w:rsid w:val="00DB4723"/>
    <w:rsid w:val="00DB4AF6"/>
    <w:rsid w:val="00DB60B7"/>
    <w:rsid w:val="00DB7391"/>
    <w:rsid w:val="00DB7642"/>
    <w:rsid w:val="00DB7946"/>
    <w:rsid w:val="00DC2B41"/>
    <w:rsid w:val="00DC339B"/>
    <w:rsid w:val="00DC560C"/>
    <w:rsid w:val="00DC6BDD"/>
    <w:rsid w:val="00DD08C9"/>
    <w:rsid w:val="00DD0B0D"/>
    <w:rsid w:val="00DD244D"/>
    <w:rsid w:val="00DD2845"/>
    <w:rsid w:val="00DD3B65"/>
    <w:rsid w:val="00DD3F10"/>
    <w:rsid w:val="00DD5074"/>
    <w:rsid w:val="00DD545B"/>
    <w:rsid w:val="00DD6E00"/>
    <w:rsid w:val="00DD7F13"/>
    <w:rsid w:val="00DE00DF"/>
    <w:rsid w:val="00DE0E91"/>
    <w:rsid w:val="00DE1155"/>
    <w:rsid w:val="00DE1496"/>
    <w:rsid w:val="00DE19C1"/>
    <w:rsid w:val="00DE35A6"/>
    <w:rsid w:val="00DE3783"/>
    <w:rsid w:val="00DE484C"/>
    <w:rsid w:val="00DE4C25"/>
    <w:rsid w:val="00DE4F20"/>
    <w:rsid w:val="00DE6BDE"/>
    <w:rsid w:val="00DF1FC9"/>
    <w:rsid w:val="00DF4482"/>
    <w:rsid w:val="00DF60BC"/>
    <w:rsid w:val="00DF62CE"/>
    <w:rsid w:val="00DF64B8"/>
    <w:rsid w:val="00E00843"/>
    <w:rsid w:val="00E020E2"/>
    <w:rsid w:val="00E031BC"/>
    <w:rsid w:val="00E03CAB"/>
    <w:rsid w:val="00E03F71"/>
    <w:rsid w:val="00E047CE"/>
    <w:rsid w:val="00E06AA4"/>
    <w:rsid w:val="00E06DB5"/>
    <w:rsid w:val="00E07019"/>
    <w:rsid w:val="00E10ADE"/>
    <w:rsid w:val="00E12746"/>
    <w:rsid w:val="00E131E8"/>
    <w:rsid w:val="00E137FB"/>
    <w:rsid w:val="00E14C48"/>
    <w:rsid w:val="00E1649F"/>
    <w:rsid w:val="00E169E3"/>
    <w:rsid w:val="00E17DCC"/>
    <w:rsid w:val="00E208C6"/>
    <w:rsid w:val="00E20946"/>
    <w:rsid w:val="00E22609"/>
    <w:rsid w:val="00E22CD2"/>
    <w:rsid w:val="00E2325D"/>
    <w:rsid w:val="00E23DF9"/>
    <w:rsid w:val="00E250F2"/>
    <w:rsid w:val="00E26F5A"/>
    <w:rsid w:val="00E27419"/>
    <w:rsid w:val="00E30B74"/>
    <w:rsid w:val="00E31673"/>
    <w:rsid w:val="00E31E16"/>
    <w:rsid w:val="00E322FF"/>
    <w:rsid w:val="00E33AE1"/>
    <w:rsid w:val="00E36119"/>
    <w:rsid w:val="00E36355"/>
    <w:rsid w:val="00E36CFB"/>
    <w:rsid w:val="00E36E4B"/>
    <w:rsid w:val="00E4079F"/>
    <w:rsid w:val="00E416D9"/>
    <w:rsid w:val="00E41E5E"/>
    <w:rsid w:val="00E42EBE"/>
    <w:rsid w:val="00E4525E"/>
    <w:rsid w:val="00E4527F"/>
    <w:rsid w:val="00E4727F"/>
    <w:rsid w:val="00E47718"/>
    <w:rsid w:val="00E5045E"/>
    <w:rsid w:val="00E50A19"/>
    <w:rsid w:val="00E5115C"/>
    <w:rsid w:val="00E51865"/>
    <w:rsid w:val="00E5348B"/>
    <w:rsid w:val="00E54F8E"/>
    <w:rsid w:val="00E55BE6"/>
    <w:rsid w:val="00E5669A"/>
    <w:rsid w:val="00E632ED"/>
    <w:rsid w:val="00E65DB1"/>
    <w:rsid w:val="00E70151"/>
    <w:rsid w:val="00E71C86"/>
    <w:rsid w:val="00E74231"/>
    <w:rsid w:val="00E745E0"/>
    <w:rsid w:val="00E7465D"/>
    <w:rsid w:val="00E75D0B"/>
    <w:rsid w:val="00E75D6A"/>
    <w:rsid w:val="00E768C5"/>
    <w:rsid w:val="00E77B0A"/>
    <w:rsid w:val="00E81097"/>
    <w:rsid w:val="00E8327C"/>
    <w:rsid w:val="00E84616"/>
    <w:rsid w:val="00E863FF"/>
    <w:rsid w:val="00E8758C"/>
    <w:rsid w:val="00E932E2"/>
    <w:rsid w:val="00E93B5B"/>
    <w:rsid w:val="00E94536"/>
    <w:rsid w:val="00E950E4"/>
    <w:rsid w:val="00E97767"/>
    <w:rsid w:val="00E97C96"/>
    <w:rsid w:val="00EA14BF"/>
    <w:rsid w:val="00EA1DC2"/>
    <w:rsid w:val="00EA2027"/>
    <w:rsid w:val="00EA222E"/>
    <w:rsid w:val="00EA2E11"/>
    <w:rsid w:val="00EA396A"/>
    <w:rsid w:val="00EA4420"/>
    <w:rsid w:val="00EA5109"/>
    <w:rsid w:val="00EB24C2"/>
    <w:rsid w:val="00EB3C75"/>
    <w:rsid w:val="00EB4950"/>
    <w:rsid w:val="00EB5CCE"/>
    <w:rsid w:val="00EB5E54"/>
    <w:rsid w:val="00EB73B2"/>
    <w:rsid w:val="00EB79E3"/>
    <w:rsid w:val="00EC2639"/>
    <w:rsid w:val="00EC2C64"/>
    <w:rsid w:val="00EC56AE"/>
    <w:rsid w:val="00ED042A"/>
    <w:rsid w:val="00ED0EEE"/>
    <w:rsid w:val="00ED3685"/>
    <w:rsid w:val="00ED3A76"/>
    <w:rsid w:val="00ED4D5B"/>
    <w:rsid w:val="00ED5BE3"/>
    <w:rsid w:val="00ED7ABB"/>
    <w:rsid w:val="00ED7D8C"/>
    <w:rsid w:val="00EE08D5"/>
    <w:rsid w:val="00EE0968"/>
    <w:rsid w:val="00EE3310"/>
    <w:rsid w:val="00EE3652"/>
    <w:rsid w:val="00EE368B"/>
    <w:rsid w:val="00EE4F95"/>
    <w:rsid w:val="00EE6E60"/>
    <w:rsid w:val="00EF02AC"/>
    <w:rsid w:val="00EF1050"/>
    <w:rsid w:val="00EF189C"/>
    <w:rsid w:val="00EF1971"/>
    <w:rsid w:val="00EF1DC7"/>
    <w:rsid w:val="00EF3DC2"/>
    <w:rsid w:val="00EF4E6C"/>
    <w:rsid w:val="00EF7073"/>
    <w:rsid w:val="00F002BE"/>
    <w:rsid w:val="00F00FB2"/>
    <w:rsid w:val="00F053B4"/>
    <w:rsid w:val="00F0615C"/>
    <w:rsid w:val="00F06407"/>
    <w:rsid w:val="00F07674"/>
    <w:rsid w:val="00F07D7E"/>
    <w:rsid w:val="00F10B9A"/>
    <w:rsid w:val="00F10CDC"/>
    <w:rsid w:val="00F11B01"/>
    <w:rsid w:val="00F120FD"/>
    <w:rsid w:val="00F1252B"/>
    <w:rsid w:val="00F12CB6"/>
    <w:rsid w:val="00F146B4"/>
    <w:rsid w:val="00F17108"/>
    <w:rsid w:val="00F17420"/>
    <w:rsid w:val="00F21C10"/>
    <w:rsid w:val="00F26E71"/>
    <w:rsid w:val="00F3010C"/>
    <w:rsid w:val="00F30E8A"/>
    <w:rsid w:val="00F3150E"/>
    <w:rsid w:val="00F321A0"/>
    <w:rsid w:val="00F32B2E"/>
    <w:rsid w:val="00F346C2"/>
    <w:rsid w:val="00F37264"/>
    <w:rsid w:val="00F40734"/>
    <w:rsid w:val="00F41362"/>
    <w:rsid w:val="00F41D0E"/>
    <w:rsid w:val="00F42031"/>
    <w:rsid w:val="00F42134"/>
    <w:rsid w:val="00F424DF"/>
    <w:rsid w:val="00F44099"/>
    <w:rsid w:val="00F47C7D"/>
    <w:rsid w:val="00F5050F"/>
    <w:rsid w:val="00F50F7C"/>
    <w:rsid w:val="00F51C2E"/>
    <w:rsid w:val="00F55155"/>
    <w:rsid w:val="00F556C6"/>
    <w:rsid w:val="00F55C0E"/>
    <w:rsid w:val="00F5667F"/>
    <w:rsid w:val="00F56929"/>
    <w:rsid w:val="00F576AB"/>
    <w:rsid w:val="00F612C3"/>
    <w:rsid w:val="00F6280F"/>
    <w:rsid w:val="00F64C4D"/>
    <w:rsid w:val="00F66536"/>
    <w:rsid w:val="00F71673"/>
    <w:rsid w:val="00F71A7B"/>
    <w:rsid w:val="00F726AD"/>
    <w:rsid w:val="00F73020"/>
    <w:rsid w:val="00F7397E"/>
    <w:rsid w:val="00F73B84"/>
    <w:rsid w:val="00F74DFB"/>
    <w:rsid w:val="00F752C6"/>
    <w:rsid w:val="00F755F7"/>
    <w:rsid w:val="00F75825"/>
    <w:rsid w:val="00F75A48"/>
    <w:rsid w:val="00F763EF"/>
    <w:rsid w:val="00F80A8F"/>
    <w:rsid w:val="00F838E3"/>
    <w:rsid w:val="00F83B82"/>
    <w:rsid w:val="00F85C95"/>
    <w:rsid w:val="00F90EF0"/>
    <w:rsid w:val="00F91A83"/>
    <w:rsid w:val="00F9270F"/>
    <w:rsid w:val="00F92BF0"/>
    <w:rsid w:val="00F92E3A"/>
    <w:rsid w:val="00F93009"/>
    <w:rsid w:val="00F9305E"/>
    <w:rsid w:val="00F95933"/>
    <w:rsid w:val="00FA2519"/>
    <w:rsid w:val="00FA40B9"/>
    <w:rsid w:val="00FA4304"/>
    <w:rsid w:val="00FA5692"/>
    <w:rsid w:val="00FA6DBE"/>
    <w:rsid w:val="00FB02E0"/>
    <w:rsid w:val="00FB118F"/>
    <w:rsid w:val="00FB22A3"/>
    <w:rsid w:val="00FB39EE"/>
    <w:rsid w:val="00FC3AD8"/>
    <w:rsid w:val="00FC4672"/>
    <w:rsid w:val="00FC590E"/>
    <w:rsid w:val="00FC5C08"/>
    <w:rsid w:val="00FC6153"/>
    <w:rsid w:val="00FC7154"/>
    <w:rsid w:val="00FD16CE"/>
    <w:rsid w:val="00FD2670"/>
    <w:rsid w:val="00FD27D0"/>
    <w:rsid w:val="00FD2D4B"/>
    <w:rsid w:val="00FD3B5B"/>
    <w:rsid w:val="00FD5086"/>
    <w:rsid w:val="00FD5810"/>
    <w:rsid w:val="00FD6772"/>
    <w:rsid w:val="00FD6C6B"/>
    <w:rsid w:val="00FD709C"/>
    <w:rsid w:val="00FE0B3C"/>
    <w:rsid w:val="00FE10DD"/>
    <w:rsid w:val="00FE2BA6"/>
    <w:rsid w:val="00FE2D27"/>
    <w:rsid w:val="00FE56C0"/>
    <w:rsid w:val="00FE6BE1"/>
    <w:rsid w:val="00FE6D67"/>
    <w:rsid w:val="00FF192D"/>
    <w:rsid w:val="00FF1EE7"/>
    <w:rsid w:val="00FF20A6"/>
    <w:rsid w:val="00FF2537"/>
    <w:rsid w:val="00FF30F1"/>
    <w:rsid w:val="00FF3CAF"/>
    <w:rsid w:val="00FF40AA"/>
    <w:rsid w:val="00FF504D"/>
    <w:rsid w:val="00FF59B7"/>
    <w:rsid w:val="012A7D40"/>
    <w:rsid w:val="016994A3"/>
    <w:rsid w:val="01891E6F"/>
    <w:rsid w:val="01D12E23"/>
    <w:rsid w:val="01F09E10"/>
    <w:rsid w:val="021FA143"/>
    <w:rsid w:val="0266BC9E"/>
    <w:rsid w:val="02FBB048"/>
    <w:rsid w:val="0368D1DA"/>
    <w:rsid w:val="0388B665"/>
    <w:rsid w:val="0390CC22"/>
    <w:rsid w:val="04219DF8"/>
    <w:rsid w:val="04E0FAF1"/>
    <w:rsid w:val="04EE91FE"/>
    <w:rsid w:val="05B25A59"/>
    <w:rsid w:val="06298DDD"/>
    <w:rsid w:val="062CE016"/>
    <w:rsid w:val="0660E74F"/>
    <w:rsid w:val="06A120F1"/>
    <w:rsid w:val="08494253"/>
    <w:rsid w:val="08A01176"/>
    <w:rsid w:val="0A240C97"/>
    <w:rsid w:val="0BD60C0D"/>
    <w:rsid w:val="0C539E11"/>
    <w:rsid w:val="0CE45F02"/>
    <w:rsid w:val="0D513BEB"/>
    <w:rsid w:val="0D9930CB"/>
    <w:rsid w:val="0DEDE551"/>
    <w:rsid w:val="0E335362"/>
    <w:rsid w:val="0F89B5B2"/>
    <w:rsid w:val="10B6FC04"/>
    <w:rsid w:val="11258613"/>
    <w:rsid w:val="11714991"/>
    <w:rsid w:val="11F9A4CB"/>
    <w:rsid w:val="1206ED6A"/>
    <w:rsid w:val="12BC9E62"/>
    <w:rsid w:val="1362A1B3"/>
    <w:rsid w:val="14B3E3BB"/>
    <w:rsid w:val="1537DD42"/>
    <w:rsid w:val="15447DFC"/>
    <w:rsid w:val="161C5E0A"/>
    <w:rsid w:val="16DDB680"/>
    <w:rsid w:val="16F0FD1A"/>
    <w:rsid w:val="1761E044"/>
    <w:rsid w:val="18C8A114"/>
    <w:rsid w:val="19649D64"/>
    <w:rsid w:val="1A7A61FC"/>
    <w:rsid w:val="1B3475AB"/>
    <w:rsid w:val="1BADBFC6"/>
    <w:rsid w:val="1BC41498"/>
    <w:rsid w:val="1C259425"/>
    <w:rsid w:val="1C2E78B5"/>
    <w:rsid w:val="1C4738E7"/>
    <w:rsid w:val="1EDBCFF7"/>
    <w:rsid w:val="1F0E3503"/>
    <w:rsid w:val="2073D4EB"/>
    <w:rsid w:val="20BBC9F6"/>
    <w:rsid w:val="211330FE"/>
    <w:rsid w:val="213EA476"/>
    <w:rsid w:val="218875DB"/>
    <w:rsid w:val="2246C5B3"/>
    <w:rsid w:val="2329E355"/>
    <w:rsid w:val="23BB1DF7"/>
    <w:rsid w:val="23E9C6FA"/>
    <w:rsid w:val="240CF4F5"/>
    <w:rsid w:val="24ED2B4A"/>
    <w:rsid w:val="2547E874"/>
    <w:rsid w:val="25BFE5FD"/>
    <w:rsid w:val="25FACC2B"/>
    <w:rsid w:val="2654FF71"/>
    <w:rsid w:val="2674099E"/>
    <w:rsid w:val="26745046"/>
    <w:rsid w:val="268E67B9"/>
    <w:rsid w:val="270F4D9E"/>
    <w:rsid w:val="285CD012"/>
    <w:rsid w:val="294EA948"/>
    <w:rsid w:val="29EE4344"/>
    <w:rsid w:val="2A25ACAE"/>
    <w:rsid w:val="2A38C74F"/>
    <w:rsid w:val="2A8F0D8B"/>
    <w:rsid w:val="2B0D60CB"/>
    <w:rsid w:val="2BA9FAB3"/>
    <w:rsid w:val="2C0C804E"/>
    <w:rsid w:val="2DDFFA7B"/>
    <w:rsid w:val="2E525DB7"/>
    <w:rsid w:val="2F884CB2"/>
    <w:rsid w:val="308B43FC"/>
    <w:rsid w:val="321C866B"/>
    <w:rsid w:val="33145526"/>
    <w:rsid w:val="345A5B56"/>
    <w:rsid w:val="34D692F5"/>
    <w:rsid w:val="356A2E13"/>
    <w:rsid w:val="35D6D44B"/>
    <w:rsid w:val="35FE9F9C"/>
    <w:rsid w:val="36C0DA30"/>
    <w:rsid w:val="376ACF84"/>
    <w:rsid w:val="37A32EBB"/>
    <w:rsid w:val="37AB0E97"/>
    <w:rsid w:val="388B7C9C"/>
    <w:rsid w:val="38F1A1D5"/>
    <w:rsid w:val="3914A884"/>
    <w:rsid w:val="3932F0E6"/>
    <w:rsid w:val="39507575"/>
    <w:rsid w:val="3952F9E0"/>
    <w:rsid w:val="397710C1"/>
    <w:rsid w:val="39B6FA01"/>
    <w:rsid w:val="39C6248D"/>
    <w:rsid w:val="39C7EC17"/>
    <w:rsid w:val="39D873F6"/>
    <w:rsid w:val="3A03A182"/>
    <w:rsid w:val="3AA8001B"/>
    <w:rsid w:val="3B0DE7E0"/>
    <w:rsid w:val="3BB9388D"/>
    <w:rsid w:val="3BC39A28"/>
    <w:rsid w:val="3C0DDC4D"/>
    <w:rsid w:val="3CDD672C"/>
    <w:rsid w:val="3DF763C4"/>
    <w:rsid w:val="414EE318"/>
    <w:rsid w:val="415EA420"/>
    <w:rsid w:val="42456D3C"/>
    <w:rsid w:val="42A2C9C5"/>
    <w:rsid w:val="433C0913"/>
    <w:rsid w:val="4368C500"/>
    <w:rsid w:val="43900336"/>
    <w:rsid w:val="43B52347"/>
    <w:rsid w:val="43F0DD42"/>
    <w:rsid w:val="442D2314"/>
    <w:rsid w:val="4455BEF7"/>
    <w:rsid w:val="44726575"/>
    <w:rsid w:val="44B86237"/>
    <w:rsid w:val="46B8E28C"/>
    <w:rsid w:val="4733C338"/>
    <w:rsid w:val="478DF36B"/>
    <w:rsid w:val="483045C5"/>
    <w:rsid w:val="486182E4"/>
    <w:rsid w:val="4875FE4C"/>
    <w:rsid w:val="4A6DB775"/>
    <w:rsid w:val="4A9B8290"/>
    <w:rsid w:val="4AAB064B"/>
    <w:rsid w:val="4AB4830C"/>
    <w:rsid w:val="4B3C9AF2"/>
    <w:rsid w:val="4B647B02"/>
    <w:rsid w:val="4C1FB857"/>
    <w:rsid w:val="4C360EFD"/>
    <w:rsid w:val="4CA72536"/>
    <w:rsid w:val="4CB8D47F"/>
    <w:rsid w:val="4D76FE9F"/>
    <w:rsid w:val="4DD8AA94"/>
    <w:rsid w:val="4E0C7AA3"/>
    <w:rsid w:val="4E242980"/>
    <w:rsid w:val="4E977B20"/>
    <w:rsid w:val="4EB32FC2"/>
    <w:rsid w:val="4F37BAF0"/>
    <w:rsid w:val="4F48B14F"/>
    <w:rsid w:val="4F5BA6E7"/>
    <w:rsid w:val="4F9DE5CA"/>
    <w:rsid w:val="4FCA7284"/>
    <w:rsid w:val="50E649E0"/>
    <w:rsid w:val="510BC4C1"/>
    <w:rsid w:val="5236B190"/>
    <w:rsid w:val="5245351B"/>
    <w:rsid w:val="526D5775"/>
    <w:rsid w:val="530588A0"/>
    <w:rsid w:val="533E8461"/>
    <w:rsid w:val="5379353A"/>
    <w:rsid w:val="539BDE8D"/>
    <w:rsid w:val="53A150C6"/>
    <w:rsid w:val="53B8285B"/>
    <w:rsid w:val="53C4ED3E"/>
    <w:rsid w:val="53CC11BC"/>
    <w:rsid w:val="5454C61F"/>
    <w:rsid w:val="5479BFBC"/>
    <w:rsid w:val="54B1C215"/>
    <w:rsid w:val="54D8B087"/>
    <w:rsid w:val="5537D8F4"/>
    <w:rsid w:val="557B941E"/>
    <w:rsid w:val="55A32418"/>
    <w:rsid w:val="561D7BCF"/>
    <w:rsid w:val="56E02378"/>
    <w:rsid w:val="57020876"/>
    <w:rsid w:val="5855ACCD"/>
    <w:rsid w:val="5979DBB1"/>
    <w:rsid w:val="59918B37"/>
    <w:rsid w:val="5A26DFE2"/>
    <w:rsid w:val="5AAD5A2B"/>
    <w:rsid w:val="5B0C07F9"/>
    <w:rsid w:val="5B44A59E"/>
    <w:rsid w:val="5B4CB9C6"/>
    <w:rsid w:val="5C073199"/>
    <w:rsid w:val="5DFFB001"/>
    <w:rsid w:val="5EEC2223"/>
    <w:rsid w:val="5FFA028E"/>
    <w:rsid w:val="6058971F"/>
    <w:rsid w:val="60C0A790"/>
    <w:rsid w:val="60C6C776"/>
    <w:rsid w:val="615992FC"/>
    <w:rsid w:val="61BE8CBF"/>
    <w:rsid w:val="62252E0C"/>
    <w:rsid w:val="6228B39D"/>
    <w:rsid w:val="62E35579"/>
    <w:rsid w:val="63577654"/>
    <w:rsid w:val="637622B4"/>
    <w:rsid w:val="63C244CC"/>
    <w:rsid w:val="63C34EB0"/>
    <w:rsid w:val="654D642C"/>
    <w:rsid w:val="658FB76B"/>
    <w:rsid w:val="66B5DE69"/>
    <w:rsid w:val="670F6D6B"/>
    <w:rsid w:val="67ABD84B"/>
    <w:rsid w:val="67BCC5CE"/>
    <w:rsid w:val="6886904B"/>
    <w:rsid w:val="6A0E5426"/>
    <w:rsid w:val="6A4C2613"/>
    <w:rsid w:val="6A8B311A"/>
    <w:rsid w:val="6A941D19"/>
    <w:rsid w:val="6B182995"/>
    <w:rsid w:val="6BC9176D"/>
    <w:rsid w:val="6BEA2859"/>
    <w:rsid w:val="6C5FBFCA"/>
    <w:rsid w:val="6CC940E5"/>
    <w:rsid w:val="6D2B3D5F"/>
    <w:rsid w:val="6E010D3E"/>
    <w:rsid w:val="6E9BFBE4"/>
    <w:rsid w:val="7092448D"/>
    <w:rsid w:val="70A2853A"/>
    <w:rsid w:val="712DF506"/>
    <w:rsid w:val="713686DD"/>
    <w:rsid w:val="728D930D"/>
    <w:rsid w:val="729038A0"/>
    <w:rsid w:val="75E21858"/>
    <w:rsid w:val="76337365"/>
    <w:rsid w:val="767B7476"/>
    <w:rsid w:val="768DE455"/>
    <w:rsid w:val="771267ED"/>
    <w:rsid w:val="7723A1AF"/>
    <w:rsid w:val="7838C6DF"/>
    <w:rsid w:val="7869D547"/>
    <w:rsid w:val="7949747A"/>
    <w:rsid w:val="79927B20"/>
    <w:rsid w:val="7A03B88F"/>
    <w:rsid w:val="7A65726C"/>
    <w:rsid w:val="7AA0AB92"/>
    <w:rsid w:val="7B7482CC"/>
    <w:rsid w:val="7C641378"/>
    <w:rsid w:val="7D034806"/>
    <w:rsid w:val="7D08342C"/>
    <w:rsid w:val="7D120A3C"/>
    <w:rsid w:val="7DDD8118"/>
    <w:rsid w:val="7DF14372"/>
    <w:rsid w:val="7E82F65E"/>
    <w:rsid w:val="7ED3E3FC"/>
    <w:rsid w:val="7F0ABE08"/>
    <w:rsid w:val="7F8D1A5B"/>
    <w:rsid w:val="7FED67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D2C82D"/>
  <w15:chartTrackingRefBased/>
  <w15:docId w15:val="{F2D300BE-7BA9-4296-B341-1B585D0A7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3F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7675B"/>
    <w:pPr>
      <w:spacing w:before="100" w:beforeAutospacing="1" w:after="100" w:afterAutospacing="1"/>
    </w:pPr>
  </w:style>
  <w:style w:type="character" w:styleId="Hyperlink">
    <w:name w:val="Hyperlink"/>
    <w:basedOn w:val="DefaultParagraphFont"/>
    <w:uiPriority w:val="99"/>
    <w:unhideWhenUsed/>
    <w:rsid w:val="0027675B"/>
    <w:rPr>
      <w:color w:val="0000FF"/>
      <w:u w:val="single"/>
    </w:rPr>
  </w:style>
  <w:style w:type="paragraph" w:styleId="ListParagraph">
    <w:name w:val="List Paragraph"/>
    <w:basedOn w:val="Normal"/>
    <w:uiPriority w:val="34"/>
    <w:qFormat/>
    <w:rsid w:val="00DE4C25"/>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EB24C2"/>
    <w:rPr>
      <w:color w:val="605E5C"/>
      <w:shd w:val="clear" w:color="auto" w:fill="E1DFDD"/>
    </w:rPr>
  </w:style>
  <w:style w:type="character" w:styleId="FollowedHyperlink">
    <w:name w:val="FollowedHyperlink"/>
    <w:basedOn w:val="DefaultParagraphFont"/>
    <w:uiPriority w:val="99"/>
    <w:semiHidden/>
    <w:unhideWhenUsed/>
    <w:rsid w:val="0066480C"/>
    <w:rPr>
      <w:color w:val="954F72" w:themeColor="followedHyperlink"/>
      <w:u w:val="single"/>
    </w:rPr>
  </w:style>
  <w:style w:type="table" w:styleId="TableGrid">
    <w:name w:val="Table Grid"/>
    <w:basedOn w:val="TableNormal"/>
    <w:uiPriority w:val="39"/>
    <w:rsid w:val="006648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2556"/>
    <w:pPr>
      <w:tabs>
        <w:tab w:val="center" w:pos="4680"/>
        <w:tab w:val="right" w:pos="9360"/>
      </w:tabs>
    </w:pPr>
  </w:style>
  <w:style w:type="character" w:customStyle="1" w:styleId="HeaderChar">
    <w:name w:val="Header Char"/>
    <w:basedOn w:val="DefaultParagraphFont"/>
    <w:link w:val="Header"/>
    <w:uiPriority w:val="99"/>
    <w:rsid w:val="007F2556"/>
    <w:rPr>
      <w:rFonts w:ascii="Times New Roman" w:eastAsia="Times New Roman" w:hAnsi="Times New Roman" w:cs="Times New Roman"/>
    </w:rPr>
  </w:style>
  <w:style w:type="paragraph" w:styleId="Footer">
    <w:name w:val="footer"/>
    <w:basedOn w:val="Normal"/>
    <w:link w:val="FooterChar"/>
    <w:uiPriority w:val="99"/>
    <w:unhideWhenUsed/>
    <w:rsid w:val="007F2556"/>
    <w:pPr>
      <w:tabs>
        <w:tab w:val="center" w:pos="4680"/>
        <w:tab w:val="right" w:pos="9360"/>
      </w:tabs>
    </w:pPr>
  </w:style>
  <w:style w:type="character" w:customStyle="1" w:styleId="FooterChar">
    <w:name w:val="Footer Char"/>
    <w:basedOn w:val="DefaultParagraphFont"/>
    <w:link w:val="Footer"/>
    <w:uiPriority w:val="99"/>
    <w:rsid w:val="007F2556"/>
    <w:rPr>
      <w:rFonts w:ascii="Times New Roman" w:eastAsia="Times New Roman" w:hAnsi="Times New Roman" w:cs="Times New Roman"/>
    </w:rPr>
  </w:style>
  <w:style w:type="character" w:styleId="PlaceholderText">
    <w:name w:val="Placeholder Text"/>
    <w:basedOn w:val="DefaultParagraphFont"/>
    <w:uiPriority w:val="99"/>
    <w:semiHidden/>
    <w:rsid w:val="00854D43"/>
    <w:rPr>
      <w:color w:val="666666"/>
    </w:rPr>
  </w:style>
  <w:style w:type="paragraph" w:styleId="Revision">
    <w:name w:val="Revision"/>
    <w:hidden/>
    <w:uiPriority w:val="99"/>
    <w:semiHidden/>
    <w:rsid w:val="0038083A"/>
    <w:rPr>
      <w:rFonts w:ascii="Times New Roman" w:eastAsia="Times New Roman" w:hAnsi="Times New Roman" w:cs="Times New Roman"/>
    </w:rPr>
  </w:style>
  <w:style w:type="paragraph" w:styleId="Bibliography">
    <w:name w:val="Bibliography"/>
    <w:basedOn w:val="Normal"/>
    <w:next w:val="Normal"/>
    <w:uiPriority w:val="37"/>
    <w:unhideWhenUsed/>
    <w:rsid w:val="008A7EAC"/>
    <w:pPr>
      <w:spacing w:after="240"/>
    </w:pPr>
  </w:style>
  <w:style w:type="character" w:customStyle="1" w:styleId="normaltextrun">
    <w:name w:val="normaltextrun"/>
    <w:basedOn w:val="DefaultParagraphFont"/>
    <w:rsid w:val="00AC5D42"/>
  </w:style>
  <w:style w:type="character" w:customStyle="1" w:styleId="eop">
    <w:name w:val="eop"/>
    <w:basedOn w:val="DefaultParagraphFont"/>
    <w:rsid w:val="00AC5D42"/>
  </w:style>
  <w:style w:type="character" w:styleId="LineNumber">
    <w:name w:val="line number"/>
    <w:basedOn w:val="DefaultParagraphFont"/>
    <w:uiPriority w:val="99"/>
    <w:semiHidden/>
    <w:unhideWhenUsed/>
    <w:rsid w:val="005558FA"/>
  </w:style>
  <w:style w:type="character" w:styleId="PageNumber">
    <w:name w:val="page number"/>
    <w:basedOn w:val="DefaultParagraphFont"/>
    <w:uiPriority w:val="99"/>
    <w:semiHidden/>
    <w:unhideWhenUsed/>
    <w:rsid w:val="00555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64969">
      <w:bodyDiv w:val="1"/>
      <w:marLeft w:val="0"/>
      <w:marRight w:val="0"/>
      <w:marTop w:val="0"/>
      <w:marBottom w:val="0"/>
      <w:divBdr>
        <w:top w:val="none" w:sz="0" w:space="0" w:color="auto"/>
        <w:left w:val="none" w:sz="0" w:space="0" w:color="auto"/>
        <w:bottom w:val="none" w:sz="0" w:space="0" w:color="auto"/>
        <w:right w:val="none" w:sz="0" w:space="0" w:color="auto"/>
      </w:divBdr>
      <w:divsChild>
        <w:div w:id="9064015">
          <w:marLeft w:val="640"/>
          <w:marRight w:val="0"/>
          <w:marTop w:val="0"/>
          <w:marBottom w:val="0"/>
          <w:divBdr>
            <w:top w:val="none" w:sz="0" w:space="0" w:color="auto"/>
            <w:left w:val="none" w:sz="0" w:space="0" w:color="auto"/>
            <w:bottom w:val="none" w:sz="0" w:space="0" w:color="auto"/>
            <w:right w:val="none" w:sz="0" w:space="0" w:color="auto"/>
          </w:divBdr>
        </w:div>
        <w:div w:id="51082871">
          <w:marLeft w:val="640"/>
          <w:marRight w:val="0"/>
          <w:marTop w:val="0"/>
          <w:marBottom w:val="0"/>
          <w:divBdr>
            <w:top w:val="none" w:sz="0" w:space="0" w:color="auto"/>
            <w:left w:val="none" w:sz="0" w:space="0" w:color="auto"/>
            <w:bottom w:val="none" w:sz="0" w:space="0" w:color="auto"/>
            <w:right w:val="none" w:sz="0" w:space="0" w:color="auto"/>
          </w:divBdr>
        </w:div>
        <w:div w:id="81688490">
          <w:marLeft w:val="640"/>
          <w:marRight w:val="0"/>
          <w:marTop w:val="0"/>
          <w:marBottom w:val="0"/>
          <w:divBdr>
            <w:top w:val="none" w:sz="0" w:space="0" w:color="auto"/>
            <w:left w:val="none" w:sz="0" w:space="0" w:color="auto"/>
            <w:bottom w:val="none" w:sz="0" w:space="0" w:color="auto"/>
            <w:right w:val="none" w:sz="0" w:space="0" w:color="auto"/>
          </w:divBdr>
        </w:div>
        <w:div w:id="82653443">
          <w:marLeft w:val="640"/>
          <w:marRight w:val="0"/>
          <w:marTop w:val="0"/>
          <w:marBottom w:val="0"/>
          <w:divBdr>
            <w:top w:val="none" w:sz="0" w:space="0" w:color="auto"/>
            <w:left w:val="none" w:sz="0" w:space="0" w:color="auto"/>
            <w:bottom w:val="none" w:sz="0" w:space="0" w:color="auto"/>
            <w:right w:val="none" w:sz="0" w:space="0" w:color="auto"/>
          </w:divBdr>
        </w:div>
        <w:div w:id="135873822">
          <w:marLeft w:val="640"/>
          <w:marRight w:val="0"/>
          <w:marTop w:val="0"/>
          <w:marBottom w:val="0"/>
          <w:divBdr>
            <w:top w:val="none" w:sz="0" w:space="0" w:color="auto"/>
            <w:left w:val="none" w:sz="0" w:space="0" w:color="auto"/>
            <w:bottom w:val="none" w:sz="0" w:space="0" w:color="auto"/>
            <w:right w:val="none" w:sz="0" w:space="0" w:color="auto"/>
          </w:divBdr>
        </w:div>
        <w:div w:id="225798900">
          <w:marLeft w:val="640"/>
          <w:marRight w:val="0"/>
          <w:marTop w:val="0"/>
          <w:marBottom w:val="0"/>
          <w:divBdr>
            <w:top w:val="none" w:sz="0" w:space="0" w:color="auto"/>
            <w:left w:val="none" w:sz="0" w:space="0" w:color="auto"/>
            <w:bottom w:val="none" w:sz="0" w:space="0" w:color="auto"/>
            <w:right w:val="none" w:sz="0" w:space="0" w:color="auto"/>
          </w:divBdr>
        </w:div>
        <w:div w:id="225994320">
          <w:marLeft w:val="640"/>
          <w:marRight w:val="0"/>
          <w:marTop w:val="0"/>
          <w:marBottom w:val="0"/>
          <w:divBdr>
            <w:top w:val="none" w:sz="0" w:space="0" w:color="auto"/>
            <w:left w:val="none" w:sz="0" w:space="0" w:color="auto"/>
            <w:bottom w:val="none" w:sz="0" w:space="0" w:color="auto"/>
            <w:right w:val="none" w:sz="0" w:space="0" w:color="auto"/>
          </w:divBdr>
        </w:div>
        <w:div w:id="259530615">
          <w:marLeft w:val="640"/>
          <w:marRight w:val="0"/>
          <w:marTop w:val="0"/>
          <w:marBottom w:val="0"/>
          <w:divBdr>
            <w:top w:val="none" w:sz="0" w:space="0" w:color="auto"/>
            <w:left w:val="none" w:sz="0" w:space="0" w:color="auto"/>
            <w:bottom w:val="none" w:sz="0" w:space="0" w:color="auto"/>
            <w:right w:val="none" w:sz="0" w:space="0" w:color="auto"/>
          </w:divBdr>
        </w:div>
        <w:div w:id="305090150">
          <w:marLeft w:val="640"/>
          <w:marRight w:val="0"/>
          <w:marTop w:val="0"/>
          <w:marBottom w:val="0"/>
          <w:divBdr>
            <w:top w:val="none" w:sz="0" w:space="0" w:color="auto"/>
            <w:left w:val="none" w:sz="0" w:space="0" w:color="auto"/>
            <w:bottom w:val="none" w:sz="0" w:space="0" w:color="auto"/>
            <w:right w:val="none" w:sz="0" w:space="0" w:color="auto"/>
          </w:divBdr>
        </w:div>
        <w:div w:id="369108211">
          <w:marLeft w:val="640"/>
          <w:marRight w:val="0"/>
          <w:marTop w:val="0"/>
          <w:marBottom w:val="0"/>
          <w:divBdr>
            <w:top w:val="none" w:sz="0" w:space="0" w:color="auto"/>
            <w:left w:val="none" w:sz="0" w:space="0" w:color="auto"/>
            <w:bottom w:val="none" w:sz="0" w:space="0" w:color="auto"/>
            <w:right w:val="none" w:sz="0" w:space="0" w:color="auto"/>
          </w:divBdr>
        </w:div>
        <w:div w:id="369837635">
          <w:marLeft w:val="640"/>
          <w:marRight w:val="0"/>
          <w:marTop w:val="0"/>
          <w:marBottom w:val="0"/>
          <w:divBdr>
            <w:top w:val="none" w:sz="0" w:space="0" w:color="auto"/>
            <w:left w:val="none" w:sz="0" w:space="0" w:color="auto"/>
            <w:bottom w:val="none" w:sz="0" w:space="0" w:color="auto"/>
            <w:right w:val="none" w:sz="0" w:space="0" w:color="auto"/>
          </w:divBdr>
        </w:div>
        <w:div w:id="370229843">
          <w:marLeft w:val="640"/>
          <w:marRight w:val="0"/>
          <w:marTop w:val="0"/>
          <w:marBottom w:val="0"/>
          <w:divBdr>
            <w:top w:val="none" w:sz="0" w:space="0" w:color="auto"/>
            <w:left w:val="none" w:sz="0" w:space="0" w:color="auto"/>
            <w:bottom w:val="none" w:sz="0" w:space="0" w:color="auto"/>
            <w:right w:val="none" w:sz="0" w:space="0" w:color="auto"/>
          </w:divBdr>
        </w:div>
        <w:div w:id="401098294">
          <w:marLeft w:val="640"/>
          <w:marRight w:val="0"/>
          <w:marTop w:val="0"/>
          <w:marBottom w:val="0"/>
          <w:divBdr>
            <w:top w:val="none" w:sz="0" w:space="0" w:color="auto"/>
            <w:left w:val="none" w:sz="0" w:space="0" w:color="auto"/>
            <w:bottom w:val="none" w:sz="0" w:space="0" w:color="auto"/>
            <w:right w:val="none" w:sz="0" w:space="0" w:color="auto"/>
          </w:divBdr>
        </w:div>
        <w:div w:id="431248613">
          <w:marLeft w:val="640"/>
          <w:marRight w:val="0"/>
          <w:marTop w:val="0"/>
          <w:marBottom w:val="0"/>
          <w:divBdr>
            <w:top w:val="none" w:sz="0" w:space="0" w:color="auto"/>
            <w:left w:val="none" w:sz="0" w:space="0" w:color="auto"/>
            <w:bottom w:val="none" w:sz="0" w:space="0" w:color="auto"/>
            <w:right w:val="none" w:sz="0" w:space="0" w:color="auto"/>
          </w:divBdr>
        </w:div>
        <w:div w:id="453867805">
          <w:marLeft w:val="640"/>
          <w:marRight w:val="0"/>
          <w:marTop w:val="0"/>
          <w:marBottom w:val="0"/>
          <w:divBdr>
            <w:top w:val="none" w:sz="0" w:space="0" w:color="auto"/>
            <w:left w:val="none" w:sz="0" w:space="0" w:color="auto"/>
            <w:bottom w:val="none" w:sz="0" w:space="0" w:color="auto"/>
            <w:right w:val="none" w:sz="0" w:space="0" w:color="auto"/>
          </w:divBdr>
        </w:div>
        <w:div w:id="459962448">
          <w:marLeft w:val="640"/>
          <w:marRight w:val="0"/>
          <w:marTop w:val="0"/>
          <w:marBottom w:val="0"/>
          <w:divBdr>
            <w:top w:val="none" w:sz="0" w:space="0" w:color="auto"/>
            <w:left w:val="none" w:sz="0" w:space="0" w:color="auto"/>
            <w:bottom w:val="none" w:sz="0" w:space="0" w:color="auto"/>
            <w:right w:val="none" w:sz="0" w:space="0" w:color="auto"/>
          </w:divBdr>
        </w:div>
        <w:div w:id="505680344">
          <w:marLeft w:val="640"/>
          <w:marRight w:val="0"/>
          <w:marTop w:val="0"/>
          <w:marBottom w:val="0"/>
          <w:divBdr>
            <w:top w:val="none" w:sz="0" w:space="0" w:color="auto"/>
            <w:left w:val="none" w:sz="0" w:space="0" w:color="auto"/>
            <w:bottom w:val="none" w:sz="0" w:space="0" w:color="auto"/>
            <w:right w:val="none" w:sz="0" w:space="0" w:color="auto"/>
          </w:divBdr>
        </w:div>
        <w:div w:id="517155963">
          <w:marLeft w:val="640"/>
          <w:marRight w:val="0"/>
          <w:marTop w:val="0"/>
          <w:marBottom w:val="0"/>
          <w:divBdr>
            <w:top w:val="none" w:sz="0" w:space="0" w:color="auto"/>
            <w:left w:val="none" w:sz="0" w:space="0" w:color="auto"/>
            <w:bottom w:val="none" w:sz="0" w:space="0" w:color="auto"/>
            <w:right w:val="none" w:sz="0" w:space="0" w:color="auto"/>
          </w:divBdr>
        </w:div>
        <w:div w:id="528563502">
          <w:marLeft w:val="640"/>
          <w:marRight w:val="0"/>
          <w:marTop w:val="0"/>
          <w:marBottom w:val="0"/>
          <w:divBdr>
            <w:top w:val="none" w:sz="0" w:space="0" w:color="auto"/>
            <w:left w:val="none" w:sz="0" w:space="0" w:color="auto"/>
            <w:bottom w:val="none" w:sz="0" w:space="0" w:color="auto"/>
            <w:right w:val="none" w:sz="0" w:space="0" w:color="auto"/>
          </w:divBdr>
        </w:div>
        <w:div w:id="570894831">
          <w:marLeft w:val="640"/>
          <w:marRight w:val="0"/>
          <w:marTop w:val="0"/>
          <w:marBottom w:val="0"/>
          <w:divBdr>
            <w:top w:val="none" w:sz="0" w:space="0" w:color="auto"/>
            <w:left w:val="none" w:sz="0" w:space="0" w:color="auto"/>
            <w:bottom w:val="none" w:sz="0" w:space="0" w:color="auto"/>
            <w:right w:val="none" w:sz="0" w:space="0" w:color="auto"/>
          </w:divBdr>
        </w:div>
        <w:div w:id="571893373">
          <w:marLeft w:val="640"/>
          <w:marRight w:val="0"/>
          <w:marTop w:val="0"/>
          <w:marBottom w:val="0"/>
          <w:divBdr>
            <w:top w:val="none" w:sz="0" w:space="0" w:color="auto"/>
            <w:left w:val="none" w:sz="0" w:space="0" w:color="auto"/>
            <w:bottom w:val="none" w:sz="0" w:space="0" w:color="auto"/>
            <w:right w:val="none" w:sz="0" w:space="0" w:color="auto"/>
          </w:divBdr>
        </w:div>
        <w:div w:id="591865065">
          <w:marLeft w:val="640"/>
          <w:marRight w:val="0"/>
          <w:marTop w:val="0"/>
          <w:marBottom w:val="0"/>
          <w:divBdr>
            <w:top w:val="none" w:sz="0" w:space="0" w:color="auto"/>
            <w:left w:val="none" w:sz="0" w:space="0" w:color="auto"/>
            <w:bottom w:val="none" w:sz="0" w:space="0" w:color="auto"/>
            <w:right w:val="none" w:sz="0" w:space="0" w:color="auto"/>
          </w:divBdr>
        </w:div>
        <w:div w:id="594478978">
          <w:marLeft w:val="640"/>
          <w:marRight w:val="0"/>
          <w:marTop w:val="0"/>
          <w:marBottom w:val="0"/>
          <w:divBdr>
            <w:top w:val="none" w:sz="0" w:space="0" w:color="auto"/>
            <w:left w:val="none" w:sz="0" w:space="0" w:color="auto"/>
            <w:bottom w:val="none" w:sz="0" w:space="0" w:color="auto"/>
            <w:right w:val="none" w:sz="0" w:space="0" w:color="auto"/>
          </w:divBdr>
        </w:div>
        <w:div w:id="605238368">
          <w:marLeft w:val="640"/>
          <w:marRight w:val="0"/>
          <w:marTop w:val="0"/>
          <w:marBottom w:val="0"/>
          <w:divBdr>
            <w:top w:val="none" w:sz="0" w:space="0" w:color="auto"/>
            <w:left w:val="none" w:sz="0" w:space="0" w:color="auto"/>
            <w:bottom w:val="none" w:sz="0" w:space="0" w:color="auto"/>
            <w:right w:val="none" w:sz="0" w:space="0" w:color="auto"/>
          </w:divBdr>
        </w:div>
        <w:div w:id="608438969">
          <w:marLeft w:val="640"/>
          <w:marRight w:val="0"/>
          <w:marTop w:val="0"/>
          <w:marBottom w:val="0"/>
          <w:divBdr>
            <w:top w:val="none" w:sz="0" w:space="0" w:color="auto"/>
            <w:left w:val="none" w:sz="0" w:space="0" w:color="auto"/>
            <w:bottom w:val="none" w:sz="0" w:space="0" w:color="auto"/>
            <w:right w:val="none" w:sz="0" w:space="0" w:color="auto"/>
          </w:divBdr>
        </w:div>
        <w:div w:id="614139508">
          <w:marLeft w:val="640"/>
          <w:marRight w:val="0"/>
          <w:marTop w:val="0"/>
          <w:marBottom w:val="0"/>
          <w:divBdr>
            <w:top w:val="none" w:sz="0" w:space="0" w:color="auto"/>
            <w:left w:val="none" w:sz="0" w:space="0" w:color="auto"/>
            <w:bottom w:val="none" w:sz="0" w:space="0" w:color="auto"/>
            <w:right w:val="none" w:sz="0" w:space="0" w:color="auto"/>
          </w:divBdr>
        </w:div>
        <w:div w:id="662121418">
          <w:marLeft w:val="640"/>
          <w:marRight w:val="0"/>
          <w:marTop w:val="0"/>
          <w:marBottom w:val="0"/>
          <w:divBdr>
            <w:top w:val="none" w:sz="0" w:space="0" w:color="auto"/>
            <w:left w:val="none" w:sz="0" w:space="0" w:color="auto"/>
            <w:bottom w:val="none" w:sz="0" w:space="0" w:color="auto"/>
            <w:right w:val="none" w:sz="0" w:space="0" w:color="auto"/>
          </w:divBdr>
        </w:div>
        <w:div w:id="672073041">
          <w:marLeft w:val="640"/>
          <w:marRight w:val="0"/>
          <w:marTop w:val="0"/>
          <w:marBottom w:val="0"/>
          <w:divBdr>
            <w:top w:val="none" w:sz="0" w:space="0" w:color="auto"/>
            <w:left w:val="none" w:sz="0" w:space="0" w:color="auto"/>
            <w:bottom w:val="none" w:sz="0" w:space="0" w:color="auto"/>
            <w:right w:val="none" w:sz="0" w:space="0" w:color="auto"/>
          </w:divBdr>
        </w:div>
        <w:div w:id="677579414">
          <w:marLeft w:val="640"/>
          <w:marRight w:val="0"/>
          <w:marTop w:val="0"/>
          <w:marBottom w:val="0"/>
          <w:divBdr>
            <w:top w:val="none" w:sz="0" w:space="0" w:color="auto"/>
            <w:left w:val="none" w:sz="0" w:space="0" w:color="auto"/>
            <w:bottom w:val="none" w:sz="0" w:space="0" w:color="auto"/>
            <w:right w:val="none" w:sz="0" w:space="0" w:color="auto"/>
          </w:divBdr>
        </w:div>
        <w:div w:id="745343969">
          <w:marLeft w:val="640"/>
          <w:marRight w:val="0"/>
          <w:marTop w:val="0"/>
          <w:marBottom w:val="0"/>
          <w:divBdr>
            <w:top w:val="none" w:sz="0" w:space="0" w:color="auto"/>
            <w:left w:val="none" w:sz="0" w:space="0" w:color="auto"/>
            <w:bottom w:val="none" w:sz="0" w:space="0" w:color="auto"/>
            <w:right w:val="none" w:sz="0" w:space="0" w:color="auto"/>
          </w:divBdr>
        </w:div>
        <w:div w:id="755782532">
          <w:marLeft w:val="640"/>
          <w:marRight w:val="0"/>
          <w:marTop w:val="0"/>
          <w:marBottom w:val="0"/>
          <w:divBdr>
            <w:top w:val="none" w:sz="0" w:space="0" w:color="auto"/>
            <w:left w:val="none" w:sz="0" w:space="0" w:color="auto"/>
            <w:bottom w:val="none" w:sz="0" w:space="0" w:color="auto"/>
            <w:right w:val="none" w:sz="0" w:space="0" w:color="auto"/>
          </w:divBdr>
        </w:div>
        <w:div w:id="831024879">
          <w:marLeft w:val="640"/>
          <w:marRight w:val="0"/>
          <w:marTop w:val="0"/>
          <w:marBottom w:val="0"/>
          <w:divBdr>
            <w:top w:val="none" w:sz="0" w:space="0" w:color="auto"/>
            <w:left w:val="none" w:sz="0" w:space="0" w:color="auto"/>
            <w:bottom w:val="none" w:sz="0" w:space="0" w:color="auto"/>
            <w:right w:val="none" w:sz="0" w:space="0" w:color="auto"/>
          </w:divBdr>
        </w:div>
        <w:div w:id="834807457">
          <w:marLeft w:val="640"/>
          <w:marRight w:val="0"/>
          <w:marTop w:val="0"/>
          <w:marBottom w:val="0"/>
          <w:divBdr>
            <w:top w:val="none" w:sz="0" w:space="0" w:color="auto"/>
            <w:left w:val="none" w:sz="0" w:space="0" w:color="auto"/>
            <w:bottom w:val="none" w:sz="0" w:space="0" w:color="auto"/>
            <w:right w:val="none" w:sz="0" w:space="0" w:color="auto"/>
          </w:divBdr>
        </w:div>
        <w:div w:id="864975889">
          <w:marLeft w:val="640"/>
          <w:marRight w:val="0"/>
          <w:marTop w:val="0"/>
          <w:marBottom w:val="0"/>
          <w:divBdr>
            <w:top w:val="none" w:sz="0" w:space="0" w:color="auto"/>
            <w:left w:val="none" w:sz="0" w:space="0" w:color="auto"/>
            <w:bottom w:val="none" w:sz="0" w:space="0" w:color="auto"/>
            <w:right w:val="none" w:sz="0" w:space="0" w:color="auto"/>
          </w:divBdr>
        </w:div>
        <w:div w:id="877011414">
          <w:marLeft w:val="640"/>
          <w:marRight w:val="0"/>
          <w:marTop w:val="0"/>
          <w:marBottom w:val="0"/>
          <w:divBdr>
            <w:top w:val="none" w:sz="0" w:space="0" w:color="auto"/>
            <w:left w:val="none" w:sz="0" w:space="0" w:color="auto"/>
            <w:bottom w:val="none" w:sz="0" w:space="0" w:color="auto"/>
            <w:right w:val="none" w:sz="0" w:space="0" w:color="auto"/>
          </w:divBdr>
        </w:div>
        <w:div w:id="887378957">
          <w:marLeft w:val="640"/>
          <w:marRight w:val="0"/>
          <w:marTop w:val="0"/>
          <w:marBottom w:val="0"/>
          <w:divBdr>
            <w:top w:val="none" w:sz="0" w:space="0" w:color="auto"/>
            <w:left w:val="none" w:sz="0" w:space="0" w:color="auto"/>
            <w:bottom w:val="none" w:sz="0" w:space="0" w:color="auto"/>
            <w:right w:val="none" w:sz="0" w:space="0" w:color="auto"/>
          </w:divBdr>
        </w:div>
        <w:div w:id="896089120">
          <w:marLeft w:val="640"/>
          <w:marRight w:val="0"/>
          <w:marTop w:val="0"/>
          <w:marBottom w:val="0"/>
          <w:divBdr>
            <w:top w:val="none" w:sz="0" w:space="0" w:color="auto"/>
            <w:left w:val="none" w:sz="0" w:space="0" w:color="auto"/>
            <w:bottom w:val="none" w:sz="0" w:space="0" w:color="auto"/>
            <w:right w:val="none" w:sz="0" w:space="0" w:color="auto"/>
          </w:divBdr>
        </w:div>
        <w:div w:id="912156047">
          <w:marLeft w:val="640"/>
          <w:marRight w:val="0"/>
          <w:marTop w:val="0"/>
          <w:marBottom w:val="0"/>
          <w:divBdr>
            <w:top w:val="none" w:sz="0" w:space="0" w:color="auto"/>
            <w:left w:val="none" w:sz="0" w:space="0" w:color="auto"/>
            <w:bottom w:val="none" w:sz="0" w:space="0" w:color="auto"/>
            <w:right w:val="none" w:sz="0" w:space="0" w:color="auto"/>
          </w:divBdr>
        </w:div>
        <w:div w:id="918175143">
          <w:marLeft w:val="640"/>
          <w:marRight w:val="0"/>
          <w:marTop w:val="0"/>
          <w:marBottom w:val="0"/>
          <w:divBdr>
            <w:top w:val="none" w:sz="0" w:space="0" w:color="auto"/>
            <w:left w:val="none" w:sz="0" w:space="0" w:color="auto"/>
            <w:bottom w:val="none" w:sz="0" w:space="0" w:color="auto"/>
            <w:right w:val="none" w:sz="0" w:space="0" w:color="auto"/>
          </w:divBdr>
        </w:div>
        <w:div w:id="953633872">
          <w:marLeft w:val="640"/>
          <w:marRight w:val="0"/>
          <w:marTop w:val="0"/>
          <w:marBottom w:val="0"/>
          <w:divBdr>
            <w:top w:val="none" w:sz="0" w:space="0" w:color="auto"/>
            <w:left w:val="none" w:sz="0" w:space="0" w:color="auto"/>
            <w:bottom w:val="none" w:sz="0" w:space="0" w:color="auto"/>
            <w:right w:val="none" w:sz="0" w:space="0" w:color="auto"/>
          </w:divBdr>
        </w:div>
        <w:div w:id="961957347">
          <w:marLeft w:val="640"/>
          <w:marRight w:val="0"/>
          <w:marTop w:val="0"/>
          <w:marBottom w:val="0"/>
          <w:divBdr>
            <w:top w:val="none" w:sz="0" w:space="0" w:color="auto"/>
            <w:left w:val="none" w:sz="0" w:space="0" w:color="auto"/>
            <w:bottom w:val="none" w:sz="0" w:space="0" w:color="auto"/>
            <w:right w:val="none" w:sz="0" w:space="0" w:color="auto"/>
          </w:divBdr>
        </w:div>
        <w:div w:id="969288913">
          <w:marLeft w:val="640"/>
          <w:marRight w:val="0"/>
          <w:marTop w:val="0"/>
          <w:marBottom w:val="0"/>
          <w:divBdr>
            <w:top w:val="none" w:sz="0" w:space="0" w:color="auto"/>
            <w:left w:val="none" w:sz="0" w:space="0" w:color="auto"/>
            <w:bottom w:val="none" w:sz="0" w:space="0" w:color="auto"/>
            <w:right w:val="none" w:sz="0" w:space="0" w:color="auto"/>
          </w:divBdr>
        </w:div>
        <w:div w:id="970985727">
          <w:marLeft w:val="640"/>
          <w:marRight w:val="0"/>
          <w:marTop w:val="0"/>
          <w:marBottom w:val="0"/>
          <w:divBdr>
            <w:top w:val="none" w:sz="0" w:space="0" w:color="auto"/>
            <w:left w:val="none" w:sz="0" w:space="0" w:color="auto"/>
            <w:bottom w:val="none" w:sz="0" w:space="0" w:color="auto"/>
            <w:right w:val="none" w:sz="0" w:space="0" w:color="auto"/>
          </w:divBdr>
        </w:div>
        <w:div w:id="1002051774">
          <w:marLeft w:val="640"/>
          <w:marRight w:val="0"/>
          <w:marTop w:val="0"/>
          <w:marBottom w:val="0"/>
          <w:divBdr>
            <w:top w:val="none" w:sz="0" w:space="0" w:color="auto"/>
            <w:left w:val="none" w:sz="0" w:space="0" w:color="auto"/>
            <w:bottom w:val="none" w:sz="0" w:space="0" w:color="auto"/>
            <w:right w:val="none" w:sz="0" w:space="0" w:color="auto"/>
          </w:divBdr>
        </w:div>
        <w:div w:id="1025401958">
          <w:marLeft w:val="640"/>
          <w:marRight w:val="0"/>
          <w:marTop w:val="0"/>
          <w:marBottom w:val="0"/>
          <w:divBdr>
            <w:top w:val="none" w:sz="0" w:space="0" w:color="auto"/>
            <w:left w:val="none" w:sz="0" w:space="0" w:color="auto"/>
            <w:bottom w:val="none" w:sz="0" w:space="0" w:color="auto"/>
            <w:right w:val="none" w:sz="0" w:space="0" w:color="auto"/>
          </w:divBdr>
        </w:div>
        <w:div w:id="1029263864">
          <w:marLeft w:val="640"/>
          <w:marRight w:val="0"/>
          <w:marTop w:val="0"/>
          <w:marBottom w:val="0"/>
          <w:divBdr>
            <w:top w:val="none" w:sz="0" w:space="0" w:color="auto"/>
            <w:left w:val="none" w:sz="0" w:space="0" w:color="auto"/>
            <w:bottom w:val="none" w:sz="0" w:space="0" w:color="auto"/>
            <w:right w:val="none" w:sz="0" w:space="0" w:color="auto"/>
          </w:divBdr>
        </w:div>
        <w:div w:id="1068381612">
          <w:marLeft w:val="640"/>
          <w:marRight w:val="0"/>
          <w:marTop w:val="0"/>
          <w:marBottom w:val="0"/>
          <w:divBdr>
            <w:top w:val="none" w:sz="0" w:space="0" w:color="auto"/>
            <w:left w:val="none" w:sz="0" w:space="0" w:color="auto"/>
            <w:bottom w:val="none" w:sz="0" w:space="0" w:color="auto"/>
            <w:right w:val="none" w:sz="0" w:space="0" w:color="auto"/>
          </w:divBdr>
        </w:div>
        <w:div w:id="1082726844">
          <w:marLeft w:val="640"/>
          <w:marRight w:val="0"/>
          <w:marTop w:val="0"/>
          <w:marBottom w:val="0"/>
          <w:divBdr>
            <w:top w:val="none" w:sz="0" w:space="0" w:color="auto"/>
            <w:left w:val="none" w:sz="0" w:space="0" w:color="auto"/>
            <w:bottom w:val="none" w:sz="0" w:space="0" w:color="auto"/>
            <w:right w:val="none" w:sz="0" w:space="0" w:color="auto"/>
          </w:divBdr>
        </w:div>
        <w:div w:id="1139761494">
          <w:marLeft w:val="640"/>
          <w:marRight w:val="0"/>
          <w:marTop w:val="0"/>
          <w:marBottom w:val="0"/>
          <w:divBdr>
            <w:top w:val="none" w:sz="0" w:space="0" w:color="auto"/>
            <w:left w:val="none" w:sz="0" w:space="0" w:color="auto"/>
            <w:bottom w:val="none" w:sz="0" w:space="0" w:color="auto"/>
            <w:right w:val="none" w:sz="0" w:space="0" w:color="auto"/>
          </w:divBdr>
        </w:div>
        <w:div w:id="1142384249">
          <w:marLeft w:val="640"/>
          <w:marRight w:val="0"/>
          <w:marTop w:val="0"/>
          <w:marBottom w:val="0"/>
          <w:divBdr>
            <w:top w:val="none" w:sz="0" w:space="0" w:color="auto"/>
            <w:left w:val="none" w:sz="0" w:space="0" w:color="auto"/>
            <w:bottom w:val="none" w:sz="0" w:space="0" w:color="auto"/>
            <w:right w:val="none" w:sz="0" w:space="0" w:color="auto"/>
          </w:divBdr>
        </w:div>
        <w:div w:id="1146236794">
          <w:marLeft w:val="640"/>
          <w:marRight w:val="0"/>
          <w:marTop w:val="0"/>
          <w:marBottom w:val="0"/>
          <w:divBdr>
            <w:top w:val="none" w:sz="0" w:space="0" w:color="auto"/>
            <w:left w:val="none" w:sz="0" w:space="0" w:color="auto"/>
            <w:bottom w:val="none" w:sz="0" w:space="0" w:color="auto"/>
            <w:right w:val="none" w:sz="0" w:space="0" w:color="auto"/>
          </w:divBdr>
        </w:div>
        <w:div w:id="1174998896">
          <w:marLeft w:val="640"/>
          <w:marRight w:val="0"/>
          <w:marTop w:val="0"/>
          <w:marBottom w:val="0"/>
          <w:divBdr>
            <w:top w:val="none" w:sz="0" w:space="0" w:color="auto"/>
            <w:left w:val="none" w:sz="0" w:space="0" w:color="auto"/>
            <w:bottom w:val="none" w:sz="0" w:space="0" w:color="auto"/>
            <w:right w:val="none" w:sz="0" w:space="0" w:color="auto"/>
          </w:divBdr>
        </w:div>
        <w:div w:id="1211962972">
          <w:marLeft w:val="640"/>
          <w:marRight w:val="0"/>
          <w:marTop w:val="0"/>
          <w:marBottom w:val="0"/>
          <w:divBdr>
            <w:top w:val="none" w:sz="0" w:space="0" w:color="auto"/>
            <w:left w:val="none" w:sz="0" w:space="0" w:color="auto"/>
            <w:bottom w:val="none" w:sz="0" w:space="0" w:color="auto"/>
            <w:right w:val="none" w:sz="0" w:space="0" w:color="auto"/>
          </w:divBdr>
        </w:div>
        <w:div w:id="1223756617">
          <w:marLeft w:val="640"/>
          <w:marRight w:val="0"/>
          <w:marTop w:val="0"/>
          <w:marBottom w:val="0"/>
          <w:divBdr>
            <w:top w:val="none" w:sz="0" w:space="0" w:color="auto"/>
            <w:left w:val="none" w:sz="0" w:space="0" w:color="auto"/>
            <w:bottom w:val="none" w:sz="0" w:space="0" w:color="auto"/>
            <w:right w:val="none" w:sz="0" w:space="0" w:color="auto"/>
          </w:divBdr>
        </w:div>
        <w:div w:id="1265305358">
          <w:marLeft w:val="640"/>
          <w:marRight w:val="0"/>
          <w:marTop w:val="0"/>
          <w:marBottom w:val="0"/>
          <w:divBdr>
            <w:top w:val="none" w:sz="0" w:space="0" w:color="auto"/>
            <w:left w:val="none" w:sz="0" w:space="0" w:color="auto"/>
            <w:bottom w:val="none" w:sz="0" w:space="0" w:color="auto"/>
            <w:right w:val="none" w:sz="0" w:space="0" w:color="auto"/>
          </w:divBdr>
        </w:div>
        <w:div w:id="1297566559">
          <w:marLeft w:val="640"/>
          <w:marRight w:val="0"/>
          <w:marTop w:val="0"/>
          <w:marBottom w:val="0"/>
          <w:divBdr>
            <w:top w:val="none" w:sz="0" w:space="0" w:color="auto"/>
            <w:left w:val="none" w:sz="0" w:space="0" w:color="auto"/>
            <w:bottom w:val="none" w:sz="0" w:space="0" w:color="auto"/>
            <w:right w:val="none" w:sz="0" w:space="0" w:color="auto"/>
          </w:divBdr>
        </w:div>
        <w:div w:id="1319724164">
          <w:marLeft w:val="640"/>
          <w:marRight w:val="0"/>
          <w:marTop w:val="0"/>
          <w:marBottom w:val="0"/>
          <w:divBdr>
            <w:top w:val="none" w:sz="0" w:space="0" w:color="auto"/>
            <w:left w:val="none" w:sz="0" w:space="0" w:color="auto"/>
            <w:bottom w:val="none" w:sz="0" w:space="0" w:color="auto"/>
            <w:right w:val="none" w:sz="0" w:space="0" w:color="auto"/>
          </w:divBdr>
        </w:div>
        <w:div w:id="1330327490">
          <w:marLeft w:val="640"/>
          <w:marRight w:val="0"/>
          <w:marTop w:val="0"/>
          <w:marBottom w:val="0"/>
          <w:divBdr>
            <w:top w:val="none" w:sz="0" w:space="0" w:color="auto"/>
            <w:left w:val="none" w:sz="0" w:space="0" w:color="auto"/>
            <w:bottom w:val="none" w:sz="0" w:space="0" w:color="auto"/>
            <w:right w:val="none" w:sz="0" w:space="0" w:color="auto"/>
          </w:divBdr>
        </w:div>
        <w:div w:id="1358046713">
          <w:marLeft w:val="640"/>
          <w:marRight w:val="0"/>
          <w:marTop w:val="0"/>
          <w:marBottom w:val="0"/>
          <w:divBdr>
            <w:top w:val="none" w:sz="0" w:space="0" w:color="auto"/>
            <w:left w:val="none" w:sz="0" w:space="0" w:color="auto"/>
            <w:bottom w:val="none" w:sz="0" w:space="0" w:color="auto"/>
            <w:right w:val="none" w:sz="0" w:space="0" w:color="auto"/>
          </w:divBdr>
        </w:div>
        <w:div w:id="1361278979">
          <w:marLeft w:val="640"/>
          <w:marRight w:val="0"/>
          <w:marTop w:val="0"/>
          <w:marBottom w:val="0"/>
          <w:divBdr>
            <w:top w:val="none" w:sz="0" w:space="0" w:color="auto"/>
            <w:left w:val="none" w:sz="0" w:space="0" w:color="auto"/>
            <w:bottom w:val="none" w:sz="0" w:space="0" w:color="auto"/>
            <w:right w:val="none" w:sz="0" w:space="0" w:color="auto"/>
          </w:divBdr>
        </w:div>
        <w:div w:id="1409114412">
          <w:marLeft w:val="640"/>
          <w:marRight w:val="0"/>
          <w:marTop w:val="0"/>
          <w:marBottom w:val="0"/>
          <w:divBdr>
            <w:top w:val="none" w:sz="0" w:space="0" w:color="auto"/>
            <w:left w:val="none" w:sz="0" w:space="0" w:color="auto"/>
            <w:bottom w:val="none" w:sz="0" w:space="0" w:color="auto"/>
            <w:right w:val="none" w:sz="0" w:space="0" w:color="auto"/>
          </w:divBdr>
        </w:div>
        <w:div w:id="1439329579">
          <w:marLeft w:val="640"/>
          <w:marRight w:val="0"/>
          <w:marTop w:val="0"/>
          <w:marBottom w:val="0"/>
          <w:divBdr>
            <w:top w:val="none" w:sz="0" w:space="0" w:color="auto"/>
            <w:left w:val="none" w:sz="0" w:space="0" w:color="auto"/>
            <w:bottom w:val="none" w:sz="0" w:space="0" w:color="auto"/>
            <w:right w:val="none" w:sz="0" w:space="0" w:color="auto"/>
          </w:divBdr>
        </w:div>
        <w:div w:id="1499811552">
          <w:marLeft w:val="640"/>
          <w:marRight w:val="0"/>
          <w:marTop w:val="0"/>
          <w:marBottom w:val="0"/>
          <w:divBdr>
            <w:top w:val="none" w:sz="0" w:space="0" w:color="auto"/>
            <w:left w:val="none" w:sz="0" w:space="0" w:color="auto"/>
            <w:bottom w:val="none" w:sz="0" w:space="0" w:color="auto"/>
            <w:right w:val="none" w:sz="0" w:space="0" w:color="auto"/>
          </w:divBdr>
        </w:div>
        <w:div w:id="1548763841">
          <w:marLeft w:val="640"/>
          <w:marRight w:val="0"/>
          <w:marTop w:val="0"/>
          <w:marBottom w:val="0"/>
          <w:divBdr>
            <w:top w:val="none" w:sz="0" w:space="0" w:color="auto"/>
            <w:left w:val="none" w:sz="0" w:space="0" w:color="auto"/>
            <w:bottom w:val="none" w:sz="0" w:space="0" w:color="auto"/>
            <w:right w:val="none" w:sz="0" w:space="0" w:color="auto"/>
          </w:divBdr>
        </w:div>
        <w:div w:id="1660621322">
          <w:marLeft w:val="640"/>
          <w:marRight w:val="0"/>
          <w:marTop w:val="0"/>
          <w:marBottom w:val="0"/>
          <w:divBdr>
            <w:top w:val="none" w:sz="0" w:space="0" w:color="auto"/>
            <w:left w:val="none" w:sz="0" w:space="0" w:color="auto"/>
            <w:bottom w:val="none" w:sz="0" w:space="0" w:color="auto"/>
            <w:right w:val="none" w:sz="0" w:space="0" w:color="auto"/>
          </w:divBdr>
        </w:div>
        <w:div w:id="1666398823">
          <w:marLeft w:val="640"/>
          <w:marRight w:val="0"/>
          <w:marTop w:val="0"/>
          <w:marBottom w:val="0"/>
          <w:divBdr>
            <w:top w:val="none" w:sz="0" w:space="0" w:color="auto"/>
            <w:left w:val="none" w:sz="0" w:space="0" w:color="auto"/>
            <w:bottom w:val="none" w:sz="0" w:space="0" w:color="auto"/>
            <w:right w:val="none" w:sz="0" w:space="0" w:color="auto"/>
          </w:divBdr>
        </w:div>
        <w:div w:id="1710764169">
          <w:marLeft w:val="640"/>
          <w:marRight w:val="0"/>
          <w:marTop w:val="0"/>
          <w:marBottom w:val="0"/>
          <w:divBdr>
            <w:top w:val="none" w:sz="0" w:space="0" w:color="auto"/>
            <w:left w:val="none" w:sz="0" w:space="0" w:color="auto"/>
            <w:bottom w:val="none" w:sz="0" w:space="0" w:color="auto"/>
            <w:right w:val="none" w:sz="0" w:space="0" w:color="auto"/>
          </w:divBdr>
        </w:div>
        <w:div w:id="1717660914">
          <w:marLeft w:val="640"/>
          <w:marRight w:val="0"/>
          <w:marTop w:val="0"/>
          <w:marBottom w:val="0"/>
          <w:divBdr>
            <w:top w:val="none" w:sz="0" w:space="0" w:color="auto"/>
            <w:left w:val="none" w:sz="0" w:space="0" w:color="auto"/>
            <w:bottom w:val="none" w:sz="0" w:space="0" w:color="auto"/>
            <w:right w:val="none" w:sz="0" w:space="0" w:color="auto"/>
          </w:divBdr>
        </w:div>
        <w:div w:id="1727100385">
          <w:marLeft w:val="640"/>
          <w:marRight w:val="0"/>
          <w:marTop w:val="0"/>
          <w:marBottom w:val="0"/>
          <w:divBdr>
            <w:top w:val="none" w:sz="0" w:space="0" w:color="auto"/>
            <w:left w:val="none" w:sz="0" w:space="0" w:color="auto"/>
            <w:bottom w:val="none" w:sz="0" w:space="0" w:color="auto"/>
            <w:right w:val="none" w:sz="0" w:space="0" w:color="auto"/>
          </w:divBdr>
        </w:div>
        <w:div w:id="1782913562">
          <w:marLeft w:val="640"/>
          <w:marRight w:val="0"/>
          <w:marTop w:val="0"/>
          <w:marBottom w:val="0"/>
          <w:divBdr>
            <w:top w:val="none" w:sz="0" w:space="0" w:color="auto"/>
            <w:left w:val="none" w:sz="0" w:space="0" w:color="auto"/>
            <w:bottom w:val="none" w:sz="0" w:space="0" w:color="auto"/>
            <w:right w:val="none" w:sz="0" w:space="0" w:color="auto"/>
          </w:divBdr>
        </w:div>
        <w:div w:id="1799034237">
          <w:marLeft w:val="640"/>
          <w:marRight w:val="0"/>
          <w:marTop w:val="0"/>
          <w:marBottom w:val="0"/>
          <w:divBdr>
            <w:top w:val="none" w:sz="0" w:space="0" w:color="auto"/>
            <w:left w:val="none" w:sz="0" w:space="0" w:color="auto"/>
            <w:bottom w:val="none" w:sz="0" w:space="0" w:color="auto"/>
            <w:right w:val="none" w:sz="0" w:space="0" w:color="auto"/>
          </w:divBdr>
        </w:div>
        <w:div w:id="1854876667">
          <w:marLeft w:val="640"/>
          <w:marRight w:val="0"/>
          <w:marTop w:val="0"/>
          <w:marBottom w:val="0"/>
          <w:divBdr>
            <w:top w:val="none" w:sz="0" w:space="0" w:color="auto"/>
            <w:left w:val="none" w:sz="0" w:space="0" w:color="auto"/>
            <w:bottom w:val="none" w:sz="0" w:space="0" w:color="auto"/>
            <w:right w:val="none" w:sz="0" w:space="0" w:color="auto"/>
          </w:divBdr>
        </w:div>
        <w:div w:id="1944263280">
          <w:marLeft w:val="640"/>
          <w:marRight w:val="0"/>
          <w:marTop w:val="0"/>
          <w:marBottom w:val="0"/>
          <w:divBdr>
            <w:top w:val="none" w:sz="0" w:space="0" w:color="auto"/>
            <w:left w:val="none" w:sz="0" w:space="0" w:color="auto"/>
            <w:bottom w:val="none" w:sz="0" w:space="0" w:color="auto"/>
            <w:right w:val="none" w:sz="0" w:space="0" w:color="auto"/>
          </w:divBdr>
        </w:div>
        <w:div w:id="1983729631">
          <w:marLeft w:val="640"/>
          <w:marRight w:val="0"/>
          <w:marTop w:val="0"/>
          <w:marBottom w:val="0"/>
          <w:divBdr>
            <w:top w:val="none" w:sz="0" w:space="0" w:color="auto"/>
            <w:left w:val="none" w:sz="0" w:space="0" w:color="auto"/>
            <w:bottom w:val="none" w:sz="0" w:space="0" w:color="auto"/>
            <w:right w:val="none" w:sz="0" w:space="0" w:color="auto"/>
          </w:divBdr>
        </w:div>
        <w:div w:id="1991328957">
          <w:marLeft w:val="640"/>
          <w:marRight w:val="0"/>
          <w:marTop w:val="0"/>
          <w:marBottom w:val="0"/>
          <w:divBdr>
            <w:top w:val="none" w:sz="0" w:space="0" w:color="auto"/>
            <w:left w:val="none" w:sz="0" w:space="0" w:color="auto"/>
            <w:bottom w:val="none" w:sz="0" w:space="0" w:color="auto"/>
            <w:right w:val="none" w:sz="0" w:space="0" w:color="auto"/>
          </w:divBdr>
        </w:div>
        <w:div w:id="2001808240">
          <w:marLeft w:val="640"/>
          <w:marRight w:val="0"/>
          <w:marTop w:val="0"/>
          <w:marBottom w:val="0"/>
          <w:divBdr>
            <w:top w:val="none" w:sz="0" w:space="0" w:color="auto"/>
            <w:left w:val="none" w:sz="0" w:space="0" w:color="auto"/>
            <w:bottom w:val="none" w:sz="0" w:space="0" w:color="auto"/>
            <w:right w:val="none" w:sz="0" w:space="0" w:color="auto"/>
          </w:divBdr>
        </w:div>
        <w:div w:id="2023314881">
          <w:marLeft w:val="640"/>
          <w:marRight w:val="0"/>
          <w:marTop w:val="0"/>
          <w:marBottom w:val="0"/>
          <w:divBdr>
            <w:top w:val="none" w:sz="0" w:space="0" w:color="auto"/>
            <w:left w:val="none" w:sz="0" w:space="0" w:color="auto"/>
            <w:bottom w:val="none" w:sz="0" w:space="0" w:color="auto"/>
            <w:right w:val="none" w:sz="0" w:space="0" w:color="auto"/>
          </w:divBdr>
        </w:div>
        <w:div w:id="2062827810">
          <w:marLeft w:val="640"/>
          <w:marRight w:val="0"/>
          <w:marTop w:val="0"/>
          <w:marBottom w:val="0"/>
          <w:divBdr>
            <w:top w:val="none" w:sz="0" w:space="0" w:color="auto"/>
            <w:left w:val="none" w:sz="0" w:space="0" w:color="auto"/>
            <w:bottom w:val="none" w:sz="0" w:space="0" w:color="auto"/>
            <w:right w:val="none" w:sz="0" w:space="0" w:color="auto"/>
          </w:divBdr>
        </w:div>
        <w:div w:id="2117480372">
          <w:marLeft w:val="640"/>
          <w:marRight w:val="0"/>
          <w:marTop w:val="0"/>
          <w:marBottom w:val="0"/>
          <w:divBdr>
            <w:top w:val="none" w:sz="0" w:space="0" w:color="auto"/>
            <w:left w:val="none" w:sz="0" w:space="0" w:color="auto"/>
            <w:bottom w:val="none" w:sz="0" w:space="0" w:color="auto"/>
            <w:right w:val="none" w:sz="0" w:space="0" w:color="auto"/>
          </w:divBdr>
        </w:div>
        <w:div w:id="2129665890">
          <w:marLeft w:val="640"/>
          <w:marRight w:val="0"/>
          <w:marTop w:val="0"/>
          <w:marBottom w:val="0"/>
          <w:divBdr>
            <w:top w:val="none" w:sz="0" w:space="0" w:color="auto"/>
            <w:left w:val="none" w:sz="0" w:space="0" w:color="auto"/>
            <w:bottom w:val="none" w:sz="0" w:space="0" w:color="auto"/>
            <w:right w:val="none" w:sz="0" w:space="0" w:color="auto"/>
          </w:divBdr>
        </w:div>
        <w:div w:id="2145921816">
          <w:marLeft w:val="640"/>
          <w:marRight w:val="0"/>
          <w:marTop w:val="0"/>
          <w:marBottom w:val="0"/>
          <w:divBdr>
            <w:top w:val="none" w:sz="0" w:space="0" w:color="auto"/>
            <w:left w:val="none" w:sz="0" w:space="0" w:color="auto"/>
            <w:bottom w:val="none" w:sz="0" w:space="0" w:color="auto"/>
            <w:right w:val="none" w:sz="0" w:space="0" w:color="auto"/>
          </w:divBdr>
        </w:div>
      </w:divsChild>
    </w:div>
    <w:div w:id="98256617">
      <w:bodyDiv w:val="1"/>
      <w:marLeft w:val="0"/>
      <w:marRight w:val="0"/>
      <w:marTop w:val="0"/>
      <w:marBottom w:val="0"/>
      <w:divBdr>
        <w:top w:val="none" w:sz="0" w:space="0" w:color="auto"/>
        <w:left w:val="none" w:sz="0" w:space="0" w:color="auto"/>
        <w:bottom w:val="none" w:sz="0" w:space="0" w:color="auto"/>
        <w:right w:val="none" w:sz="0" w:space="0" w:color="auto"/>
      </w:divBdr>
    </w:div>
    <w:div w:id="105925841">
      <w:bodyDiv w:val="1"/>
      <w:marLeft w:val="0"/>
      <w:marRight w:val="0"/>
      <w:marTop w:val="0"/>
      <w:marBottom w:val="0"/>
      <w:divBdr>
        <w:top w:val="none" w:sz="0" w:space="0" w:color="auto"/>
        <w:left w:val="none" w:sz="0" w:space="0" w:color="auto"/>
        <w:bottom w:val="none" w:sz="0" w:space="0" w:color="auto"/>
        <w:right w:val="none" w:sz="0" w:space="0" w:color="auto"/>
      </w:divBdr>
    </w:div>
    <w:div w:id="132909471">
      <w:bodyDiv w:val="1"/>
      <w:marLeft w:val="0"/>
      <w:marRight w:val="0"/>
      <w:marTop w:val="0"/>
      <w:marBottom w:val="0"/>
      <w:divBdr>
        <w:top w:val="none" w:sz="0" w:space="0" w:color="auto"/>
        <w:left w:val="none" w:sz="0" w:space="0" w:color="auto"/>
        <w:bottom w:val="none" w:sz="0" w:space="0" w:color="auto"/>
        <w:right w:val="none" w:sz="0" w:space="0" w:color="auto"/>
      </w:divBdr>
      <w:divsChild>
        <w:div w:id="20908461">
          <w:marLeft w:val="640"/>
          <w:marRight w:val="0"/>
          <w:marTop w:val="0"/>
          <w:marBottom w:val="0"/>
          <w:divBdr>
            <w:top w:val="none" w:sz="0" w:space="0" w:color="auto"/>
            <w:left w:val="none" w:sz="0" w:space="0" w:color="auto"/>
            <w:bottom w:val="none" w:sz="0" w:space="0" w:color="auto"/>
            <w:right w:val="none" w:sz="0" w:space="0" w:color="auto"/>
          </w:divBdr>
        </w:div>
        <w:div w:id="30301304">
          <w:marLeft w:val="640"/>
          <w:marRight w:val="0"/>
          <w:marTop w:val="0"/>
          <w:marBottom w:val="0"/>
          <w:divBdr>
            <w:top w:val="none" w:sz="0" w:space="0" w:color="auto"/>
            <w:left w:val="none" w:sz="0" w:space="0" w:color="auto"/>
            <w:bottom w:val="none" w:sz="0" w:space="0" w:color="auto"/>
            <w:right w:val="none" w:sz="0" w:space="0" w:color="auto"/>
          </w:divBdr>
        </w:div>
        <w:div w:id="144707981">
          <w:marLeft w:val="640"/>
          <w:marRight w:val="0"/>
          <w:marTop w:val="0"/>
          <w:marBottom w:val="0"/>
          <w:divBdr>
            <w:top w:val="none" w:sz="0" w:space="0" w:color="auto"/>
            <w:left w:val="none" w:sz="0" w:space="0" w:color="auto"/>
            <w:bottom w:val="none" w:sz="0" w:space="0" w:color="auto"/>
            <w:right w:val="none" w:sz="0" w:space="0" w:color="auto"/>
          </w:divBdr>
        </w:div>
        <w:div w:id="174543871">
          <w:marLeft w:val="640"/>
          <w:marRight w:val="0"/>
          <w:marTop w:val="0"/>
          <w:marBottom w:val="0"/>
          <w:divBdr>
            <w:top w:val="none" w:sz="0" w:space="0" w:color="auto"/>
            <w:left w:val="none" w:sz="0" w:space="0" w:color="auto"/>
            <w:bottom w:val="none" w:sz="0" w:space="0" w:color="auto"/>
            <w:right w:val="none" w:sz="0" w:space="0" w:color="auto"/>
          </w:divBdr>
        </w:div>
        <w:div w:id="175072448">
          <w:marLeft w:val="640"/>
          <w:marRight w:val="0"/>
          <w:marTop w:val="0"/>
          <w:marBottom w:val="0"/>
          <w:divBdr>
            <w:top w:val="none" w:sz="0" w:space="0" w:color="auto"/>
            <w:left w:val="none" w:sz="0" w:space="0" w:color="auto"/>
            <w:bottom w:val="none" w:sz="0" w:space="0" w:color="auto"/>
            <w:right w:val="none" w:sz="0" w:space="0" w:color="auto"/>
          </w:divBdr>
        </w:div>
        <w:div w:id="186145270">
          <w:marLeft w:val="640"/>
          <w:marRight w:val="0"/>
          <w:marTop w:val="0"/>
          <w:marBottom w:val="0"/>
          <w:divBdr>
            <w:top w:val="none" w:sz="0" w:space="0" w:color="auto"/>
            <w:left w:val="none" w:sz="0" w:space="0" w:color="auto"/>
            <w:bottom w:val="none" w:sz="0" w:space="0" w:color="auto"/>
            <w:right w:val="none" w:sz="0" w:space="0" w:color="auto"/>
          </w:divBdr>
        </w:div>
        <w:div w:id="228923643">
          <w:marLeft w:val="640"/>
          <w:marRight w:val="0"/>
          <w:marTop w:val="0"/>
          <w:marBottom w:val="0"/>
          <w:divBdr>
            <w:top w:val="none" w:sz="0" w:space="0" w:color="auto"/>
            <w:left w:val="none" w:sz="0" w:space="0" w:color="auto"/>
            <w:bottom w:val="none" w:sz="0" w:space="0" w:color="auto"/>
            <w:right w:val="none" w:sz="0" w:space="0" w:color="auto"/>
          </w:divBdr>
        </w:div>
        <w:div w:id="240995070">
          <w:marLeft w:val="640"/>
          <w:marRight w:val="0"/>
          <w:marTop w:val="0"/>
          <w:marBottom w:val="0"/>
          <w:divBdr>
            <w:top w:val="none" w:sz="0" w:space="0" w:color="auto"/>
            <w:left w:val="none" w:sz="0" w:space="0" w:color="auto"/>
            <w:bottom w:val="none" w:sz="0" w:space="0" w:color="auto"/>
            <w:right w:val="none" w:sz="0" w:space="0" w:color="auto"/>
          </w:divBdr>
        </w:div>
        <w:div w:id="250093559">
          <w:marLeft w:val="640"/>
          <w:marRight w:val="0"/>
          <w:marTop w:val="0"/>
          <w:marBottom w:val="0"/>
          <w:divBdr>
            <w:top w:val="none" w:sz="0" w:space="0" w:color="auto"/>
            <w:left w:val="none" w:sz="0" w:space="0" w:color="auto"/>
            <w:bottom w:val="none" w:sz="0" w:space="0" w:color="auto"/>
            <w:right w:val="none" w:sz="0" w:space="0" w:color="auto"/>
          </w:divBdr>
        </w:div>
        <w:div w:id="275213960">
          <w:marLeft w:val="640"/>
          <w:marRight w:val="0"/>
          <w:marTop w:val="0"/>
          <w:marBottom w:val="0"/>
          <w:divBdr>
            <w:top w:val="none" w:sz="0" w:space="0" w:color="auto"/>
            <w:left w:val="none" w:sz="0" w:space="0" w:color="auto"/>
            <w:bottom w:val="none" w:sz="0" w:space="0" w:color="auto"/>
            <w:right w:val="none" w:sz="0" w:space="0" w:color="auto"/>
          </w:divBdr>
        </w:div>
        <w:div w:id="345835112">
          <w:marLeft w:val="640"/>
          <w:marRight w:val="0"/>
          <w:marTop w:val="0"/>
          <w:marBottom w:val="0"/>
          <w:divBdr>
            <w:top w:val="none" w:sz="0" w:space="0" w:color="auto"/>
            <w:left w:val="none" w:sz="0" w:space="0" w:color="auto"/>
            <w:bottom w:val="none" w:sz="0" w:space="0" w:color="auto"/>
            <w:right w:val="none" w:sz="0" w:space="0" w:color="auto"/>
          </w:divBdr>
        </w:div>
        <w:div w:id="357699479">
          <w:marLeft w:val="640"/>
          <w:marRight w:val="0"/>
          <w:marTop w:val="0"/>
          <w:marBottom w:val="0"/>
          <w:divBdr>
            <w:top w:val="none" w:sz="0" w:space="0" w:color="auto"/>
            <w:left w:val="none" w:sz="0" w:space="0" w:color="auto"/>
            <w:bottom w:val="none" w:sz="0" w:space="0" w:color="auto"/>
            <w:right w:val="none" w:sz="0" w:space="0" w:color="auto"/>
          </w:divBdr>
        </w:div>
        <w:div w:id="379982228">
          <w:marLeft w:val="640"/>
          <w:marRight w:val="0"/>
          <w:marTop w:val="0"/>
          <w:marBottom w:val="0"/>
          <w:divBdr>
            <w:top w:val="none" w:sz="0" w:space="0" w:color="auto"/>
            <w:left w:val="none" w:sz="0" w:space="0" w:color="auto"/>
            <w:bottom w:val="none" w:sz="0" w:space="0" w:color="auto"/>
            <w:right w:val="none" w:sz="0" w:space="0" w:color="auto"/>
          </w:divBdr>
        </w:div>
        <w:div w:id="385419829">
          <w:marLeft w:val="640"/>
          <w:marRight w:val="0"/>
          <w:marTop w:val="0"/>
          <w:marBottom w:val="0"/>
          <w:divBdr>
            <w:top w:val="none" w:sz="0" w:space="0" w:color="auto"/>
            <w:left w:val="none" w:sz="0" w:space="0" w:color="auto"/>
            <w:bottom w:val="none" w:sz="0" w:space="0" w:color="auto"/>
            <w:right w:val="none" w:sz="0" w:space="0" w:color="auto"/>
          </w:divBdr>
        </w:div>
        <w:div w:id="394594274">
          <w:marLeft w:val="640"/>
          <w:marRight w:val="0"/>
          <w:marTop w:val="0"/>
          <w:marBottom w:val="0"/>
          <w:divBdr>
            <w:top w:val="none" w:sz="0" w:space="0" w:color="auto"/>
            <w:left w:val="none" w:sz="0" w:space="0" w:color="auto"/>
            <w:bottom w:val="none" w:sz="0" w:space="0" w:color="auto"/>
            <w:right w:val="none" w:sz="0" w:space="0" w:color="auto"/>
          </w:divBdr>
        </w:div>
        <w:div w:id="400371936">
          <w:marLeft w:val="640"/>
          <w:marRight w:val="0"/>
          <w:marTop w:val="0"/>
          <w:marBottom w:val="0"/>
          <w:divBdr>
            <w:top w:val="none" w:sz="0" w:space="0" w:color="auto"/>
            <w:left w:val="none" w:sz="0" w:space="0" w:color="auto"/>
            <w:bottom w:val="none" w:sz="0" w:space="0" w:color="auto"/>
            <w:right w:val="none" w:sz="0" w:space="0" w:color="auto"/>
          </w:divBdr>
        </w:div>
        <w:div w:id="425536861">
          <w:marLeft w:val="640"/>
          <w:marRight w:val="0"/>
          <w:marTop w:val="0"/>
          <w:marBottom w:val="0"/>
          <w:divBdr>
            <w:top w:val="none" w:sz="0" w:space="0" w:color="auto"/>
            <w:left w:val="none" w:sz="0" w:space="0" w:color="auto"/>
            <w:bottom w:val="none" w:sz="0" w:space="0" w:color="auto"/>
            <w:right w:val="none" w:sz="0" w:space="0" w:color="auto"/>
          </w:divBdr>
        </w:div>
        <w:div w:id="427120236">
          <w:marLeft w:val="640"/>
          <w:marRight w:val="0"/>
          <w:marTop w:val="0"/>
          <w:marBottom w:val="0"/>
          <w:divBdr>
            <w:top w:val="none" w:sz="0" w:space="0" w:color="auto"/>
            <w:left w:val="none" w:sz="0" w:space="0" w:color="auto"/>
            <w:bottom w:val="none" w:sz="0" w:space="0" w:color="auto"/>
            <w:right w:val="none" w:sz="0" w:space="0" w:color="auto"/>
          </w:divBdr>
        </w:div>
        <w:div w:id="435711983">
          <w:marLeft w:val="640"/>
          <w:marRight w:val="0"/>
          <w:marTop w:val="0"/>
          <w:marBottom w:val="0"/>
          <w:divBdr>
            <w:top w:val="none" w:sz="0" w:space="0" w:color="auto"/>
            <w:left w:val="none" w:sz="0" w:space="0" w:color="auto"/>
            <w:bottom w:val="none" w:sz="0" w:space="0" w:color="auto"/>
            <w:right w:val="none" w:sz="0" w:space="0" w:color="auto"/>
          </w:divBdr>
        </w:div>
        <w:div w:id="456878412">
          <w:marLeft w:val="640"/>
          <w:marRight w:val="0"/>
          <w:marTop w:val="0"/>
          <w:marBottom w:val="0"/>
          <w:divBdr>
            <w:top w:val="none" w:sz="0" w:space="0" w:color="auto"/>
            <w:left w:val="none" w:sz="0" w:space="0" w:color="auto"/>
            <w:bottom w:val="none" w:sz="0" w:space="0" w:color="auto"/>
            <w:right w:val="none" w:sz="0" w:space="0" w:color="auto"/>
          </w:divBdr>
        </w:div>
        <w:div w:id="477305678">
          <w:marLeft w:val="640"/>
          <w:marRight w:val="0"/>
          <w:marTop w:val="0"/>
          <w:marBottom w:val="0"/>
          <w:divBdr>
            <w:top w:val="none" w:sz="0" w:space="0" w:color="auto"/>
            <w:left w:val="none" w:sz="0" w:space="0" w:color="auto"/>
            <w:bottom w:val="none" w:sz="0" w:space="0" w:color="auto"/>
            <w:right w:val="none" w:sz="0" w:space="0" w:color="auto"/>
          </w:divBdr>
        </w:div>
        <w:div w:id="489909354">
          <w:marLeft w:val="640"/>
          <w:marRight w:val="0"/>
          <w:marTop w:val="0"/>
          <w:marBottom w:val="0"/>
          <w:divBdr>
            <w:top w:val="none" w:sz="0" w:space="0" w:color="auto"/>
            <w:left w:val="none" w:sz="0" w:space="0" w:color="auto"/>
            <w:bottom w:val="none" w:sz="0" w:space="0" w:color="auto"/>
            <w:right w:val="none" w:sz="0" w:space="0" w:color="auto"/>
          </w:divBdr>
        </w:div>
        <w:div w:id="504831833">
          <w:marLeft w:val="640"/>
          <w:marRight w:val="0"/>
          <w:marTop w:val="0"/>
          <w:marBottom w:val="0"/>
          <w:divBdr>
            <w:top w:val="none" w:sz="0" w:space="0" w:color="auto"/>
            <w:left w:val="none" w:sz="0" w:space="0" w:color="auto"/>
            <w:bottom w:val="none" w:sz="0" w:space="0" w:color="auto"/>
            <w:right w:val="none" w:sz="0" w:space="0" w:color="auto"/>
          </w:divBdr>
        </w:div>
        <w:div w:id="508832679">
          <w:marLeft w:val="640"/>
          <w:marRight w:val="0"/>
          <w:marTop w:val="0"/>
          <w:marBottom w:val="0"/>
          <w:divBdr>
            <w:top w:val="none" w:sz="0" w:space="0" w:color="auto"/>
            <w:left w:val="none" w:sz="0" w:space="0" w:color="auto"/>
            <w:bottom w:val="none" w:sz="0" w:space="0" w:color="auto"/>
            <w:right w:val="none" w:sz="0" w:space="0" w:color="auto"/>
          </w:divBdr>
        </w:div>
        <w:div w:id="520898358">
          <w:marLeft w:val="640"/>
          <w:marRight w:val="0"/>
          <w:marTop w:val="0"/>
          <w:marBottom w:val="0"/>
          <w:divBdr>
            <w:top w:val="none" w:sz="0" w:space="0" w:color="auto"/>
            <w:left w:val="none" w:sz="0" w:space="0" w:color="auto"/>
            <w:bottom w:val="none" w:sz="0" w:space="0" w:color="auto"/>
            <w:right w:val="none" w:sz="0" w:space="0" w:color="auto"/>
          </w:divBdr>
        </w:div>
        <w:div w:id="643044127">
          <w:marLeft w:val="640"/>
          <w:marRight w:val="0"/>
          <w:marTop w:val="0"/>
          <w:marBottom w:val="0"/>
          <w:divBdr>
            <w:top w:val="none" w:sz="0" w:space="0" w:color="auto"/>
            <w:left w:val="none" w:sz="0" w:space="0" w:color="auto"/>
            <w:bottom w:val="none" w:sz="0" w:space="0" w:color="auto"/>
            <w:right w:val="none" w:sz="0" w:space="0" w:color="auto"/>
          </w:divBdr>
        </w:div>
        <w:div w:id="649137452">
          <w:marLeft w:val="640"/>
          <w:marRight w:val="0"/>
          <w:marTop w:val="0"/>
          <w:marBottom w:val="0"/>
          <w:divBdr>
            <w:top w:val="none" w:sz="0" w:space="0" w:color="auto"/>
            <w:left w:val="none" w:sz="0" w:space="0" w:color="auto"/>
            <w:bottom w:val="none" w:sz="0" w:space="0" w:color="auto"/>
            <w:right w:val="none" w:sz="0" w:space="0" w:color="auto"/>
          </w:divBdr>
        </w:div>
        <w:div w:id="682703900">
          <w:marLeft w:val="640"/>
          <w:marRight w:val="0"/>
          <w:marTop w:val="0"/>
          <w:marBottom w:val="0"/>
          <w:divBdr>
            <w:top w:val="none" w:sz="0" w:space="0" w:color="auto"/>
            <w:left w:val="none" w:sz="0" w:space="0" w:color="auto"/>
            <w:bottom w:val="none" w:sz="0" w:space="0" w:color="auto"/>
            <w:right w:val="none" w:sz="0" w:space="0" w:color="auto"/>
          </w:divBdr>
        </w:div>
        <w:div w:id="709961287">
          <w:marLeft w:val="640"/>
          <w:marRight w:val="0"/>
          <w:marTop w:val="0"/>
          <w:marBottom w:val="0"/>
          <w:divBdr>
            <w:top w:val="none" w:sz="0" w:space="0" w:color="auto"/>
            <w:left w:val="none" w:sz="0" w:space="0" w:color="auto"/>
            <w:bottom w:val="none" w:sz="0" w:space="0" w:color="auto"/>
            <w:right w:val="none" w:sz="0" w:space="0" w:color="auto"/>
          </w:divBdr>
        </w:div>
        <w:div w:id="720713818">
          <w:marLeft w:val="640"/>
          <w:marRight w:val="0"/>
          <w:marTop w:val="0"/>
          <w:marBottom w:val="0"/>
          <w:divBdr>
            <w:top w:val="none" w:sz="0" w:space="0" w:color="auto"/>
            <w:left w:val="none" w:sz="0" w:space="0" w:color="auto"/>
            <w:bottom w:val="none" w:sz="0" w:space="0" w:color="auto"/>
            <w:right w:val="none" w:sz="0" w:space="0" w:color="auto"/>
          </w:divBdr>
        </w:div>
        <w:div w:id="729496318">
          <w:marLeft w:val="640"/>
          <w:marRight w:val="0"/>
          <w:marTop w:val="0"/>
          <w:marBottom w:val="0"/>
          <w:divBdr>
            <w:top w:val="none" w:sz="0" w:space="0" w:color="auto"/>
            <w:left w:val="none" w:sz="0" w:space="0" w:color="auto"/>
            <w:bottom w:val="none" w:sz="0" w:space="0" w:color="auto"/>
            <w:right w:val="none" w:sz="0" w:space="0" w:color="auto"/>
          </w:divBdr>
        </w:div>
        <w:div w:id="732315095">
          <w:marLeft w:val="640"/>
          <w:marRight w:val="0"/>
          <w:marTop w:val="0"/>
          <w:marBottom w:val="0"/>
          <w:divBdr>
            <w:top w:val="none" w:sz="0" w:space="0" w:color="auto"/>
            <w:left w:val="none" w:sz="0" w:space="0" w:color="auto"/>
            <w:bottom w:val="none" w:sz="0" w:space="0" w:color="auto"/>
            <w:right w:val="none" w:sz="0" w:space="0" w:color="auto"/>
          </w:divBdr>
        </w:div>
        <w:div w:id="789393690">
          <w:marLeft w:val="640"/>
          <w:marRight w:val="0"/>
          <w:marTop w:val="0"/>
          <w:marBottom w:val="0"/>
          <w:divBdr>
            <w:top w:val="none" w:sz="0" w:space="0" w:color="auto"/>
            <w:left w:val="none" w:sz="0" w:space="0" w:color="auto"/>
            <w:bottom w:val="none" w:sz="0" w:space="0" w:color="auto"/>
            <w:right w:val="none" w:sz="0" w:space="0" w:color="auto"/>
          </w:divBdr>
        </w:div>
        <w:div w:id="821458959">
          <w:marLeft w:val="640"/>
          <w:marRight w:val="0"/>
          <w:marTop w:val="0"/>
          <w:marBottom w:val="0"/>
          <w:divBdr>
            <w:top w:val="none" w:sz="0" w:space="0" w:color="auto"/>
            <w:left w:val="none" w:sz="0" w:space="0" w:color="auto"/>
            <w:bottom w:val="none" w:sz="0" w:space="0" w:color="auto"/>
            <w:right w:val="none" w:sz="0" w:space="0" w:color="auto"/>
          </w:divBdr>
        </w:div>
        <w:div w:id="859052740">
          <w:marLeft w:val="640"/>
          <w:marRight w:val="0"/>
          <w:marTop w:val="0"/>
          <w:marBottom w:val="0"/>
          <w:divBdr>
            <w:top w:val="none" w:sz="0" w:space="0" w:color="auto"/>
            <w:left w:val="none" w:sz="0" w:space="0" w:color="auto"/>
            <w:bottom w:val="none" w:sz="0" w:space="0" w:color="auto"/>
            <w:right w:val="none" w:sz="0" w:space="0" w:color="auto"/>
          </w:divBdr>
        </w:div>
        <w:div w:id="1002127948">
          <w:marLeft w:val="640"/>
          <w:marRight w:val="0"/>
          <w:marTop w:val="0"/>
          <w:marBottom w:val="0"/>
          <w:divBdr>
            <w:top w:val="none" w:sz="0" w:space="0" w:color="auto"/>
            <w:left w:val="none" w:sz="0" w:space="0" w:color="auto"/>
            <w:bottom w:val="none" w:sz="0" w:space="0" w:color="auto"/>
            <w:right w:val="none" w:sz="0" w:space="0" w:color="auto"/>
          </w:divBdr>
        </w:div>
        <w:div w:id="1019502481">
          <w:marLeft w:val="640"/>
          <w:marRight w:val="0"/>
          <w:marTop w:val="0"/>
          <w:marBottom w:val="0"/>
          <w:divBdr>
            <w:top w:val="none" w:sz="0" w:space="0" w:color="auto"/>
            <w:left w:val="none" w:sz="0" w:space="0" w:color="auto"/>
            <w:bottom w:val="none" w:sz="0" w:space="0" w:color="auto"/>
            <w:right w:val="none" w:sz="0" w:space="0" w:color="auto"/>
          </w:divBdr>
        </w:div>
        <w:div w:id="1092169365">
          <w:marLeft w:val="640"/>
          <w:marRight w:val="0"/>
          <w:marTop w:val="0"/>
          <w:marBottom w:val="0"/>
          <w:divBdr>
            <w:top w:val="none" w:sz="0" w:space="0" w:color="auto"/>
            <w:left w:val="none" w:sz="0" w:space="0" w:color="auto"/>
            <w:bottom w:val="none" w:sz="0" w:space="0" w:color="auto"/>
            <w:right w:val="none" w:sz="0" w:space="0" w:color="auto"/>
          </w:divBdr>
        </w:div>
        <w:div w:id="1123235276">
          <w:marLeft w:val="640"/>
          <w:marRight w:val="0"/>
          <w:marTop w:val="0"/>
          <w:marBottom w:val="0"/>
          <w:divBdr>
            <w:top w:val="none" w:sz="0" w:space="0" w:color="auto"/>
            <w:left w:val="none" w:sz="0" w:space="0" w:color="auto"/>
            <w:bottom w:val="none" w:sz="0" w:space="0" w:color="auto"/>
            <w:right w:val="none" w:sz="0" w:space="0" w:color="auto"/>
          </w:divBdr>
        </w:div>
        <w:div w:id="1156649175">
          <w:marLeft w:val="640"/>
          <w:marRight w:val="0"/>
          <w:marTop w:val="0"/>
          <w:marBottom w:val="0"/>
          <w:divBdr>
            <w:top w:val="none" w:sz="0" w:space="0" w:color="auto"/>
            <w:left w:val="none" w:sz="0" w:space="0" w:color="auto"/>
            <w:bottom w:val="none" w:sz="0" w:space="0" w:color="auto"/>
            <w:right w:val="none" w:sz="0" w:space="0" w:color="auto"/>
          </w:divBdr>
        </w:div>
        <w:div w:id="1160004972">
          <w:marLeft w:val="640"/>
          <w:marRight w:val="0"/>
          <w:marTop w:val="0"/>
          <w:marBottom w:val="0"/>
          <w:divBdr>
            <w:top w:val="none" w:sz="0" w:space="0" w:color="auto"/>
            <w:left w:val="none" w:sz="0" w:space="0" w:color="auto"/>
            <w:bottom w:val="none" w:sz="0" w:space="0" w:color="auto"/>
            <w:right w:val="none" w:sz="0" w:space="0" w:color="auto"/>
          </w:divBdr>
        </w:div>
        <w:div w:id="1191797145">
          <w:marLeft w:val="640"/>
          <w:marRight w:val="0"/>
          <w:marTop w:val="0"/>
          <w:marBottom w:val="0"/>
          <w:divBdr>
            <w:top w:val="none" w:sz="0" w:space="0" w:color="auto"/>
            <w:left w:val="none" w:sz="0" w:space="0" w:color="auto"/>
            <w:bottom w:val="none" w:sz="0" w:space="0" w:color="auto"/>
            <w:right w:val="none" w:sz="0" w:space="0" w:color="auto"/>
          </w:divBdr>
        </w:div>
        <w:div w:id="1216818628">
          <w:marLeft w:val="640"/>
          <w:marRight w:val="0"/>
          <w:marTop w:val="0"/>
          <w:marBottom w:val="0"/>
          <w:divBdr>
            <w:top w:val="none" w:sz="0" w:space="0" w:color="auto"/>
            <w:left w:val="none" w:sz="0" w:space="0" w:color="auto"/>
            <w:bottom w:val="none" w:sz="0" w:space="0" w:color="auto"/>
            <w:right w:val="none" w:sz="0" w:space="0" w:color="auto"/>
          </w:divBdr>
        </w:div>
        <w:div w:id="1255629649">
          <w:marLeft w:val="640"/>
          <w:marRight w:val="0"/>
          <w:marTop w:val="0"/>
          <w:marBottom w:val="0"/>
          <w:divBdr>
            <w:top w:val="none" w:sz="0" w:space="0" w:color="auto"/>
            <w:left w:val="none" w:sz="0" w:space="0" w:color="auto"/>
            <w:bottom w:val="none" w:sz="0" w:space="0" w:color="auto"/>
            <w:right w:val="none" w:sz="0" w:space="0" w:color="auto"/>
          </w:divBdr>
        </w:div>
        <w:div w:id="1270162938">
          <w:marLeft w:val="640"/>
          <w:marRight w:val="0"/>
          <w:marTop w:val="0"/>
          <w:marBottom w:val="0"/>
          <w:divBdr>
            <w:top w:val="none" w:sz="0" w:space="0" w:color="auto"/>
            <w:left w:val="none" w:sz="0" w:space="0" w:color="auto"/>
            <w:bottom w:val="none" w:sz="0" w:space="0" w:color="auto"/>
            <w:right w:val="none" w:sz="0" w:space="0" w:color="auto"/>
          </w:divBdr>
        </w:div>
        <w:div w:id="1297221670">
          <w:marLeft w:val="640"/>
          <w:marRight w:val="0"/>
          <w:marTop w:val="0"/>
          <w:marBottom w:val="0"/>
          <w:divBdr>
            <w:top w:val="none" w:sz="0" w:space="0" w:color="auto"/>
            <w:left w:val="none" w:sz="0" w:space="0" w:color="auto"/>
            <w:bottom w:val="none" w:sz="0" w:space="0" w:color="auto"/>
            <w:right w:val="none" w:sz="0" w:space="0" w:color="auto"/>
          </w:divBdr>
        </w:div>
        <w:div w:id="1305702305">
          <w:marLeft w:val="640"/>
          <w:marRight w:val="0"/>
          <w:marTop w:val="0"/>
          <w:marBottom w:val="0"/>
          <w:divBdr>
            <w:top w:val="none" w:sz="0" w:space="0" w:color="auto"/>
            <w:left w:val="none" w:sz="0" w:space="0" w:color="auto"/>
            <w:bottom w:val="none" w:sz="0" w:space="0" w:color="auto"/>
            <w:right w:val="none" w:sz="0" w:space="0" w:color="auto"/>
          </w:divBdr>
        </w:div>
        <w:div w:id="1345552276">
          <w:marLeft w:val="640"/>
          <w:marRight w:val="0"/>
          <w:marTop w:val="0"/>
          <w:marBottom w:val="0"/>
          <w:divBdr>
            <w:top w:val="none" w:sz="0" w:space="0" w:color="auto"/>
            <w:left w:val="none" w:sz="0" w:space="0" w:color="auto"/>
            <w:bottom w:val="none" w:sz="0" w:space="0" w:color="auto"/>
            <w:right w:val="none" w:sz="0" w:space="0" w:color="auto"/>
          </w:divBdr>
        </w:div>
        <w:div w:id="1430349511">
          <w:marLeft w:val="640"/>
          <w:marRight w:val="0"/>
          <w:marTop w:val="0"/>
          <w:marBottom w:val="0"/>
          <w:divBdr>
            <w:top w:val="none" w:sz="0" w:space="0" w:color="auto"/>
            <w:left w:val="none" w:sz="0" w:space="0" w:color="auto"/>
            <w:bottom w:val="none" w:sz="0" w:space="0" w:color="auto"/>
            <w:right w:val="none" w:sz="0" w:space="0" w:color="auto"/>
          </w:divBdr>
        </w:div>
        <w:div w:id="1431927932">
          <w:marLeft w:val="640"/>
          <w:marRight w:val="0"/>
          <w:marTop w:val="0"/>
          <w:marBottom w:val="0"/>
          <w:divBdr>
            <w:top w:val="none" w:sz="0" w:space="0" w:color="auto"/>
            <w:left w:val="none" w:sz="0" w:space="0" w:color="auto"/>
            <w:bottom w:val="none" w:sz="0" w:space="0" w:color="auto"/>
            <w:right w:val="none" w:sz="0" w:space="0" w:color="auto"/>
          </w:divBdr>
        </w:div>
        <w:div w:id="1445804200">
          <w:marLeft w:val="640"/>
          <w:marRight w:val="0"/>
          <w:marTop w:val="0"/>
          <w:marBottom w:val="0"/>
          <w:divBdr>
            <w:top w:val="none" w:sz="0" w:space="0" w:color="auto"/>
            <w:left w:val="none" w:sz="0" w:space="0" w:color="auto"/>
            <w:bottom w:val="none" w:sz="0" w:space="0" w:color="auto"/>
            <w:right w:val="none" w:sz="0" w:space="0" w:color="auto"/>
          </w:divBdr>
        </w:div>
        <w:div w:id="1471245286">
          <w:marLeft w:val="640"/>
          <w:marRight w:val="0"/>
          <w:marTop w:val="0"/>
          <w:marBottom w:val="0"/>
          <w:divBdr>
            <w:top w:val="none" w:sz="0" w:space="0" w:color="auto"/>
            <w:left w:val="none" w:sz="0" w:space="0" w:color="auto"/>
            <w:bottom w:val="none" w:sz="0" w:space="0" w:color="auto"/>
            <w:right w:val="none" w:sz="0" w:space="0" w:color="auto"/>
          </w:divBdr>
        </w:div>
        <w:div w:id="1493060606">
          <w:marLeft w:val="640"/>
          <w:marRight w:val="0"/>
          <w:marTop w:val="0"/>
          <w:marBottom w:val="0"/>
          <w:divBdr>
            <w:top w:val="none" w:sz="0" w:space="0" w:color="auto"/>
            <w:left w:val="none" w:sz="0" w:space="0" w:color="auto"/>
            <w:bottom w:val="none" w:sz="0" w:space="0" w:color="auto"/>
            <w:right w:val="none" w:sz="0" w:space="0" w:color="auto"/>
          </w:divBdr>
        </w:div>
        <w:div w:id="1555580159">
          <w:marLeft w:val="640"/>
          <w:marRight w:val="0"/>
          <w:marTop w:val="0"/>
          <w:marBottom w:val="0"/>
          <w:divBdr>
            <w:top w:val="none" w:sz="0" w:space="0" w:color="auto"/>
            <w:left w:val="none" w:sz="0" w:space="0" w:color="auto"/>
            <w:bottom w:val="none" w:sz="0" w:space="0" w:color="auto"/>
            <w:right w:val="none" w:sz="0" w:space="0" w:color="auto"/>
          </w:divBdr>
        </w:div>
        <w:div w:id="1556702883">
          <w:marLeft w:val="640"/>
          <w:marRight w:val="0"/>
          <w:marTop w:val="0"/>
          <w:marBottom w:val="0"/>
          <w:divBdr>
            <w:top w:val="none" w:sz="0" w:space="0" w:color="auto"/>
            <w:left w:val="none" w:sz="0" w:space="0" w:color="auto"/>
            <w:bottom w:val="none" w:sz="0" w:space="0" w:color="auto"/>
            <w:right w:val="none" w:sz="0" w:space="0" w:color="auto"/>
          </w:divBdr>
        </w:div>
        <w:div w:id="1561936898">
          <w:marLeft w:val="640"/>
          <w:marRight w:val="0"/>
          <w:marTop w:val="0"/>
          <w:marBottom w:val="0"/>
          <w:divBdr>
            <w:top w:val="none" w:sz="0" w:space="0" w:color="auto"/>
            <w:left w:val="none" w:sz="0" w:space="0" w:color="auto"/>
            <w:bottom w:val="none" w:sz="0" w:space="0" w:color="auto"/>
            <w:right w:val="none" w:sz="0" w:space="0" w:color="auto"/>
          </w:divBdr>
        </w:div>
        <w:div w:id="1567690728">
          <w:marLeft w:val="640"/>
          <w:marRight w:val="0"/>
          <w:marTop w:val="0"/>
          <w:marBottom w:val="0"/>
          <w:divBdr>
            <w:top w:val="none" w:sz="0" w:space="0" w:color="auto"/>
            <w:left w:val="none" w:sz="0" w:space="0" w:color="auto"/>
            <w:bottom w:val="none" w:sz="0" w:space="0" w:color="auto"/>
            <w:right w:val="none" w:sz="0" w:space="0" w:color="auto"/>
          </w:divBdr>
        </w:div>
        <w:div w:id="1596480911">
          <w:marLeft w:val="640"/>
          <w:marRight w:val="0"/>
          <w:marTop w:val="0"/>
          <w:marBottom w:val="0"/>
          <w:divBdr>
            <w:top w:val="none" w:sz="0" w:space="0" w:color="auto"/>
            <w:left w:val="none" w:sz="0" w:space="0" w:color="auto"/>
            <w:bottom w:val="none" w:sz="0" w:space="0" w:color="auto"/>
            <w:right w:val="none" w:sz="0" w:space="0" w:color="auto"/>
          </w:divBdr>
        </w:div>
        <w:div w:id="1605109960">
          <w:marLeft w:val="640"/>
          <w:marRight w:val="0"/>
          <w:marTop w:val="0"/>
          <w:marBottom w:val="0"/>
          <w:divBdr>
            <w:top w:val="none" w:sz="0" w:space="0" w:color="auto"/>
            <w:left w:val="none" w:sz="0" w:space="0" w:color="auto"/>
            <w:bottom w:val="none" w:sz="0" w:space="0" w:color="auto"/>
            <w:right w:val="none" w:sz="0" w:space="0" w:color="auto"/>
          </w:divBdr>
        </w:div>
        <w:div w:id="1608123275">
          <w:marLeft w:val="640"/>
          <w:marRight w:val="0"/>
          <w:marTop w:val="0"/>
          <w:marBottom w:val="0"/>
          <w:divBdr>
            <w:top w:val="none" w:sz="0" w:space="0" w:color="auto"/>
            <w:left w:val="none" w:sz="0" w:space="0" w:color="auto"/>
            <w:bottom w:val="none" w:sz="0" w:space="0" w:color="auto"/>
            <w:right w:val="none" w:sz="0" w:space="0" w:color="auto"/>
          </w:divBdr>
        </w:div>
        <w:div w:id="1648241636">
          <w:marLeft w:val="640"/>
          <w:marRight w:val="0"/>
          <w:marTop w:val="0"/>
          <w:marBottom w:val="0"/>
          <w:divBdr>
            <w:top w:val="none" w:sz="0" w:space="0" w:color="auto"/>
            <w:left w:val="none" w:sz="0" w:space="0" w:color="auto"/>
            <w:bottom w:val="none" w:sz="0" w:space="0" w:color="auto"/>
            <w:right w:val="none" w:sz="0" w:space="0" w:color="auto"/>
          </w:divBdr>
        </w:div>
        <w:div w:id="1685789932">
          <w:marLeft w:val="640"/>
          <w:marRight w:val="0"/>
          <w:marTop w:val="0"/>
          <w:marBottom w:val="0"/>
          <w:divBdr>
            <w:top w:val="none" w:sz="0" w:space="0" w:color="auto"/>
            <w:left w:val="none" w:sz="0" w:space="0" w:color="auto"/>
            <w:bottom w:val="none" w:sz="0" w:space="0" w:color="auto"/>
            <w:right w:val="none" w:sz="0" w:space="0" w:color="auto"/>
          </w:divBdr>
        </w:div>
        <w:div w:id="1738019148">
          <w:marLeft w:val="640"/>
          <w:marRight w:val="0"/>
          <w:marTop w:val="0"/>
          <w:marBottom w:val="0"/>
          <w:divBdr>
            <w:top w:val="none" w:sz="0" w:space="0" w:color="auto"/>
            <w:left w:val="none" w:sz="0" w:space="0" w:color="auto"/>
            <w:bottom w:val="none" w:sz="0" w:space="0" w:color="auto"/>
            <w:right w:val="none" w:sz="0" w:space="0" w:color="auto"/>
          </w:divBdr>
        </w:div>
        <w:div w:id="1750998929">
          <w:marLeft w:val="640"/>
          <w:marRight w:val="0"/>
          <w:marTop w:val="0"/>
          <w:marBottom w:val="0"/>
          <w:divBdr>
            <w:top w:val="none" w:sz="0" w:space="0" w:color="auto"/>
            <w:left w:val="none" w:sz="0" w:space="0" w:color="auto"/>
            <w:bottom w:val="none" w:sz="0" w:space="0" w:color="auto"/>
            <w:right w:val="none" w:sz="0" w:space="0" w:color="auto"/>
          </w:divBdr>
        </w:div>
        <w:div w:id="1807509871">
          <w:marLeft w:val="640"/>
          <w:marRight w:val="0"/>
          <w:marTop w:val="0"/>
          <w:marBottom w:val="0"/>
          <w:divBdr>
            <w:top w:val="none" w:sz="0" w:space="0" w:color="auto"/>
            <w:left w:val="none" w:sz="0" w:space="0" w:color="auto"/>
            <w:bottom w:val="none" w:sz="0" w:space="0" w:color="auto"/>
            <w:right w:val="none" w:sz="0" w:space="0" w:color="auto"/>
          </w:divBdr>
        </w:div>
        <w:div w:id="1821074056">
          <w:marLeft w:val="640"/>
          <w:marRight w:val="0"/>
          <w:marTop w:val="0"/>
          <w:marBottom w:val="0"/>
          <w:divBdr>
            <w:top w:val="none" w:sz="0" w:space="0" w:color="auto"/>
            <w:left w:val="none" w:sz="0" w:space="0" w:color="auto"/>
            <w:bottom w:val="none" w:sz="0" w:space="0" w:color="auto"/>
            <w:right w:val="none" w:sz="0" w:space="0" w:color="auto"/>
          </w:divBdr>
        </w:div>
        <w:div w:id="1822699770">
          <w:marLeft w:val="640"/>
          <w:marRight w:val="0"/>
          <w:marTop w:val="0"/>
          <w:marBottom w:val="0"/>
          <w:divBdr>
            <w:top w:val="none" w:sz="0" w:space="0" w:color="auto"/>
            <w:left w:val="none" w:sz="0" w:space="0" w:color="auto"/>
            <w:bottom w:val="none" w:sz="0" w:space="0" w:color="auto"/>
            <w:right w:val="none" w:sz="0" w:space="0" w:color="auto"/>
          </w:divBdr>
        </w:div>
        <w:div w:id="1831632798">
          <w:marLeft w:val="640"/>
          <w:marRight w:val="0"/>
          <w:marTop w:val="0"/>
          <w:marBottom w:val="0"/>
          <w:divBdr>
            <w:top w:val="none" w:sz="0" w:space="0" w:color="auto"/>
            <w:left w:val="none" w:sz="0" w:space="0" w:color="auto"/>
            <w:bottom w:val="none" w:sz="0" w:space="0" w:color="auto"/>
            <w:right w:val="none" w:sz="0" w:space="0" w:color="auto"/>
          </w:divBdr>
        </w:div>
        <w:div w:id="1840345655">
          <w:marLeft w:val="640"/>
          <w:marRight w:val="0"/>
          <w:marTop w:val="0"/>
          <w:marBottom w:val="0"/>
          <w:divBdr>
            <w:top w:val="none" w:sz="0" w:space="0" w:color="auto"/>
            <w:left w:val="none" w:sz="0" w:space="0" w:color="auto"/>
            <w:bottom w:val="none" w:sz="0" w:space="0" w:color="auto"/>
            <w:right w:val="none" w:sz="0" w:space="0" w:color="auto"/>
          </w:divBdr>
        </w:div>
        <w:div w:id="1861428243">
          <w:marLeft w:val="640"/>
          <w:marRight w:val="0"/>
          <w:marTop w:val="0"/>
          <w:marBottom w:val="0"/>
          <w:divBdr>
            <w:top w:val="none" w:sz="0" w:space="0" w:color="auto"/>
            <w:left w:val="none" w:sz="0" w:space="0" w:color="auto"/>
            <w:bottom w:val="none" w:sz="0" w:space="0" w:color="auto"/>
            <w:right w:val="none" w:sz="0" w:space="0" w:color="auto"/>
          </w:divBdr>
        </w:div>
        <w:div w:id="1866824793">
          <w:marLeft w:val="640"/>
          <w:marRight w:val="0"/>
          <w:marTop w:val="0"/>
          <w:marBottom w:val="0"/>
          <w:divBdr>
            <w:top w:val="none" w:sz="0" w:space="0" w:color="auto"/>
            <w:left w:val="none" w:sz="0" w:space="0" w:color="auto"/>
            <w:bottom w:val="none" w:sz="0" w:space="0" w:color="auto"/>
            <w:right w:val="none" w:sz="0" w:space="0" w:color="auto"/>
          </w:divBdr>
        </w:div>
        <w:div w:id="1887640689">
          <w:marLeft w:val="640"/>
          <w:marRight w:val="0"/>
          <w:marTop w:val="0"/>
          <w:marBottom w:val="0"/>
          <w:divBdr>
            <w:top w:val="none" w:sz="0" w:space="0" w:color="auto"/>
            <w:left w:val="none" w:sz="0" w:space="0" w:color="auto"/>
            <w:bottom w:val="none" w:sz="0" w:space="0" w:color="auto"/>
            <w:right w:val="none" w:sz="0" w:space="0" w:color="auto"/>
          </w:divBdr>
        </w:div>
        <w:div w:id="1908371297">
          <w:marLeft w:val="640"/>
          <w:marRight w:val="0"/>
          <w:marTop w:val="0"/>
          <w:marBottom w:val="0"/>
          <w:divBdr>
            <w:top w:val="none" w:sz="0" w:space="0" w:color="auto"/>
            <w:left w:val="none" w:sz="0" w:space="0" w:color="auto"/>
            <w:bottom w:val="none" w:sz="0" w:space="0" w:color="auto"/>
            <w:right w:val="none" w:sz="0" w:space="0" w:color="auto"/>
          </w:divBdr>
        </w:div>
        <w:div w:id="1908615474">
          <w:marLeft w:val="640"/>
          <w:marRight w:val="0"/>
          <w:marTop w:val="0"/>
          <w:marBottom w:val="0"/>
          <w:divBdr>
            <w:top w:val="none" w:sz="0" w:space="0" w:color="auto"/>
            <w:left w:val="none" w:sz="0" w:space="0" w:color="auto"/>
            <w:bottom w:val="none" w:sz="0" w:space="0" w:color="auto"/>
            <w:right w:val="none" w:sz="0" w:space="0" w:color="auto"/>
          </w:divBdr>
        </w:div>
        <w:div w:id="1919436361">
          <w:marLeft w:val="640"/>
          <w:marRight w:val="0"/>
          <w:marTop w:val="0"/>
          <w:marBottom w:val="0"/>
          <w:divBdr>
            <w:top w:val="none" w:sz="0" w:space="0" w:color="auto"/>
            <w:left w:val="none" w:sz="0" w:space="0" w:color="auto"/>
            <w:bottom w:val="none" w:sz="0" w:space="0" w:color="auto"/>
            <w:right w:val="none" w:sz="0" w:space="0" w:color="auto"/>
          </w:divBdr>
        </w:div>
        <w:div w:id="2032142897">
          <w:marLeft w:val="640"/>
          <w:marRight w:val="0"/>
          <w:marTop w:val="0"/>
          <w:marBottom w:val="0"/>
          <w:divBdr>
            <w:top w:val="none" w:sz="0" w:space="0" w:color="auto"/>
            <w:left w:val="none" w:sz="0" w:space="0" w:color="auto"/>
            <w:bottom w:val="none" w:sz="0" w:space="0" w:color="auto"/>
            <w:right w:val="none" w:sz="0" w:space="0" w:color="auto"/>
          </w:divBdr>
        </w:div>
        <w:div w:id="2052876414">
          <w:marLeft w:val="640"/>
          <w:marRight w:val="0"/>
          <w:marTop w:val="0"/>
          <w:marBottom w:val="0"/>
          <w:divBdr>
            <w:top w:val="none" w:sz="0" w:space="0" w:color="auto"/>
            <w:left w:val="none" w:sz="0" w:space="0" w:color="auto"/>
            <w:bottom w:val="none" w:sz="0" w:space="0" w:color="auto"/>
            <w:right w:val="none" w:sz="0" w:space="0" w:color="auto"/>
          </w:divBdr>
        </w:div>
        <w:div w:id="2060156866">
          <w:marLeft w:val="640"/>
          <w:marRight w:val="0"/>
          <w:marTop w:val="0"/>
          <w:marBottom w:val="0"/>
          <w:divBdr>
            <w:top w:val="none" w:sz="0" w:space="0" w:color="auto"/>
            <w:left w:val="none" w:sz="0" w:space="0" w:color="auto"/>
            <w:bottom w:val="none" w:sz="0" w:space="0" w:color="auto"/>
            <w:right w:val="none" w:sz="0" w:space="0" w:color="auto"/>
          </w:divBdr>
        </w:div>
        <w:div w:id="2083482456">
          <w:marLeft w:val="640"/>
          <w:marRight w:val="0"/>
          <w:marTop w:val="0"/>
          <w:marBottom w:val="0"/>
          <w:divBdr>
            <w:top w:val="none" w:sz="0" w:space="0" w:color="auto"/>
            <w:left w:val="none" w:sz="0" w:space="0" w:color="auto"/>
            <w:bottom w:val="none" w:sz="0" w:space="0" w:color="auto"/>
            <w:right w:val="none" w:sz="0" w:space="0" w:color="auto"/>
          </w:divBdr>
        </w:div>
        <w:div w:id="2118791481">
          <w:marLeft w:val="640"/>
          <w:marRight w:val="0"/>
          <w:marTop w:val="0"/>
          <w:marBottom w:val="0"/>
          <w:divBdr>
            <w:top w:val="none" w:sz="0" w:space="0" w:color="auto"/>
            <w:left w:val="none" w:sz="0" w:space="0" w:color="auto"/>
            <w:bottom w:val="none" w:sz="0" w:space="0" w:color="auto"/>
            <w:right w:val="none" w:sz="0" w:space="0" w:color="auto"/>
          </w:divBdr>
        </w:div>
        <w:div w:id="2120761965">
          <w:marLeft w:val="640"/>
          <w:marRight w:val="0"/>
          <w:marTop w:val="0"/>
          <w:marBottom w:val="0"/>
          <w:divBdr>
            <w:top w:val="none" w:sz="0" w:space="0" w:color="auto"/>
            <w:left w:val="none" w:sz="0" w:space="0" w:color="auto"/>
            <w:bottom w:val="none" w:sz="0" w:space="0" w:color="auto"/>
            <w:right w:val="none" w:sz="0" w:space="0" w:color="auto"/>
          </w:divBdr>
        </w:div>
        <w:div w:id="2144536507">
          <w:marLeft w:val="640"/>
          <w:marRight w:val="0"/>
          <w:marTop w:val="0"/>
          <w:marBottom w:val="0"/>
          <w:divBdr>
            <w:top w:val="none" w:sz="0" w:space="0" w:color="auto"/>
            <w:left w:val="none" w:sz="0" w:space="0" w:color="auto"/>
            <w:bottom w:val="none" w:sz="0" w:space="0" w:color="auto"/>
            <w:right w:val="none" w:sz="0" w:space="0" w:color="auto"/>
          </w:divBdr>
        </w:div>
      </w:divsChild>
    </w:div>
    <w:div w:id="138619764">
      <w:bodyDiv w:val="1"/>
      <w:marLeft w:val="0"/>
      <w:marRight w:val="0"/>
      <w:marTop w:val="0"/>
      <w:marBottom w:val="0"/>
      <w:divBdr>
        <w:top w:val="none" w:sz="0" w:space="0" w:color="auto"/>
        <w:left w:val="none" w:sz="0" w:space="0" w:color="auto"/>
        <w:bottom w:val="none" w:sz="0" w:space="0" w:color="auto"/>
        <w:right w:val="none" w:sz="0" w:space="0" w:color="auto"/>
      </w:divBdr>
    </w:div>
    <w:div w:id="142744459">
      <w:bodyDiv w:val="1"/>
      <w:marLeft w:val="0"/>
      <w:marRight w:val="0"/>
      <w:marTop w:val="0"/>
      <w:marBottom w:val="0"/>
      <w:divBdr>
        <w:top w:val="none" w:sz="0" w:space="0" w:color="auto"/>
        <w:left w:val="none" w:sz="0" w:space="0" w:color="auto"/>
        <w:bottom w:val="none" w:sz="0" w:space="0" w:color="auto"/>
        <w:right w:val="none" w:sz="0" w:space="0" w:color="auto"/>
      </w:divBdr>
    </w:div>
    <w:div w:id="176968720">
      <w:bodyDiv w:val="1"/>
      <w:marLeft w:val="0"/>
      <w:marRight w:val="0"/>
      <w:marTop w:val="0"/>
      <w:marBottom w:val="0"/>
      <w:divBdr>
        <w:top w:val="none" w:sz="0" w:space="0" w:color="auto"/>
        <w:left w:val="none" w:sz="0" w:space="0" w:color="auto"/>
        <w:bottom w:val="none" w:sz="0" w:space="0" w:color="auto"/>
        <w:right w:val="none" w:sz="0" w:space="0" w:color="auto"/>
      </w:divBdr>
      <w:divsChild>
        <w:div w:id="36129200">
          <w:marLeft w:val="640"/>
          <w:marRight w:val="0"/>
          <w:marTop w:val="0"/>
          <w:marBottom w:val="0"/>
          <w:divBdr>
            <w:top w:val="none" w:sz="0" w:space="0" w:color="auto"/>
            <w:left w:val="none" w:sz="0" w:space="0" w:color="auto"/>
            <w:bottom w:val="none" w:sz="0" w:space="0" w:color="auto"/>
            <w:right w:val="none" w:sz="0" w:space="0" w:color="auto"/>
          </w:divBdr>
        </w:div>
        <w:div w:id="94401762">
          <w:marLeft w:val="640"/>
          <w:marRight w:val="0"/>
          <w:marTop w:val="0"/>
          <w:marBottom w:val="0"/>
          <w:divBdr>
            <w:top w:val="none" w:sz="0" w:space="0" w:color="auto"/>
            <w:left w:val="none" w:sz="0" w:space="0" w:color="auto"/>
            <w:bottom w:val="none" w:sz="0" w:space="0" w:color="auto"/>
            <w:right w:val="none" w:sz="0" w:space="0" w:color="auto"/>
          </w:divBdr>
        </w:div>
        <w:div w:id="131599520">
          <w:marLeft w:val="640"/>
          <w:marRight w:val="0"/>
          <w:marTop w:val="0"/>
          <w:marBottom w:val="0"/>
          <w:divBdr>
            <w:top w:val="none" w:sz="0" w:space="0" w:color="auto"/>
            <w:left w:val="none" w:sz="0" w:space="0" w:color="auto"/>
            <w:bottom w:val="none" w:sz="0" w:space="0" w:color="auto"/>
            <w:right w:val="none" w:sz="0" w:space="0" w:color="auto"/>
          </w:divBdr>
        </w:div>
        <w:div w:id="141587451">
          <w:marLeft w:val="640"/>
          <w:marRight w:val="0"/>
          <w:marTop w:val="0"/>
          <w:marBottom w:val="0"/>
          <w:divBdr>
            <w:top w:val="none" w:sz="0" w:space="0" w:color="auto"/>
            <w:left w:val="none" w:sz="0" w:space="0" w:color="auto"/>
            <w:bottom w:val="none" w:sz="0" w:space="0" w:color="auto"/>
            <w:right w:val="none" w:sz="0" w:space="0" w:color="auto"/>
          </w:divBdr>
        </w:div>
        <w:div w:id="146214061">
          <w:marLeft w:val="640"/>
          <w:marRight w:val="0"/>
          <w:marTop w:val="0"/>
          <w:marBottom w:val="0"/>
          <w:divBdr>
            <w:top w:val="none" w:sz="0" w:space="0" w:color="auto"/>
            <w:left w:val="none" w:sz="0" w:space="0" w:color="auto"/>
            <w:bottom w:val="none" w:sz="0" w:space="0" w:color="auto"/>
            <w:right w:val="none" w:sz="0" w:space="0" w:color="auto"/>
          </w:divBdr>
        </w:div>
        <w:div w:id="160656775">
          <w:marLeft w:val="640"/>
          <w:marRight w:val="0"/>
          <w:marTop w:val="0"/>
          <w:marBottom w:val="0"/>
          <w:divBdr>
            <w:top w:val="none" w:sz="0" w:space="0" w:color="auto"/>
            <w:left w:val="none" w:sz="0" w:space="0" w:color="auto"/>
            <w:bottom w:val="none" w:sz="0" w:space="0" w:color="auto"/>
            <w:right w:val="none" w:sz="0" w:space="0" w:color="auto"/>
          </w:divBdr>
        </w:div>
        <w:div w:id="172692934">
          <w:marLeft w:val="640"/>
          <w:marRight w:val="0"/>
          <w:marTop w:val="0"/>
          <w:marBottom w:val="0"/>
          <w:divBdr>
            <w:top w:val="none" w:sz="0" w:space="0" w:color="auto"/>
            <w:left w:val="none" w:sz="0" w:space="0" w:color="auto"/>
            <w:bottom w:val="none" w:sz="0" w:space="0" w:color="auto"/>
            <w:right w:val="none" w:sz="0" w:space="0" w:color="auto"/>
          </w:divBdr>
        </w:div>
        <w:div w:id="238489325">
          <w:marLeft w:val="640"/>
          <w:marRight w:val="0"/>
          <w:marTop w:val="0"/>
          <w:marBottom w:val="0"/>
          <w:divBdr>
            <w:top w:val="none" w:sz="0" w:space="0" w:color="auto"/>
            <w:left w:val="none" w:sz="0" w:space="0" w:color="auto"/>
            <w:bottom w:val="none" w:sz="0" w:space="0" w:color="auto"/>
            <w:right w:val="none" w:sz="0" w:space="0" w:color="auto"/>
          </w:divBdr>
        </w:div>
        <w:div w:id="317731913">
          <w:marLeft w:val="640"/>
          <w:marRight w:val="0"/>
          <w:marTop w:val="0"/>
          <w:marBottom w:val="0"/>
          <w:divBdr>
            <w:top w:val="none" w:sz="0" w:space="0" w:color="auto"/>
            <w:left w:val="none" w:sz="0" w:space="0" w:color="auto"/>
            <w:bottom w:val="none" w:sz="0" w:space="0" w:color="auto"/>
            <w:right w:val="none" w:sz="0" w:space="0" w:color="auto"/>
          </w:divBdr>
        </w:div>
        <w:div w:id="321203463">
          <w:marLeft w:val="640"/>
          <w:marRight w:val="0"/>
          <w:marTop w:val="0"/>
          <w:marBottom w:val="0"/>
          <w:divBdr>
            <w:top w:val="none" w:sz="0" w:space="0" w:color="auto"/>
            <w:left w:val="none" w:sz="0" w:space="0" w:color="auto"/>
            <w:bottom w:val="none" w:sz="0" w:space="0" w:color="auto"/>
            <w:right w:val="none" w:sz="0" w:space="0" w:color="auto"/>
          </w:divBdr>
        </w:div>
        <w:div w:id="337197702">
          <w:marLeft w:val="640"/>
          <w:marRight w:val="0"/>
          <w:marTop w:val="0"/>
          <w:marBottom w:val="0"/>
          <w:divBdr>
            <w:top w:val="none" w:sz="0" w:space="0" w:color="auto"/>
            <w:left w:val="none" w:sz="0" w:space="0" w:color="auto"/>
            <w:bottom w:val="none" w:sz="0" w:space="0" w:color="auto"/>
            <w:right w:val="none" w:sz="0" w:space="0" w:color="auto"/>
          </w:divBdr>
        </w:div>
        <w:div w:id="430515547">
          <w:marLeft w:val="640"/>
          <w:marRight w:val="0"/>
          <w:marTop w:val="0"/>
          <w:marBottom w:val="0"/>
          <w:divBdr>
            <w:top w:val="none" w:sz="0" w:space="0" w:color="auto"/>
            <w:left w:val="none" w:sz="0" w:space="0" w:color="auto"/>
            <w:bottom w:val="none" w:sz="0" w:space="0" w:color="auto"/>
            <w:right w:val="none" w:sz="0" w:space="0" w:color="auto"/>
          </w:divBdr>
        </w:div>
        <w:div w:id="462046737">
          <w:marLeft w:val="640"/>
          <w:marRight w:val="0"/>
          <w:marTop w:val="0"/>
          <w:marBottom w:val="0"/>
          <w:divBdr>
            <w:top w:val="none" w:sz="0" w:space="0" w:color="auto"/>
            <w:left w:val="none" w:sz="0" w:space="0" w:color="auto"/>
            <w:bottom w:val="none" w:sz="0" w:space="0" w:color="auto"/>
            <w:right w:val="none" w:sz="0" w:space="0" w:color="auto"/>
          </w:divBdr>
        </w:div>
        <w:div w:id="472257843">
          <w:marLeft w:val="640"/>
          <w:marRight w:val="0"/>
          <w:marTop w:val="0"/>
          <w:marBottom w:val="0"/>
          <w:divBdr>
            <w:top w:val="none" w:sz="0" w:space="0" w:color="auto"/>
            <w:left w:val="none" w:sz="0" w:space="0" w:color="auto"/>
            <w:bottom w:val="none" w:sz="0" w:space="0" w:color="auto"/>
            <w:right w:val="none" w:sz="0" w:space="0" w:color="auto"/>
          </w:divBdr>
        </w:div>
        <w:div w:id="472596886">
          <w:marLeft w:val="640"/>
          <w:marRight w:val="0"/>
          <w:marTop w:val="0"/>
          <w:marBottom w:val="0"/>
          <w:divBdr>
            <w:top w:val="none" w:sz="0" w:space="0" w:color="auto"/>
            <w:left w:val="none" w:sz="0" w:space="0" w:color="auto"/>
            <w:bottom w:val="none" w:sz="0" w:space="0" w:color="auto"/>
            <w:right w:val="none" w:sz="0" w:space="0" w:color="auto"/>
          </w:divBdr>
        </w:div>
        <w:div w:id="472908811">
          <w:marLeft w:val="640"/>
          <w:marRight w:val="0"/>
          <w:marTop w:val="0"/>
          <w:marBottom w:val="0"/>
          <w:divBdr>
            <w:top w:val="none" w:sz="0" w:space="0" w:color="auto"/>
            <w:left w:val="none" w:sz="0" w:space="0" w:color="auto"/>
            <w:bottom w:val="none" w:sz="0" w:space="0" w:color="auto"/>
            <w:right w:val="none" w:sz="0" w:space="0" w:color="auto"/>
          </w:divBdr>
        </w:div>
        <w:div w:id="524909097">
          <w:marLeft w:val="640"/>
          <w:marRight w:val="0"/>
          <w:marTop w:val="0"/>
          <w:marBottom w:val="0"/>
          <w:divBdr>
            <w:top w:val="none" w:sz="0" w:space="0" w:color="auto"/>
            <w:left w:val="none" w:sz="0" w:space="0" w:color="auto"/>
            <w:bottom w:val="none" w:sz="0" w:space="0" w:color="auto"/>
            <w:right w:val="none" w:sz="0" w:space="0" w:color="auto"/>
          </w:divBdr>
        </w:div>
        <w:div w:id="535655307">
          <w:marLeft w:val="640"/>
          <w:marRight w:val="0"/>
          <w:marTop w:val="0"/>
          <w:marBottom w:val="0"/>
          <w:divBdr>
            <w:top w:val="none" w:sz="0" w:space="0" w:color="auto"/>
            <w:left w:val="none" w:sz="0" w:space="0" w:color="auto"/>
            <w:bottom w:val="none" w:sz="0" w:space="0" w:color="auto"/>
            <w:right w:val="none" w:sz="0" w:space="0" w:color="auto"/>
          </w:divBdr>
        </w:div>
        <w:div w:id="567419592">
          <w:marLeft w:val="640"/>
          <w:marRight w:val="0"/>
          <w:marTop w:val="0"/>
          <w:marBottom w:val="0"/>
          <w:divBdr>
            <w:top w:val="none" w:sz="0" w:space="0" w:color="auto"/>
            <w:left w:val="none" w:sz="0" w:space="0" w:color="auto"/>
            <w:bottom w:val="none" w:sz="0" w:space="0" w:color="auto"/>
            <w:right w:val="none" w:sz="0" w:space="0" w:color="auto"/>
          </w:divBdr>
        </w:div>
        <w:div w:id="630743732">
          <w:marLeft w:val="640"/>
          <w:marRight w:val="0"/>
          <w:marTop w:val="0"/>
          <w:marBottom w:val="0"/>
          <w:divBdr>
            <w:top w:val="none" w:sz="0" w:space="0" w:color="auto"/>
            <w:left w:val="none" w:sz="0" w:space="0" w:color="auto"/>
            <w:bottom w:val="none" w:sz="0" w:space="0" w:color="auto"/>
            <w:right w:val="none" w:sz="0" w:space="0" w:color="auto"/>
          </w:divBdr>
        </w:div>
        <w:div w:id="631325777">
          <w:marLeft w:val="640"/>
          <w:marRight w:val="0"/>
          <w:marTop w:val="0"/>
          <w:marBottom w:val="0"/>
          <w:divBdr>
            <w:top w:val="none" w:sz="0" w:space="0" w:color="auto"/>
            <w:left w:val="none" w:sz="0" w:space="0" w:color="auto"/>
            <w:bottom w:val="none" w:sz="0" w:space="0" w:color="auto"/>
            <w:right w:val="none" w:sz="0" w:space="0" w:color="auto"/>
          </w:divBdr>
        </w:div>
        <w:div w:id="683634655">
          <w:marLeft w:val="640"/>
          <w:marRight w:val="0"/>
          <w:marTop w:val="0"/>
          <w:marBottom w:val="0"/>
          <w:divBdr>
            <w:top w:val="none" w:sz="0" w:space="0" w:color="auto"/>
            <w:left w:val="none" w:sz="0" w:space="0" w:color="auto"/>
            <w:bottom w:val="none" w:sz="0" w:space="0" w:color="auto"/>
            <w:right w:val="none" w:sz="0" w:space="0" w:color="auto"/>
          </w:divBdr>
        </w:div>
        <w:div w:id="690497422">
          <w:marLeft w:val="640"/>
          <w:marRight w:val="0"/>
          <w:marTop w:val="0"/>
          <w:marBottom w:val="0"/>
          <w:divBdr>
            <w:top w:val="none" w:sz="0" w:space="0" w:color="auto"/>
            <w:left w:val="none" w:sz="0" w:space="0" w:color="auto"/>
            <w:bottom w:val="none" w:sz="0" w:space="0" w:color="auto"/>
            <w:right w:val="none" w:sz="0" w:space="0" w:color="auto"/>
          </w:divBdr>
        </w:div>
        <w:div w:id="699281153">
          <w:marLeft w:val="640"/>
          <w:marRight w:val="0"/>
          <w:marTop w:val="0"/>
          <w:marBottom w:val="0"/>
          <w:divBdr>
            <w:top w:val="none" w:sz="0" w:space="0" w:color="auto"/>
            <w:left w:val="none" w:sz="0" w:space="0" w:color="auto"/>
            <w:bottom w:val="none" w:sz="0" w:space="0" w:color="auto"/>
            <w:right w:val="none" w:sz="0" w:space="0" w:color="auto"/>
          </w:divBdr>
        </w:div>
        <w:div w:id="701125746">
          <w:marLeft w:val="640"/>
          <w:marRight w:val="0"/>
          <w:marTop w:val="0"/>
          <w:marBottom w:val="0"/>
          <w:divBdr>
            <w:top w:val="none" w:sz="0" w:space="0" w:color="auto"/>
            <w:left w:val="none" w:sz="0" w:space="0" w:color="auto"/>
            <w:bottom w:val="none" w:sz="0" w:space="0" w:color="auto"/>
            <w:right w:val="none" w:sz="0" w:space="0" w:color="auto"/>
          </w:divBdr>
        </w:div>
        <w:div w:id="707995322">
          <w:marLeft w:val="640"/>
          <w:marRight w:val="0"/>
          <w:marTop w:val="0"/>
          <w:marBottom w:val="0"/>
          <w:divBdr>
            <w:top w:val="none" w:sz="0" w:space="0" w:color="auto"/>
            <w:left w:val="none" w:sz="0" w:space="0" w:color="auto"/>
            <w:bottom w:val="none" w:sz="0" w:space="0" w:color="auto"/>
            <w:right w:val="none" w:sz="0" w:space="0" w:color="auto"/>
          </w:divBdr>
        </w:div>
        <w:div w:id="711807354">
          <w:marLeft w:val="640"/>
          <w:marRight w:val="0"/>
          <w:marTop w:val="0"/>
          <w:marBottom w:val="0"/>
          <w:divBdr>
            <w:top w:val="none" w:sz="0" w:space="0" w:color="auto"/>
            <w:left w:val="none" w:sz="0" w:space="0" w:color="auto"/>
            <w:bottom w:val="none" w:sz="0" w:space="0" w:color="auto"/>
            <w:right w:val="none" w:sz="0" w:space="0" w:color="auto"/>
          </w:divBdr>
        </w:div>
        <w:div w:id="717780557">
          <w:marLeft w:val="640"/>
          <w:marRight w:val="0"/>
          <w:marTop w:val="0"/>
          <w:marBottom w:val="0"/>
          <w:divBdr>
            <w:top w:val="none" w:sz="0" w:space="0" w:color="auto"/>
            <w:left w:val="none" w:sz="0" w:space="0" w:color="auto"/>
            <w:bottom w:val="none" w:sz="0" w:space="0" w:color="auto"/>
            <w:right w:val="none" w:sz="0" w:space="0" w:color="auto"/>
          </w:divBdr>
        </w:div>
        <w:div w:id="789974905">
          <w:marLeft w:val="640"/>
          <w:marRight w:val="0"/>
          <w:marTop w:val="0"/>
          <w:marBottom w:val="0"/>
          <w:divBdr>
            <w:top w:val="none" w:sz="0" w:space="0" w:color="auto"/>
            <w:left w:val="none" w:sz="0" w:space="0" w:color="auto"/>
            <w:bottom w:val="none" w:sz="0" w:space="0" w:color="auto"/>
            <w:right w:val="none" w:sz="0" w:space="0" w:color="auto"/>
          </w:divBdr>
        </w:div>
        <w:div w:id="809245660">
          <w:marLeft w:val="640"/>
          <w:marRight w:val="0"/>
          <w:marTop w:val="0"/>
          <w:marBottom w:val="0"/>
          <w:divBdr>
            <w:top w:val="none" w:sz="0" w:space="0" w:color="auto"/>
            <w:left w:val="none" w:sz="0" w:space="0" w:color="auto"/>
            <w:bottom w:val="none" w:sz="0" w:space="0" w:color="auto"/>
            <w:right w:val="none" w:sz="0" w:space="0" w:color="auto"/>
          </w:divBdr>
        </w:div>
        <w:div w:id="826240105">
          <w:marLeft w:val="640"/>
          <w:marRight w:val="0"/>
          <w:marTop w:val="0"/>
          <w:marBottom w:val="0"/>
          <w:divBdr>
            <w:top w:val="none" w:sz="0" w:space="0" w:color="auto"/>
            <w:left w:val="none" w:sz="0" w:space="0" w:color="auto"/>
            <w:bottom w:val="none" w:sz="0" w:space="0" w:color="auto"/>
            <w:right w:val="none" w:sz="0" w:space="0" w:color="auto"/>
          </w:divBdr>
        </w:div>
        <w:div w:id="830219838">
          <w:marLeft w:val="640"/>
          <w:marRight w:val="0"/>
          <w:marTop w:val="0"/>
          <w:marBottom w:val="0"/>
          <w:divBdr>
            <w:top w:val="none" w:sz="0" w:space="0" w:color="auto"/>
            <w:left w:val="none" w:sz="0" w:space="0" w:color="auto"/>
            <w:bottom w:val="none" w:sz="0" w:space="0" w:color="auto"/>
            <w:right w:val="none" w:sz="0" w:space="0" w:color="auto"/>
          </w:divBdr>
        </w:div>
        <w:div w:id="830801128">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874657934">
          <w:marLeft w:val="640"/>
          <w:marRight w:val="0"/>
          <w:marTop w:val="0"/>
          <w:marBottom w:val="0"/>
          <w:divBdr>
            <w:top w:val="none" w:sz="0" w:space="0" w:color="auto"/>
            <w:left w:val="none" w:sz="0" w:space="0" w:color="auto"/>
            <w:bottom w:val="none" w:sz="0" w:space="0" w:color="auto"/>
            <w:right w:val="none" w:sz="0" w:space="0" w:color="auto"/>
          </w:divBdr>
        </w:div>
        <w:div w:id="879435172">
          <w:marLeft w:val="640"/>
          <w:marRight w:val="0"/>
          <w:marTop w:val="0"/>
          <w:marBottom w:val="0"/>
          <w:divBdr>
            <w:top w:val="none" w:sz="0" w:space="0" w:color="auto"/>
            <w:left w:val="none" w:sz="0" w:space="0" w:color="auto"/>
            <w:bottom w:val="none" w:sz="0" w:space="0" w:color="auto"/>
            <w:right w:val="none" w:sz="0" w:space="0" w:color="auto"/>
          </w:divBdr>
        </w:div>
        <w:div w:id="909584041">
          <w:marLeft w:val="640"/>
          <w:marRight w:val="0"/>
          <w:marTop w:val="0"/>
          <w:marBottom w:val="0"/>
          <w:divBdr>
            <w:top w:val="none" w:sz="0" w:space="0" w:color="auto"/>
            <w:left w:val="none" w:sz="0" w:space="0" w:color="auto"/>
            <w:bottom w:val="none" w:sz="0" w:space="0" w:color="auto"/>
            <w:right w:val="none" w:sz="0" w:space="0" w:color="auto"/>
          </w:divBdr>
        </w:div>
        <w:div w:id="912395123">
          <w:marLeft w:val="640"/>
          <w:marRight w:val="0"/>
          <w:marTop w:val="0"/>
          <w:marBottom w:val="0"/>
          <w:divBdr>
            <w:top w:val="none" w:sz="0" w:space="0" w:color="auto"/>
            <w:left w:val="none" w:sz="0" w:space="0" w:color="auto"/>
            <w:bottom w:val="none" w:sz="0" w:space="0" w:color="auto"/>
            <w:right w:val="none" w:sz="0" w:space="0" w:color="auto"/>
          </w:divBdr>
        </w:div>
        <w:div w:id="939989695">
          <w:marLeft w:val="640"/>
          <w:marRight w:val="0"/>
          <w:marTop w:val="0"/>
          <w:marBottom w:val="0"/>
          <w:divBdr>
            <w:top w:val="none" w:sz="0" w:space="0" w:color="auto"/>
            <w:left w:val="none" w:sz="0" w:space="0" w:color="auto"/>
            <w:bottom w:val="none" w:sz="0" w:space="0" w:color="auto"/>
            <w:right w:val="none" w:sz="0" w:space="0" w:color="auto"/>
          </w:divBdr>
        </w:div>
        <w:div w:id="988366896">
          <w:marLeft w:val="640"/>
          <w:marRight w:val="0"/>
          <w:marTop w:val="0"/>
          <w:marBottom w:val="0"/>
          <w:divBdr>
            <w:top w:val="none" w:sz="0" w:space="0" w:color="auto"/>
            <w:left w:val="none" w:sz="0" w:space="0" w:color="auto"/>
            <w:bottom w:val="none" w:sz="0" w:space="0" w:color="auto"/>
            <w:right w:val="none" w:sz="0" w:space="0" w:color="auto"/>
          </w:divBdr>
        </w:div>
        <w:div w:id="1006320314">
          <w:marLeft w:val="640"/>
          <w:marRight w:val="0"/>
          <w:marTop w:val="0"/>
          <w:marBottom w:val="0"/>
          <w:divBdr>
            <w:top w:val="none" w:sz="0" w:space="0" w:color="auto"/>
            <w:left w:val="none" w:sz="0" w:space="0" w:color="auto"/>
            <w:bottom w:val="none" w:sz="0" w:space="0" w:color="auto"/>
            <w:right w:val="none" w:sz="0" w:space="0" w:color="auto"/>
          </w:divBdr>
        </w:div>
        <w:div w:id="1045831583">
          <w:marLeft w:val="640"/>
          <w:marRight w:val="0"/>
          <w:marTop w:val="0"/>
          <w:marBottom w:val="0"/>
          <w:divBdr>
            <w:top w:val="none" w:sz="0" w:space="0" w:color="auto"/>
            <w:left w:val="none" w:sz="0" w:space="0" w:color="auto"/>
            <w:bottom w:val="none" w:sz="0" w:space="0" w:color="auto"/>
            <w:right w:val="none" w:sz="0" w:space="0" w:color="auto"/>
          </w:divBdr>
        </w:div>
        <w:div w:id="1046611903">
          <w:marLeft w:val="640"/>
          <w:marRight w:val="0"/>
          <w:marTop w:val="0"/>
          <w:marBottom w:val="0"/>
          <w:divBdr>
            <w:top w:val="none" w:sz="0" w:space="0" w:color="auto"/>
            <w:left w:val="none" w:sz="0" w:space="0" w:color="auto"/>
            <w:bottom w:val="none" w:sz="0" w:space="0" w:color="auto"/>
            <w:right w:val="none" w:sz="0" w:space="0" w:color="auto"/>
          </w:divBdr>
        </w:div>
        <w:div w:id="1123158276">
          <w:marLeft w:val="640"/>
          <w:marRight w:val="0"/>
          <w:marTop w:val="0"/>
          <w:marBottom w:val="0"/>
          <w:divBdr>
            <w:top w:val="none" w:sz="0" w:space="0" w:color="auto"/>
            <w:left w:val="none" w:sz="0" w:space="0" w:color="auto"/>
            <w:bottom w:val="none" w:sz="0" w:space="0" w:color="auto"/>
            <w:right w:val="none" w:sz="0" w:space="0" w:color="auto"/>
          </w:divBdr>
        </w:div>
        <w:div w:id="1133333897">
          <w:marLeft w:val="640"/>
          <w:marRight w:val="0"/>
          <w:marTop w:val="0"/>
          <w:marBottom w:val="0"/>
          <w:divBdr>
            <w:top w:val="none" w:sz="0" w:space="0" w:color="auto"/>
            <w:left w:val="none" w:sz="0" w:space="0" w:color="auto"/>
            <w:bottom w:val="none" w:sz="0" w:space="0" w:color="auto"/>
            <w:right w:val="none" w:sz="0" w:space="0" w:color="auto"/>
          </w:divBdr>
        </w:div>
        <w:div w:id="1240598807">
          <w:marLeft w:val="640"/>
          <w:marRight w:val="0"/>
          <w:marTop w:val="0"/>
          <w:marBottom w:val="0"/>
          <w:divBdr>
            <w:top w:val="none" w:sz="0" w:space="0" w:color="auto"/>
            <w:left w:val="none" w:sz="0" w:space="0" w:color="auto"/>
            <w:bottom w:val="none" w:sz="0" w:space="0" w:color="auto"/>
            <w:right w:val="none" w:sz="0" w:space="0" w:color="auto"/>
          </w:divBdr>
        </w:div>
        <w:div w:id="1248880507">
          <w:marLeft w:val="640"/>
          <w:marRight w:val="0"/>
          <w:marTop w:val="0"/>
          <w:marBottom w:val="0"/>
          <w:divBdr>
            <w:top w:val="none" w:sz="0" w:space="0" w:color="auto"/>
            <w:left w:val="none" w:sz="0" w:space="0" w:color="auto"/>
            <w:bottom w:val="none" w:sz="0" w:space="0" w:color="auto"/>
            <w:right w:val="none" w:sz="0" w:space="0" w:color="auto"/>
          </w:divBdr>
        </w:div>
        <w:div w:id="1265729150">
          <w:marLeft w:val="640"/>
          <w:marRight w:val="0"/>
          <w:marTop w:val="0"/>
          <w:marBottom w:val="0"/>
          <w:divBdr>
            <w:top w:val="none" w:sz="0" w:space="0" w:color="auto"/>
            <w:left w:val="none" w:sz="0" w:space="0" w:color="auto"/>
            <w:bottom w:val="none" w:sz="0" w:space="0" w:color="auto"/>
            <w:right w:val="none" w:sz="0" w:space="0" w:color="auto"/>
          </w:divBdr>
        </w:div>
        <w:div w:id="1351377543">
          <w:marLeft w:val="640"/>
          <w:marRight w:val="0"/>
          <w:marTop w:val="0"/>
          <w:marBottom w:val="0"/>
          <w:divBdr>
            <w:top w:val="none" w:sz="0" w:space="0" w:color="auto"/>
            <w:left w:val="none" w:sz="0" w:space="0" w:color="auto"/>
            <w:bottom w:val="none" w:sz="0" w:space="0" w:color="auto"/>
            <w:right w:val="none" w:sz="0" w:space="0" w:color="auto"/>
          </w:divBdr>
        </w:div>
        <w:div w:id="1355694878">
          <w:marLeft w:val="640"/>
          <w:marRight w:val="0"/>
          <w:marTop w:val="0"/>
          <w:marBottom w:val="0"/>
          <w:divBdr>
            <w:top w:val="none" w:sz="0" w:space="0" w:color="auto"/>
            <w:left w:val="none" w:sz="0" w:space="0" w:color="auto"/>
            <w:bottom w:val="none" w:sz="0" w:space="0" w:color="auto"/>
            <w:right w:val="none" w:sz="0" w:space="0" w:color="auto"/>
          </w:divBdr>
        </w:div>
        <w:div w:id="1357459209">
          <w:marLeft w:val="640"/>
          <w:marRight w:val="0"/>
          <w:marTop w:val="0"/>
          <w:marBottom w:val="0"/>
          <w:divBdr>
            <w:top w:val="none" w:sz="0" w:space="0" w:color="auto"/>
            <w:left w:val="none" w:sz="0" w:space="0" w:color="auto"/>
            <w:bottom w:val="none" w:sz="0" w:space="0" w:color="auto"/>
            <w:right w:val="none" w:sz="0" w:space="0" w:color="auto"/>
          </w:divBdr>
        </w:div>
        <w:div w:id="1376584149">
          <w:marLeft w:val="640"/>
          <w:marRight w:val="0"/>
          <w:marTop w:val="0"/>
          <w:marBottom w:val="0"/>
          <w:divBdr>
            <w:top w:val="none" w:sz="0" w:space="0" w:color="auto"/>
            <w:left w:val="none" w:sz="0" w:space="0" w:color="auto"/>
            <w:bottom w:val="none" w:sz="0" w:space="0" w:color="auto"/>
            <w:right w:val="none" w:sz="0" w:space="0" w:color="auto"/>
          </w:divBdr>
        </w:div>
        <w:div w:id="1379359642">
          <w:marLeft w:val="640"/>
          <w:marRight w:val="0"/>
          <w:marTop w:val="0"/>
          <w:marBottom w:val="0"/>
          <w:divBdr>
            <w:top w:val="none" w:sz="0" w:space="0" w:color="auto"/>
            <w:left w:val="none" w:sz="0" w:space="0" w:color="auto"/>
            <w:bottom w:val="none" w:sz="0" w:space="0" w:color="auto"/>
            <w:right w:val="none" w:sz="0" w:space="0" w:color="auto"/>
          </w:divBdr>
        </w:div>
        <w:div w:id="1443526041">
          <w:marLeft w:val="640"/>
          <w:marRight w:val="0"/>
          <w:marTop w:val="0"/>
          <w:marBottom w:val="0"/>
          <w:divBdr>
            <w:top w:val="none" w:sz="0" w:space="0" w:color="auto"/>
            <w:left w:val="none" w:sz="0" w:space="0" w:color="auto"/>
            <w:bottom w:val="none" w:sz="0" w:space="0" w:color="auto"/>
            <w:right w:val="none" w:sz="0" w:space="0" w:color="auto"/>
          </w:divBdr>
        </w:div>
        <w:div w:id="1462915111">
          <w:marLeft w:val="640"/>
          <w:marRight w:val="0"/>
          <w:marTop w:val="0"/>
          <w:marBottom w:val="0"/>
          <w:divBdr>
            <w:top w:val="none" w:sz="0" w:space="0" w:color="auto"/>
            <w:left w:val="none" w:sz="0" w:space="0" w:color="auto"/>
            <w:bottom w:val="none" w:sz="0" w:space="0" w:color="auto"/>
            <w:right w:val="none" w:sz="0" w:space="0" w:color="auto"/>
          </w:divBdr>
        </w:div>
        <w:div w:id="1463617738">
          <w:marLeft w:val="640"/>
          <w:marRight w:val="0"/>
          <w:marTop w:val="0"/>
          <w:marBottom w:val="0"/>
          <w:divBdr>
            <w:top w:val="none" w:sz="0" w:space="0" w:color="auto"/>
            <w:left w:val="none" w:sz="0" w:space="0" w:color="auto"/>
            <w:bottom w:val="none" w:sz="0" w:space="0" w:color="auto"/>
            <w:right w:val="none" w:sz="0" w:space="0" w:color="auto"/>
          </w:divBdr>
        </w:div>
        <w:div w:id="1478188768">
          <w:marLeft w:val="640"/>
          <w:marRight w:val="0"/>
          <w:marTop w:val="0"/>
          <w:marBottom w:val="0"/>
          <w:divBdr>
            <w:top w:val="none" w:sz="0" w:space="0" w:color="auto"/>
            <w:left w:val="none" w:sz="0" w:space="0" w:color="auto"/>
            <w:bottom w:val="none" w:sz="0" w:space="0" w:color="auto"/>
            <w:right w:val="none" w:sz="0" w:space="0" w:color="auto"/>
          </w:divBdr>
        </w:div>
        <w:div w:id="1592468278">
          <w:marLeft w:val="640"/>
          <w:marRight w:val="0"/>
          <w:marTop w:val="0"/>
          <w:marBottom w:val="0"/>
          <w:divBdr>
            <w:top w:val="none" w:sz="0" w:space="0" w:color="auto"/>
            <w:left w:val="none" w:sz="0" w:space="0" w:color="auto"/>
            <w:bottom w:val="none" w:sz="0" w:space="0" w:color="auto"/>
            <w:right w:val="none" w:sz="0" w:space="0" w:color="auto"/>
          </w:divBdr>
        </w:div>
        <w:div w:id="1611082221">
          <w:marLeft w:val="640"/>
          <w:marRight w:val="0"/>
          <w:marTop w:val="0"/>
          <w:marBottom w:val="0"/>
          <w:divBdr>
            <w:top w:val="none" w:sz="0" w:space="0" w:color="auto"/>
            <w:left w:val="none" w:sz="0" w:space="0" w:color="auto"/>
            <w:bottom w:val="none" w:sz="0" w:space="0" w:color="auto"/>
            <w:right w:val="none" w:sz="0" w:space="0" w:color="auto"/>
          </w:divBdr>
        </w:div>
        <w:div w:id="1621062801">
          <w:marLeft w:val="640"/>
          <w:marRight w:val="0"/>
          <w:marTop w:val="0"/>
          <w:marBottom w:val="0"/>
          <w:divBdr>
            <w:top w:val="none" w:sz="0" w:space="0" w:color="auto"/>
            <w:left w:val="none" w:sz="0" w:space="0" w:color="auto"/>
            <w:bottom w:val="none" w:sz="0" w:space="0" w:color="auto"/>
            <w:right w:val="none" w:sz="0" w:space="0" w:color="auto"/>
          </w:divBdr>
        </w:div>
        <w:div w:id="1644626800">
          <w:marLeft w:val="640"/>
          <w:marRight w:val="0"/>
          <w:marTop w:val="0"/>
          <w:marBottom w:val="0"/>
          <w:divBdr>
            <w:top w:val="none" w:sz="0" w:space="0" w:color="auto"/>
            <w:left w:val="none" w:sz="0" w:space="0" w:color="auto"/>
            <w:bottom w:val="none" w:sz="0" w:space="0" w:color="auto"/>
            <w:right w:val="none" w:sz="0" w:space="0" w:color="auto"/>
          </w:divBdr>
        </w:div>
        <w:div w:id="1644920445">
          <w:marLeft w:val="640"/>
          <w:marRight w:val="0"/>
          <w:marTop w:val="0"/>
          <w:marBottom w:val="0"/>
          <w:divBdr>
            <w:top w:val="none" w:sz="0" w:space="0" w:color="auto"/>
            <w:left w:val="none" w:sz="0" w:space="0" w:color="auto"/>
            <w:bottom w:val="none" w:sz="0" w:space="0" w:color="auto"/>
            <w:right w:val="none" w:sz="0" w:space="0" w:color="auto"/>
          </w:divBdr>
        </w:div>
        <w:div w:id="1651327671">
          <w:marLeft w:val="640"/>
          <w:marRight w:val="0"/>
          <w:marTop w:val="0"/>
          <w:marBottom w:val="0"/>
          <w:divBdr>
            <w:top w:val="none" w:sz="0" w:space="0" w:color="auto"/>
            <w:left w:val="none" w:sz="0" w:space="0" w:color="auto"/>
            <w:bottom w:val="none" w:sz="0" w:space="0" w:color="auto"/>
            <w:right w:val="none" w:sz="0" w:space="0" w:color="auto"/>
          </w:divBdr>
        </w:div>
        <w:div w:id="1682009724">
          <w:marLeft w:val="640"/>
          <w:marRight w:val="0"/>
          <w:marTop w:val="0"/>
          <w:marBottom w:val="0"/>
          <w:divBdr>
            <w:top w:val="none" w:sz="0" w:space="0" w:color="auto"/>
            <w:left w:val="none" w:sz="0" w:space="0" w:color="auto"/>
            <w:bottom w:val="none" w:sz="0" w:space="0" w:color="auto"/>
            <w:right w:val="none" w:sz="0" w:space="0" w:color="auto"/>
          </w:divBdr>
        </w:div>
        <w:div w:id="1711758527">
          <w:marLeft w:val="640"/>
          <w:marRight w:val="0"/>
          <w:marTop w:val="0"/>
          <w:marBottom w:val="0"/>
          <w:divBdr>
            <w:top w:val="none" w:sz="0" w:space="0" w:color="auto"/>
            <w:left w:val="none" w:sz="0" w:space="0" w:color="auto"/>
            <w:bottom w:val="none" w:sz="0" w:space="0" w:color="auto"/>
            <w:right w:val="none" w:sz="0" w:space="0" w:color="auto"/>
          </w:divBdr>
        </w:div>
        <w:div w:id="1788618611">
          <w:marLeft w:val="640"/>
          <w:marRight w:val="0"/>
          <w:marTop w:val="0"/>
          <w:marBottom w:val="0"/>
          <w:divBdr>
            <w:top w:val="none" w:sz="0" w:space="0" w:color="auto"/>
            <w:left w:val="none" w:sz="0" w:space="0" w:color="auto"/>
            <w:bottom w:val="none" w:sz="0" w:space="0" w:color="auto"/>
            <w:right w:val="none" w:sz="0" w:space="0" w:color="auto"/>
          </w:divBdr>
        </w:div>
        <w:div w:id="1839687341">
          <w:marLeft w:val="640"/>
          <w:marRight w:val="0"/>
          <w:marTop w:val="0"/>
          <w:marBottom w:val="0"/>
          <w:divBdr>
            <w:top w:val="none" w:sz="0" w:space="0" w:color="auto"/>
            <w:left w:val="none" w:sz="0" w:space="0" w:color="auto"/>
            <w:bottom w:val="none" w:sz="0" w:space="0" w:color="auto"/>
            <w:right w:val="none" w:sz="0" w:space="0" w:color="auto"/>
          </w:divBdr>
        </w:div>
        <w:div w:id="1844078181">
          <w:marLeft w:val="640"/>
          <w:marRight w:val="0"/>
          <w:marTop w:val="0"/>
          <w:marBottom w:val="0"/>
          <w:divBdr>
            <w:top w:val="none" w:sz="0" w:space="0" w:color="auto"/>
            <w:left w:val="none" w:sz="0" w:space="0" w:color="auto"/>
            <w:bottom w:val="none" w:sz="0" w:space="0" w:color="auto"/>
            <w:right w:val="none" w:sz="0" w:space="0" w:color="auto"/>
          </w:divBdr>
        </w:div>
        <w:div w:id="1847088965">
          <w:marLeft w:val="640"/>
          <w:marRight w:val="0"/>
          <w:marTop w:val="0"/>
          <w:marBottom w:val="0"/>
          <w:divBdr>
            <w:top w:val="none" w:sz="0" w:space="0" w:color="auto"/>
            <w:left w:val="none" w:sz="0" w:space="0" w:color="auto"/>
            <w:bottom w:val="none" w:sz="0" w:space="0" w:color="auto"/>
            <w:right w:val="none" w:sz="0" w:space="0" w:color="auto"/>
          </w:divBdr>
        </w:div>
        <w:div w:id="1886526032">
          <w:marLeft w:val="640"/>
          <w:marRight w:val="0"/>
          <w:marTop w:val="0"/>
          <w:marBottom w:val="0"/>
          <w:divBdr>
            <w:top w:val="none" w:sz="0" w:space="0" w:color="auto"/>
            <w:left w:val="none" w:sz="0" w:space="0" w:color="auto"/>
            <w:bottom w:val="none" w:sz="0" w:space="0" w:color="auto"/>
            <w:right w:val="none" w:sz="0" w:space="0" w:color="auto"/>
          </w:divBdr>
        </w:div>
        <w:div w:id="1890724913">
          <w:marLeft w:val="640"/>
          <w:marRight w:val="0"/>
          <w:marTop w:val="0"/>
          <w:marBottom w:val="0"/>
          <w:divBdr>
            <w:top w:val="none" w:sz="0" w:space="0" w:color="auto"/>
            <w:left w:val="none" w:sz="0" w:space="0" w:color="auto"/>
            <w:bottom w:val="none" w:sz="0" w:space="0" w:color="auto"/>
            <w:right w:val="none" w:sz="0" w:space="0" w:color="auto"/>
          </w:divBdr>
        </w:div>
        <w:div w:id="1899199380">
          <w:marLeft w:val="640"/>
          <w:marRight w:val="0"/>
          <w:marTop w:val="0"/>
          <w:marBottom w:val="0"/>
          <w:divBdr>
            <w:top w:val="none" w:sz="0" w:space="0" w:color="auto"/>
            <w:left w:val="none" w:sz="0" w:space="0" w:color="auto"/>
            <w:bottom w:val="none" w:sz="0" w:space="0" w:color="auto"/>
            <w:right w:val="none" w:sz="0" w:space="0" w:color="auto"/>
          </w:divBdr>
        </w:div>
        <w:div w:id="1926569972">
          <w:marLeft w:val="640"/>
          <w:marRight w:val="0"/>
          <w:marTop w:val="0"/>
          <w:marBottom w:val="0"/>
          <w:divBdr>
            <w:top w:val="none" w:sz="0" w:space="0" w:color="auto"/>
            <w:left w:val="none" w:sz="0" w:space="0" w:color="auto"/>
            <w:bottom w:val="none" w:sz="0" w:space="0" w:color="auto"/>
            <w:right w:val="none" w:sz="0" w:space="0" w:color="auto"/>
          </w:divBdr>
        </w:div>
        <w:div w:id="1953315673">
          <w:marLeft w:val="640"/>
          <w:marRight w:val="0"/>
          <w:marTop w:val="0"/>
          <w:marBottom w:val="0"/>
          <w:divBdr>
            <w:top w:val="none" w:sz="0" w:space="0" w:color="auto"/>
            <w:left w:val="none" w:sz="0" w:space="0" w:color="auto"/>
            <w:bottom w:val="none" w:sz="0" w:space="0" w:color="auto"/>
            <w:right w:val="none" w:sz="0" w:space="0" w:color="auto"/>
          </w:divBdr>
        </w:div>
        <w:div w:id="1967156627">
          <w:marLeft w:val="640"/>
          <w:marRight w:val="0"/>
          <w:marTop w:val="0"/>
          <w:marBottom w:val="0"/>
          <w:divBdr>
            <w:top w:val="none" w:sz="0" w:space="0" w:color="auto"/>
            <w:left w:val="none" w:sz="0" w:space="0" w:color="auto"/>
            <w:bottom w:val="none" w:sz="0" w:space="0" w:color="auto"/>
            <w:right w:val="none" w:sz="0" w:space="0" w:color="auto"/>
          </w:divBdr>
        </w:div>
        <w:div w:id="1993635142">
          <w:marLeft w:val="640"/>
          <w:marRight w:val="0"/>
          <w:marTop w:val="0"/>
          <w:marBottom w:val="0"/>
          <w:divBdr>
            <w:top w:val="none" w:sz="0" w:space="0" w:color="auto"/>
            <w:left w:val="none" w:sz="0" w:space="0" w:color="auto"/>
            <w:bottom w:val="none" w:sz="0" w:space="0" w:color="auto"/>
            <w:right w:val="none" w:sz="0" w:space="0" w:color="auto"/>
          </w:divBdr>
        </w:div>
        <w:div w:id="2005739331">
          <w:marLeft w:val="640"/>
          <w:marRight w:val="0"/>
          <w:marTop w:val="0"/>
          <w:marBottom w:val="0"/>
          <w:divBdr>
            <w:top w:val="none" w:sz="0" w:space="0" w:color="auto"/>
            <w:left w:val="none" w:sz="0" w:space="0" w:color="auto"/>
            <w:bottom w:val="none" w:sz="0" w:space="0" w:color="auto"/>
            <w:right w:val="none" w:sz="0" w:space="0" w:color="auto"/>
          </w:divBdr>
        </w:div>
        <w:div w:id="2048485196">
          <w:marLeft w:val="640"/>
          <w:marRight w:val="0"/>
          <w:marTop w:val="0"/>
          <w:marBottom w:val="0"/>
          <w:divBdr>
            <w:top w:val="none" w:sz="0" w:space="0" w:color="auto"/>
            <w:left w:val="none" w:sz="0" w:space="0" w:color="auto"/>
            <w:bottom w:val="none" w:sz="0" w:space="0" w:color="auto"/>
            <w:right w:val="none" w:sz="0" w:space="0" w:color="auto"/>
          </w:divBdr>
        </w:div>
        <w:div w:id="2057851328">
          <w:marLeft w:val="640"/>
          <w:marRight w:val="0"/>
          <w:marTop w:val="0"/>
          <w:marBottom w:val="0"/>
          <w:divBdr>
            <w:top w:val="none" w:sz="0" w:space="0" w:color="auto"/>
            <w:left w:val="none" w:sz="0" w:space="0" w:color="auto"/>
            <w:bottom w:val="none" w:sz="0" w:space="0" w:color="auto"/>
            <w:right w:val="none" w:sz="0" w:space="0" w:color="auto"/>
          </w:divBdr>
        </w:div>
        <w:div w:id="2108885792">
          <w:marLeft w:val="640"/>
          <w:marRight w:val="0"/>
          <w:marTop w:val="0"/>
          <w:marBottom w:val="0"/>
          <w:divBdr>
            <w:top w:val="none" w:sz="0" w:space="0" w:color="auto"/>
            <w:left w:val="none" w:sz="0" w:space="0" w:color="auto"/>
            <w:bottom w:val="none" w:sz="0" w:space="0" w:color="auto"/>
            <w:right w:val="none" w:sz="0" w:space="0" w:color="auto"/>
          </w:divBdr>
        </w:div>
        <w:div w:id="2120828123">
          <w:marLeft w:val="640"/>
          <w:marRight w:val="0"/>
          <w:marTop w:val="0"/>
          <w:marBottom w:val="0"/>
          <w:divBdr>
            <w:top w:val="none" w:sz="0" w:space="0" w:color="auto"/>
            <w:left w:val="none" w:sz="0" w:space="0" w:color="auto"/>
            <w:bottom w:val="none" w:sz="0" w:space="0" w:color="auto"/>
            <w:right w:val="none" w:sz="0" w:space="0" w:color="auto"/>
          </w:divBdr>
        </w:div>
      </w:divsChild>
    </w:div>
    <w:div w:id="215896130">
      <w:bodyDiv w:val="1"/>
      <w:marLeft w:val="0"/>
      <w:marRight w:val="0"/>
      <w:marTop w:val="0"/>
      <w:marBottom w:val="0"/>
      <w:divBdr>
        <w:top w:val="none" w:sz="0" w:space="0" w:color="auto"/>
        <w:left w:val="none" w:sz="0" w:space="0" w:color="auto"/>
        <w:bottom w:val="none" w:sz="0" w:space="0" w:color="auto"/>
        <w:right w:val="none" w:sz="0" w:space="0" w:color="auto"/>
      </w:divBdr>
      <w:divsChild>
        <w:div w:id="32198213">
          <w:marLeft w:val="640"/>
          <w:marRight w:val="0"/>
          <w:marTop w:val="0"/>
          <w:marBottom w:val="0"/>
          <w:divBdr>
            <w:top w:val="none" w:sz="0" w:space="0" w:color="auto"/>
            <w:left w:val="none" w:sz="0" w:space="0" w:color="auto"/>
            <w:bottom w:val="none" w:sz="0" w:space="0" w:color="auto"/>
            <w:right w:val="none" w:sz="0" w:space="0" w:color="auto"/>
          </w:divBdr>
        </w:div>
        <w:div w:id="42219718">
          <w:marLeft w:val="640"/>
          <w:marRight w:val="0"/>
          <w:marTop w:val="0"/>
          <w:marBottom w:val="0"/>
          <w:divBdr>
            <w:top w:val="none" w:sz="0" w:space="0" w:color="auto"/>
            <w:left w:val="none" w:sz="0" w:space="0" w:color="auto"/>
            <w:bottom w:val="none" w:sz="0" w:space="0" w:color="auto"/>
            <w:right w:val="none" w:sz="0" w:space="0" w:color="auto"/>
          </w:divBdr>
        </w:div>
        <w:div w:id="43336667">
          <w:marLeft w:val="640"/>
          <w:marRight w:val="0"/>
          <w:marTop w:val="0"/>
          <w:marBottom w:val="0"/>
          <w:divBdr>
            <w:top w:val="none" w:sz="0" w:space="0" w:color="auto"/>
            <w:left w:val="none" w:sz="0" w:space="0" w:color="auto"/>
            <w:bottom w:val="none" w:sz="0" w:space="0" w:color="auto"/>
            <w:right w:val="none" w:sz="0" w:space="0" w:color="auto"/>
          </w:divBdr>
        </w:div>
        <w:div w:id="44528620">
          <w:marLeft w:val="640"/>
          <w:marRight w:val="0"/>
          <w:marTop w:val="0"/>
          <w:marBottom w:val="0"/>
          <w:divBdr>
            <w:top w:val="none" w:sz="0" w:space="0" w:color="auto"/>
            <w:left w:val="none" w:sz="0" w:space="0" w:color="auto"/>
            <w:bottom w:val="none" w:sz="0" w:space="0" w:color="auto"/>
            <w:right w:val="none" w:sz="0" w:space="0" w:color="auto"/>
          </w:divBdr>
        </w:div>
        <w:div w:id="59183567">
          <w:marLeft w:val="640"/>
          <w:marRight w:val="0"/>
          <w:marTop w:val="0"/>
          <w:marBottom w:val="0"/>
          <w:divBdr>
            <w:top w:val="none" w:sz="0" w:space="0" w:color="auto"/>
            <w:left w:val="none" w:sz="0" w:space="0" w:color="auto"/>
            <w:bottom w:val="none" w:sz="0" w:space="0" w:color="auto"/>
            <w:right w:val="none" w:sz="0" w:space="0" w:color="auto"/>
          </w:divBdr>
        </w:div>
        <w:div w:id="82067186">
          <w:marLeft w:val="640"/>
          <w:marRight w:val="0"/>
          <w:marTop w:val="0"/>
          <w:marBottom w:val="0"/>
          <w:divBdr>
            <w:top w:val="none" w:sz="0" w:space="0" w:color="auto"/>
            <w:left w:val="none" w:sz="0" w:space="0" w:color="auto"/>
            <w:bottom w:val="none" w:sz="0" w:space="0" w:color="auto"/>
            <w:right w:val="none" w:sz="0" w:space="0" w:color="auto"/>
          </w:divBdr>
        </w:div>
        <w:div w:id="101076928">
          <w:marLeft w:val="640"/>
          <w:marRight w:val="0"/>
          <w:marTop w:val="0"/>
          <w:marBottom w:val="0"/>
          <w:divBdr>
            <w:top w:val="none" w:sz="0" w:space="0" w:color="auto"/>
            <w:left w:val="none" w:sz="0" w:space="0" w:color="auto"/>
            <w:bottom w:val="none" w:sz="0" w:space="0" w:color="auto"/>
            <w:right w:val="none" w:sz="0" w:space="0" w:color="auto"/>
          </w:divBdr>
        </w:div>
        <w:div w:id="115561613">
          <w:marLeft w:val="640"/>
          <w:marRight w:val="0"/>
          <w:marTop w:val="0"/>
          <w:marBottom w:val="0"/>
          <w:divBdr>
            <w:top w:val="none" w:sz="0" w:space="0" w:color="auto"/>
            <w:left w:val="none" w:sz="0" w:space="0" w:color="auto"/>
            <w:bottom w:val="none" w:sz="0" w:space="0" w:color="auto"/>
            <w:right w:val="none" w:sz="0" w:space="0" w:color="auto"/>
          </w:divBdr>
        </w:div>
        <w:div w:id="120003605">
          <w:marLeft w:val="640"/>
          <w:marRight w:val="0"/>
          <w:marTop w:val="0"/>
          <w:marBottom w:val="0"/>
          <w:divBdr>
            <w:top w:val="none" w:sz="0" w:space="0" w:color="auto"/>
            <w:left w:val="none" w:sz="0" w:space="0" w:color="auto"/>
            <w:bottom w:val="none" w:sz="0" w:space="0" w:color="auto"/>
            <w:right w:val="none" w:sz="0" w:space="0" w:color="auto"/>
          </w:divBdr>
        </w:div>
        <w:div w:id="122425018">
          <w:marLeft w:val="640"/>
          <w:marRight w:val="0"/>
          <w:marTop w:val="0"/>
          <w:marBottom w:val="0"/>
          <w:divBdr>
            <w:top w:val="none" w:sz="0" w:space="0" w:color="auto"/>
            <w:left w:val="none" w:sz="0" w:space="0" w:color="auto"/>
            <w:bottom w:val="none" w:sz="0" w:space="0" w:color="auto"/>
            <w:right w:val="none" w:sz="0" w:space="0" w:color="auto"/>
          </w:divBdr>
        </w:div>
        <w:div w:id="175777745">
          <w:marLeft w:val="640"/>
          <w:marRight w:val="0"/>
          <w:marTop w:val="0"/>
          <w:marBottom w:val="0"/>
          <w:divBdr>
            <w:top w:val="none" w:sz="0" w:space="0" w:color="auto"/>
            <w:left w:val="none" w:sz="0" w:space="0" w:color="auto"/>
            <w:bottom w:val="none" w:sz="0" w:space="0" w:color="auto"/>
            <w:right w:val="none" w:sz="0" w:space="0" w:color="auto"/>
          </w:divBdr>
        </w:div>
        <w:div w:id="190069047">
          <w:marLeft w:val="640"/>
          <w:marRight w:val="0"/>
          <w:marTop w:val="0"/>
          <w:marBottom w:val="0"/>
          <w:divBdr>
            <w:top w:val="none" w:sz="0" w:space="0" w:color="auto"/>
            <w:left w:val="none" w:sz="0" w:space="0" w:color="auto"/>
            <w:bottom w:val="none" w:sz="0" w:space="0" w:color="auto"/>
            <w:right w:val="none" w:sz="0" w:space="0" w:color="auto"/>
          </w:divBdr>
        </w:div>
        <w:div w:id="232858518">
          <w:marLeft w:val="640"/>
          <w:marRight w:val="0"/>
          <w:marTop w:val="0"/>
          <w:marBottom w:val="0"/>
          <w:divBdr>
            <w:top w:val="none" w:sz="0" w:space="0" w:color="auto"/>
            <w:left w:val="none" w:sz="0" w:space="0" w:color="auto"/>
            <w:bottom w:val="none" w:sz="0" w:space="0" w:color="auto"/>
            <w:right w:val="none" w:sz="0" w:space="0" w:color="auto"/>
          </w:divBdr>
        </w:div>
        <w:div w:id="291712002">
          <w:marLeft w:val="640"/>
          <w:marRight w:val="0"/>
          <w:marTop w:val="0"/>
          <w:marBottom w:val="0"/>
          <w:divBdr>
            <w:top w:val="none" w:sz="0" w:space="0" w:color="auto"/>
            <w:left w:val="none" w:sz="0" w:space="0" w:color="auto"/>
            <w:bottom w:val="none" w:sz="0" w:space="0" w:color="auto"/>
            <w:right w:val="none" w:sz="0" w:space="0" w:color="auto"/>
          </w:divBdr>
        </w:div>
        <w:div w:id="292366951">
          <w:marLeft w:val="640"/>
          <w:marRight w:val="0"/>
          <w:marTop w:val="0"/>
          <w:marBottom w:val="0"/>
          <w:divBdr>
            <w:top w:val="none" w:sz="0" w:space="0" w:color="auto"/>
            <w:left w:val="none" w:sz="0" w:space="0" w:color="auto"/>
            <w:bottom w:val="none" w:sz="0" w:space="0" w:color="auto"/>
            <w:right w:val="none" w:sz="0" w:space="0" w:color="auto"/>
          </w:divBdr>
        </w:div>
        <w:div w:id="296108413">
          <w:marLeft w:val="640"/>
          <w:marRight w:val="0"/>
          <w:marTop w:val="0"/>
          <w:marBottom w:val="0"/>
          <w:divBdr>
            <w:top w:val="none" w:sz="0" w:space="0" w:color="auto"/>
            <w:left w:val="none" w:sz="0" w:space="0" w:color="auto"/>
            <w:bottom w:val="none" w:sz="0" w:space="0" w:color="auto"/>
            <w:right w:val="none" w:sz="0" w:space="0" w:color="auto"/>
          </w:divBdr>
        </w:div>
        <w:div w:id="307634419">
          <w:marLeft w:val="640"/>
          <w:marRight w:val="0"/>
          <w:marTop w:val="0"/>
          <w:marBottom w:val="0"/>
          <w:divBdr>
            <w:top w:val="none" w:sz="0" w:space="0" w:color="auto"/>
            <w:left w:val="none" w:sz="0" w:space="0" w:color="auto"/>
            <w:bottom w:val="none" w:sz="0" w:space="0" w:color="auto"/>
            <w:right w:val="none" w:sz="0" w:space="0" w:color="auto"/>
          </w:divBdr>
        </w:div>
        <w:div w:id="371030184">
          <w:marLeft w:val="640"/>
          <w:marRight w:val="0"/>
          <w:marTop w:val="0"/>
          <w:marBottom w:val="0"/>
          <w:divBdr>
            <w:top w:val="none" w:sz="0" w:space="0" w:color="auto"/>
            <w:left w:val="none" w:sz="0" w:space="0" w:color="auto"/>
            <w:bottom w:val="none" w:sz="0" w:space="0" w:color="auto"/>
            <w:right w:val="none" w:sz="0" w:space="0" w:color="auto"/>
          </w:divBdr>
        </w:div>
        <w:div w:id="392003546">
          <w:marLeft w:val="640"/>
          <w:marRight w:val="0"/>
          <w:marTop w:val="0"/>
          <w:marBottom w:val="0"/>
          <w:divBdr>
            <w:top w:val="none" w:sz="0" w:space="0" w:color="auto"/>
            <w:left w:val="none" w:sz="0" w:space="0" w:color="auto"/>
            <w:bottom w:val="none" w:sz="0" w:space="0" w:color="auto"/>
            <w:right w:val="none" w:sz="0" w:space="0" w:color="auto"/>
          </w:divBdr>
        </w:div>
        <w:div w:id="466515532">
          <w:marLeft w:val="640"/>
          <w:marRight w:val="0"/>
          <w:marTop w:val="0"/>
          <w:marBottom w:val="0"/>
          <w:divBdr>
            <w:top w:val="none" w:sz="0" w:space="0" w:color="auto"/>
            <w:left w:val="none" w:sz="0" w:space="0" w:color="auto"/>
            <w:bottom w:val="none" w:sz="0" w:space="0" w:color="auto"/>
            <w:right w:val="none" w:sz="0" w:space="0" w:color="auto"/>
          </w:divBdr>
        </w:div>
        <w:div w:id="552741797">
          <w:marLeft w:val="640"/>
          <w:marRight w:val="0"/>
          <w:marTop w:val="0"/>
          <w:marBottom w:val="0"/>
          <w:divBdr>
            <w:top w:val="none" w:sz="0" w:space="0" w:color="auto"/>
            <w:left w:val="none" w:sz="0" w:space="0" w:color="auto"/>
            <w:bottom w:val="none" w:sz="0" w:space="0" w:color="auto"/>
            <w:right w:val="none" w:sz="0" w:space="0" w:color="auto"/>
          </w:divBdr>
        </w:div>
        <w:div w:id="615604314">
          <w:marLeft w:val="640"/>
          <w:marRight w:val="0"/>
          <w:marTop w:val="0"/>
          <w:marBottom w:val="0"/>
          <w:divBdr>
            <w:top w:val="none" w:sz="0" w:space="0" w:color="auto"/>
            <w:left w:val="none" w:sz="0" w:space="0" w:color="auto"/>
            <w:bottom w:val="none" w:sz="0" w:space="0" w:color="auto"/>
            <w:right w:val="none" w:sz="0" w:space="0" w:color="auto"/>
          </w:divBdr>
        </w:div>
        <w:div w:id="649790239">
          <w:marLeft w:val="640"/>
          <w:marRight w:val="0"/>
          <w:marTop w:val="0"/>
          <w:marBottom w:val="0"/>
          <w:divBdr>
            <w:top w:val="none" w:sz="0" w:space="0" w:color="auto"/>
            <w:left w:val="none" w:sz="0" w:space="0" w:color="auto"/>
            <w:bottom w:val="none" w:sz="0" w:space="0" w:color="auto"/>
            <w:right w:val="none" w:sz="0" w:space="0" w:color="auto"/>
          </w:divBdr>
        </w:div>
        <w:div w:id="666058212">
          <w:marLeft w:val="640"/>
          <w:marRight w:val="0"/>
          <w:marTop w:val="0"/>
          <w:marBottom w:val="0"/>
          <w:divBdr>
            <w:top w:val="none" w:sz="0" w:space="0" w:color="auto"/>
            <w:left w:val="none" w:sz="0" w:space="0" w:color="auto"/>
            <w:bottom w:val="none" w:sz="0" w:space="0" w:color="auto"/>
            <w:right w:val="none" w:sz="0" w:space="0" w:color="auto"/>
          </w:divBdr>
        </w:div>
        <w:div w:id="740638716">
          <w:marLeft w:val="640"/>
          <w:marRight w:val="0"/>
          <w:marTop w:val="0"/>
          <w:marBottom w:val="0"/>
          <w:divBdr>
            <w:top w:val="none" w:sz="0" w:space="0" w:color="auto"/>
            <w:left w:val="none" w:sz="0" w:space="0" w:color="auto"/>
            <w:bottom w:val="none" w:sz="0" w:space="0" w:color="auto"/>
            <w:right w:val="none" w:sz="0" w:space="0" w:color="auto"/>
          </w:divBdr>
        </w:div>
        <w:div w:id="768354535">
          <w:marLeft w:val="640"/>
          <w:marRight w:val="0"/>
          <w:marTop w:val="0"/>
          <w:marBottom w:val="0"/>
          <w:divBdr>
            <w:top w:val="none" w:sz="0" w:space="0" w:color="auto"/>
            <w:left w:val="none" w:sz="0" w:space="0" w:color="auto"/>
            <w:bottom w:val="none" w:sz="0" w:space="0" w:color="auto"/>
            <w:right w:val="none" w:sz="0" w:space="0" w:color="auto"/>
          </w:divBdr>
        </w:div>
        <w:div w:id="797531867">
          <w:marLeft w:val="640"/>
          <w:marRight w:val="0"/>
          <w:marTop w:val="0"/>
          <w:marBottom w:val="0"/>
          <w:divBdr>
            <w:top w:val="none" w:sz="0" w:space="0" w:color="auto"/>
            <w:left w:val="none" w:sz="0" w:space="0" w:color="auto"/>
            <w:bottom w:val="none" w:sz="0" w:space="0" w:color="auto"/>
            <w:right w:val="none" w:sz="0" w:space="0" w:color="auto"/>
          </w:divBdr>
        </w:div>
        <w:div w:id="809783551">
          <w:marLeft w:val="640"/>
          <w:marRight w:val="0"/>
          <w:marTop w:val="0"/>
          <w:marBottom w:val="0"/>
          <w:divBdr>
            <w:top w:val="none" w:sz="0" w:space="0" w:color="auto"/>
            <w:left w:val="none" w:sz="0" w:space="0" w:color="auto"/>
            <w:bottom w:val="none" w:sz="0" w:space="0" w:color="auto"/>
            <w:right w:val="none" w:sz="0" w:space="0" w:color="auto"/>
          </w:divBdr>
        </w:div>
        <w:div w:id="843907104">
          <w:marLeft w:val="640"/>
          <w:marRight w:val="0"/>
          <w:marTop w:val="0"/>
          <w:marBottom w:val="0"/>
          <w:divBdr>
            <w:top w:val="none" w:sz="0" w:space="0" w:color="auto"/>
            <w:left w:val="none" w:sz="0" w:space="0" w:color="auto"/>
            <w:bottom w:val="none" w:sz="0" w:space="0" w:color="auto"/>
            <w:right w:val="none" w:sz="0" w:space="0" w:color="auto"/>
          </w:divBdr>
        </w:div>
        <w:div w:id="853687102">
          <w:marLeft w:val="640"/>
          <w:marRight w:val="0"/>
          <w:marTop w:val="0"/>
          <w:marBottom w:val="0"/>
          <w:divBdr>
            <w:top w:val="none" w:sz="0" w:space="0" w:color="auto"/>
            <w:left w:val="none" w:sz="0" w:space="0" w:color="auto"/>
            <w:bottom w:val="none" w:sz="0" w:space="0" w:color="auto"/>
            <w:right w:val="none" w:sz="0" w:space="0" w:color="auto"/>
          </w:divBdr>
        </w:div>
        <w:div w:id="902178655">
          <w:marLeft w:val="640"/>
          <w:marRight w:val="0"/>
          <w:marTop w:val="0"/>
          <w:marBottom w:val="0"/>
          <w:divBdr>
            <w:top w:val="none" w:sz="0" w:space="0" w:color="auto"/>
            <w:left w:val="none" w:sz="0" w:space="0" w:color="auto"/>
            <w:bottom w:val="none" w:sz="0" w:space="0" w:color="auto"/>
            <w:right w:val="none" w:sz="0" w:space="0" w:color="auto"/>
          </w:divBdr>
        </w:div>
        <w:div w:id="917904045">
          <w:marLeft w:val="640"/>
          <w:marRight w:val="0"/>
          <w:marTop w:val="0"/>
          <w:marBottom w:val="0"/>
          <w:divBdr>
            <w:top w:val="none" w:sz="0" w:space="0" w:color="auto"/>
            <w:left w:val="none" w:sz="0" w:space="0" w:color="auto"/>
            <w:bottom w:val="none" w:sz="0" w:space="0" w:color="auto"/>
            <w:right w:val="none" w:sz="0" w:space="0" w:color="auto"/>
          </w:divBdr>
        </w:div>
        <w:div w:id="949243982">
          <w:marLeft w:val="640"/>
          <w:marRight w:val="0"/>
          <w:marTop w:val="0"/>
          <w:marBottom w:val="0"/>
          <w:divBdr>
            <w:top w:val="none" w:sz="0" w:space="0" w:color="auto"/>
            <w:left w:val="none" w:sz="0" w:space="0" w:color="auto"/>
            <w:bottom w:val="none" w:sz="0" w:space="0" w:color="auto"/>
            <w:right w:val="none" w:sz="0" w:space="0" w:color="auto"/>
          </w:divBdr>
        </w:div>
        <w:div w:id="998846428">
          <w:marLeft w:val="640"/>
          <w:marRight w:val="0"/>
          <w:marTop w:val="0"/>
          <w:marBottom w:val="0"/>
          <w:divBdr>
            <w:top w:val="none" w:sz="0" w:space="0" w:color="auto"/>
            <w:left w:val="none" w:sz="0" w:space="0" w:color="auto"/>
            <w:bottom w:val="none" w:sz="0" w:space="0" w:color="auto"/>
            <w:right w:val="none" w:sz="0" w:space="0" w:color="auto"/>
          </w:divBdr>
        </w:div>
        <w:div w:id="1050878754">
          <w:marLeft w:val="640"/>
          <w:marRight w:val="0"/>
          <w:marTop w:val="0"/>
          <w:marBottom w:val="0"/>
          <w:divBdr>
            <w:top w:val="none" w:sz="0" w:space="0" w:color="auto"/>
            <w:left w:val="none" w:sz="0" w:space="0" w:color="auto"/>
            <w:bottom w:val="none" w:sz="0" w:space="0" w:color="auto"/>
            <w:right w:val="none" w:sz="0" w:space="0" w:color="auto"/>
          </w:divBdr>
        </w:div>
        <w:div w:id="1063214833">
          <w:marLeft w:val="640"/>
          <w:marRight w:val="0"/>
          <w:marTop w:val="0"/>
          <w:marBottom w:val="0"/>
          <w:divBdr>
            <w:top w:val="none" w:sz="0" w:space="0" w:color="auto"/>
            <w:left w:val="none" w:sz="0" w:space="0" w:color="auto"/>
            <w:bottom w:val="none" w:sz="0" w:space="0" w:color="auto"/>
            <w:right w:val="none" w:sz="0" w:space="0" w:color="auto"/>
          </w:divBdr>
        </w:div>
        <w:div w:id="1077215769">
          <w:marLeft w:val="640"/>
          <w:marRight w:val="0"/>
          <w:marTop w:val="0"/>
          <w:marBottom w:val="0"/>
          <w:divBdr>
            <w:top w:val="none" w:sz="0" w:space="0" w:color="auto"/>
            <w:left w:val="none" w:sz="0" w:space="0" w:color="auto"/>
            <w:bottom w:val="none" w:sz="0" w:space="0" w:color="auto"/>
            <w:right w:val="none" w:sz="0" w:space="0" w:color="auto"/>
          </w:divBdr>
        </w:div>
        <w:div w:id="1083140808">
          <w:marLeft w:val="640"/>
          <w:marRight w:val="0"/>
          <w:marTop w:val="0"/>
          <w:marBottom w:val="0"/>
          <w:divBdr>
            <w:top w:val="none" w:sz="0" w:space="0" w:color="auto"/>
            <w:left w:val="none" w:sz="0" w:space="0" w:color="auto"/>
            <w:bottom w:val="none" w:sz="0" w:space="0" w:color="auto"/>
            <w:right w:val="none" w:sz="0" w:space="0" w:color="auto"/>
          </w:divBdr>
        </w:div>
        <w:div w:id="1149588511">
          <w:marLeft w:val="640"/>
          <w:marRight w:val="0"/>
          <w:marTop w:val="0"/>
          <w:marBottom w:val="0"/>
          <w:divBdr>
            <w:top w:val="none" w:sz="0" w:space="0" w:color="auto"/>
            <w:left w:val="none" w:sz="0" w:space="0" w:color="auto"/>
            <w:bottom w:val="none" w:sz="0" w:space="0" w:color="auto"/>
            <w:right w:val="none" w:sz="0" w:space="0" w:color="auto"/>
          </w:divBdr>
        </w:div>
        <w:div w:id="1208879893">
          <w:marLeft w:val="640"/>
          <w:marRight w:val="0"/>
          <w:marTop w:val="0"/>
          <w:marBottom w:val="0"/>
          <w:divBdr>
            <w:top w:val="none" w:sz="0" w:space="0" w:color="auto"/>
            <w:left w:val="none" w:sz="0" w:space="0" w:color="auto"/>
            <w:bottom w:val="none" w:sz="0" w:space="0" w:color="auto"/>
            <w:right w:val="none" w:sz="0" w:space="0" w:color="auto"/>
          </w:divBdr>
        </w:div>
        <w:div w:id="1222013376">
          <w:marLeft w:val="640"/>
          <w:marRight w:val="0"/>
          <w:marTop w:val="0"/>
          <w:marBottom w:val="0"/>
          <w:divBdr>
            <w:top w:val="none" w:sz="0" w:space="0" w:color="auto"/>
            <w:left w:val="none" w:sz="0" w:space="0" w:color="auto"/>
            <w:bottom w:val="none" w:sz="0" w:space="0" w:color="auto"/>
            <w:right w:val="none" w:sz="0" w:space="0" w:color="auto"/>
          </w:divBdr>
        </w:div>
        <w:div w:id="1249534486">
          <w:marLeft w:val="640"/>
          <w:marRight w:val="0"/>
          <w:marTop w:val="0"/>
          <w:marBottom w:val="0"/>
          <w:divBdr>
            <w:top w:val="none" w:sz="0" w:space="0" w:color="auto"/>
            <w:left w:val="none" w:sz="0" w:space="0" w:color="auto"/>
            <w:bottom w:val="none" w:sz="0" w:space="0" w:color="auto"/>
            <w:right w:val="none" w:sz="0" w:space="0" w:color="auto"/>
          </w:divBdr>
        </w:div>
        <w:div w:id="1287195969">
          <w:marLeft w:val="640"/>
          <w:marRight w:val="0"/>
          <w:marTop w:val="0"/>
          <w:marBottom w:val="0"/>
          <w:divBdr>
            <w:top w:val="none" w:sz="0" w:space="0" w:color="auto"/>
            <w:left w:val="none" w:sz="0" w:space="0" w:color="auto"/>
            <w:bottom w:val="none" w:sz="0" w:space="0" w:color="auto"/>
            <w:right w:val="none" w:sz="0" w:space="0" w:color="auto"/>
          </w:divBdr>
        </w:div>
        <w:div w:id="1288775668">
          <w:marLeft w:val="640"/>
          <w:marRight w:val="0"/>
          <w:marTop w:val="0"/>
          <w:marBottom w:val="0"/>
          <w:divBdr>
            <w:top w:val="none" w:sz="0" w:space="0" w:color="auto"/>
            <w:left w:val="none" w:sz="0" w:space="0" w:color="auto"/>
            <w:bottom w:val="none" w:sz="0" w:space="0" w:color="auto"/>
            <w:right w:val="none" w:sz="0" w:space="0" w:color="auto"/>
          </w:divBdr>
        </w:div>
        <w:div w:id="1313827390">
          <w:marLeft w:val="640"/>
          <w:marRight w:val="0"/>
          <w:marTop w:val="0"/>
          <w:marBottom w:val="0"/>
          <w:divBdr>
            <w:top w:val="none" w:sz="0" w:space="0" w:color="auto"/>
            <w:left w:val="none" w:sz="0" w:space="0" w:color="auto"/>
            <w:bottom w:val="none" w:sz="0" w:space="0" w:color="auto"/>
            <w:right w:val="none" w:sz="0" w:space="0" w:color="auto"/>
          </w:divBdr>
        </w:div>
        <w:div w:id="1326207617">
          <w:marLeft w:val="640"/>
          <w:marRight w:val="0"/>
          <w:marTop w:val="0"/>
          <w:marBottom w:val="0"/>
          <w:divBdr>
            <w:top w:val="none" w:sz="0" w:space="0" w:color="auto"/>
            <w:left w:val="none" w:sz="0" w:space="0" w:color="auto"/>
            <w:bottom w:val="none" w:sz="0" w:space="0" w:color="auto"/>
            <w:right w:val="none" w:sz="0" w:space="0" w:color="auto"/>
          </w:divBdr>
        </w:div>
        <w:div w:id="1343430798">
          <w:marLeft w:val="640"/>
          <w:marRight w:val="0"/>
          <w:marTop w:val="0"/>
          <w:marBottom w:val="0"/>
          <w:divBdr>
            <w:top w:val="none" w:sz="0" w:space="0" w:color="auto"/>
            <w:left w:val="none" w:sz="0" w:space="0" w:color="auto"/>
            <w:bottom w:val="none" w:sz="0" w:space="0" w:color="auto"/>
            <w:right w:val="none" w:sz="0" w:space="0" w:color="auto"/>
          </w:divBdr>
        </w:div>
        <w:div w:id="1357729088">
          <w:marLeft w:val="640"/>
          <w:marRight w:val="0"/>
          <w:marTop w:val="0"/>
          <w:marBottom w:val="0"/>
          <w:divBdr>
            <w:top w:val="none" w:sz="0" w:space="0" w:color="auto"/>
            <w:left w:val="none" w:sz="0" w:space="0" w:color="auto"/>
            <w:bottom w:val="none" w:sz="0" w:space="0" w:color="auto"/>
            <w:right w:val="none" w:sz="0" w:space="0" w:color="auto"/>
          </w:divBdr>
        </w:div>
        <w:div w:id="1359428093">
          <w:marLeft w:val="640"/>
          <w:marRight w:val="0"/>
          <w:marTop w:val="0"/>
          <w:marBottom w:val="0"/>
          <w:divBdr>
            <w:top w:val="none" w:sz="0" w:space="0" w:color="auto"/>
            <w:left w:val="none" w:sz="0" w:space="0" w:color="auto"/>
            <w:bottom w:val="none" w:sz="0" w:space="0" w:color="auto"/>
            <w:right w:val="none" w:sz="0" w:space="0" w:color="auto"/>
          </w:divBdr>
        </w:div>
        <w:div w:id="1367564680">
          <w:marLeft w:val="640"/>
          <w:marRight w:val="0"/>
          <w:marTop w:val="0"/>
          <w:marBottom w:val="0"/>
          <w:divBdr>
            <w:top w:val="none" w:sz="0" w:space="0" w:color="auto"/>
            <w:left w:val="none" w:sz="0" w:space="0" w:color="auto"/>
            <w:bottom w:val="none" w:sz="0" w:space="0" w:color="auto"/>
            <w:right w:val="none" w:sz="0" w:space="0" w:color="auto"/>
          </w:divBdr>
        </w:div>
        <w:div w:id="1377126070">
          <w:marLeft w:val="640"/>
          <w:marRight w:val="0"/>
          <w:marTop w:val="0"/>
          <w:marBottom w:val="0"/>
          <w:divBdr>
            <w:top w:val="none" w:sz="0" w:space="0" w:color="auto"/>
            <w:left w:val="none" w:sz="0" w:space="0" w:color="auto"/>
            <w:bottom w:val="none" w:sz="0" w:space="0" w:color="auto"/>
            <w:right w:val="none" w:sz="0" w:space="0" w:color="auto"/>
          </w:divBdr>
        </w:div>
        <w:div w:id="1397584988">
          <w:marLeft w:val="640"/>
          <w:marRight w:val="0"/>
          <w:marTop w:val="0"/>
          <w:marBottom w:val="0"/>
          <w:divBdr>
            <w:top w:val="none" w:sz="0" w:space="0" w:color="auto"/>
            <w:left w:val="none" w:sz="0" w:space="0" w:color="auto"/>
            <w:bottom w:val="none" w:sz="0" w:space="0" w:color="auto"/>
            <w:right w:val="none" w:sz="0" w:space="0" w:color="auto"/>
          </w:divBdr>
        </w:div>
        <w:div w:id="1400521462">
          <w:marLeft w:val="640"/>
          <w:marRight w:val="0"/>
          <w:marTop w:val="0"/>
          <w:marBottom w:val="0"/>
          <w:divBdr>
            <w:top w:val="none" w:sz="0" w:space="0" w:color="auto"/>
            <w:left w:val="none" w:sz="0" w:space="0" w:color="auto"/>
            <w:bottom w:val="none" w:sz="0" w:space="0" w:color="auto"/>
            <w:right w:val="none" w:sz="0" w:space="0" w:color="auto"/>
          </w:divBdr>
        </w:div>
        <w:div w:id="1404134716">
          <w:marLeft w:val="640"/>
          <w:marRight w:val="0"/>
          <w:marTop w:val="0"/>
          <w:marBottom w:val="0"/>
          <w:divBdr>
            <w:top w:val="none" w:sz="0" w:space="0" w:color="auto"/>
            <w:left w:val="none" w:sz="0" w:space="0" w:color="auto"/>
            <w:bottom w:val="none" w:sz="0" w:space="0" w:color="auto"/>
            <w:right w:val="none" w:sz="0" w:space="0" w:color="auto"/>
          </w:divBdr>
        </w:div>
        <w:div w:id="1410686741">
          <w:marLeft w:val="640"/>
          <w:marRight w:val="0"/>
          <w:marTop w:val="0"/>
          <w:marBottom w:val="0"/>
          <w:divBdr>
            <w:top w:val="none" w:sz="0" w:space="0" w:color="auto"/>
            <w:left w:val="none" w:sz="0" w:space="0" w:color="auto"/>
            <w:bottom w:val="none" w:sz="0" w:space="0" w:color="auto"/>
            <w:right w:val="none" w:sz="0" w:space="0" w:color="auto"/>
          </w:divBdr>
        </w:div>
        <w:div w:id="1462574072">
          <w:marLeft w:val="640"/>
          <w:marRight w:val="0"/>
          <w:marTop w:val="0"/>
          <w:marBottom w:val="0"/>
          <w:divBdr>
            <w:top w:val="none" w:sz="0" w:space="0" w:color="auto"/>
            <w:left w:val="none" w:sz="0" w:space="0" w:color="auto"/>
            <w:bottom w:val="none" w:sz="0" w:space="0" w:color="auto"/>
            <w:right w:val="none" w:sz="0" w:space="0" w:color="auto"/>
          </w:divBdr>
        </w:div>
        <w:div w:id="1471753847">
          <w:marLeft w:val="640"/>
          <w:marRight w:val="0"/>
          <w:marTop w:val="0"/>
          <w:marBottom w:val="0"/>
          <w:divBdr>
            <w:top w:val="none" w:sz="0" w:space="0" w:color="auto"/>
            <w:left w:val="none" w:sz="0" w:space="0" w:color="auto"/>
            <w:bottom w:val="none" w:sz="0" w:space="0" w:color="auto"/>
            <w:right w:val="none" w:sz="0" w:space="0" w:color="auto"/>
          </w:divBdr>
        </w:div>
        <w:div w:id="1507600152">
          <w:marLeft w:val="640"/>
          <w:marRight w:val="0"/>
          <w:marTop w:val="0"/>
          <w:marBottom w:val="0"/>
          <w:divBdr>
            <w:top w:val="none" w:sz="0" w:space="0" w:color="auto"/>
            <w:left w:val="none" w:sz="0" w:space="0" w:color="auto"/>
            <w:bottom w:val="none" w:sz="0" w:space="0" w:color="auto"/>
            <w:right w:val="none" w:sz="0" w:space="0" w:color="auto"/>
          </w:divBdr>
        </w:div>
        <w:div w:id="1534683916">
          <w:marLeft w:val="640"/>
          <w:marRight w:val="0"/>
          <w:marTop w:val="0"/>
          <w:marBottom w:val="0"/>
          <w:divBdr>
            <w:top w:val="none" w:sz="0" w:space="0" w:color="auto"/>
            <w:left w:val="none" w:sz="0" w:space="0" w:color="auto"/>
            <w:bottom w:val="none" w:sz="0" w:space="0" w:color="auto"/>
            <w:right w:val="none" w:sz="0" w:space="0" w:color="auto"/>
          </w:divBdr>
        </w:div>
        <w:div w:id="1548639584">
          <w:marLeft w:val="640"/>
          <w:marRight w:val="0"/>
          <w:marTop w:val="0"/>
          <w:marBottom w:val="0"/>
          <w:divBdr>
            <w:top w:val="none" w:sz="0" w:space="0" w:color="auto"/>
            <w:left w:val="none" w:sz="0" w:space="0" w:color="auto"/>
            <w:bottom w:val="none" w:sz="0" w:space="0" w:color="auto"/>
            <w:right w:val="none" w:sz="0" w:space="0" w:color="auto"/>
          </w:divBdr>
        </w:div>
        <w:div w:id="1573004790">
          <w:marLeft w:val="640"/>
          <w:marRight w:val="0"/>
          <w:marTop w:val="0"/>
          <w:marBottom w:val="0"/>
          <w:divBdr>
            <w:top w:val="none" w:sz="0" w:space="0" w:color="auto"/>
            <w:left w:val="none" w:sz="0" w:space="0" w:color="auto"/>
            <w:bottom w:val="none" w:sz="0" w:space="0" w:color="auto"/>
            <w:right w:val="none" w:sz="0" w:space="0" w:color="auto"/>
          </w:divBdr>
        </w:div>
        <w:div w:id="1576158840">
          <w:marLeft w:val="640"/>
          <w:marRight w:val="0"/>
          <w:marTop w:val="0"/>
          <w:marBottom w:val="0"/>
          <w:divBdr>
            <w:top w:val="none" w:sz="0" w:space="0" w:color="auto"/>
            <w:left w:val="none" w:sz="0" w:space="0" w:color="auto"/>
            <w:bottom w:val="none" w:sz="0" w:space="0" w:color="auto"/>
            <w:right w:val="none" w:sz="0" w:space="0" w:color="auto"/>
          </w:divBdr>
        </w:div>
        <w:div w:id="1590851471">
          <w:marLeft w:val="640"/>
          <w:marRight w:val="0"/>
          <w:marTop w:val="0"/>
          <w:marBottom w:val="0"/>
          <w:divBdr>
            <w:top w:val="none" w:sz="0" w:space="0" w:color="auto"/>
            <w:left w:val="none" w:sz="0" w:space="0" w:color="auto"/>
            <w:bottom w:val="none" w:sz="0" w:space="0" w:color="auto"/>
            <w:right w:val="none" w:sz="0" w:space="0" w:color="auto"/>
          </w:divBdr>
        </w:div>
        <w:div w:id="1663200663">
          <w:marLeft w:val="640"/>
          <w:marRight w:val="0"/>
          <w:marTop w:val="0"/>
          <w:marBottom w:val="0"/>
          <w:divBdr>
            <w:top w:val="none" w:sz="0" w:space="0" w:color="auto"/>
            <w:left w:val="none" w:sz="0" w:space="0" w:color="auto"/>
            <w:bottom w:val="none" w:sz="0" w:space="0" w:color="auto"/>
            <w:right w:val="none" w:sz="0" w:space="0" w:color="auto"/>
          </w:divBdr>
        </w:div>
        <w:div w:id="1721201245">
          <w:marLeft w:val="640"/>
          <w:marRight w:val="0"/>
          <w:marTop w:val="0"/>
          <w:marBottom w:val="0"/>
          <w:divBdr>
            <w:top w:val="none" w:sz="0" w:space="0" w:color="auto"/>
            <w:left w:val="none" w:sz="0" w:space="0" w:color="auto"/>
            <w:bottom w:val="none" w:sz="0" w:space="0" w:color="auto"/>
            <w:right w:val="none" w:sz="0" w:space="0" w:color="auto"/>
          </w:divBdr>
        </w:div>
        <w:div w:id="1722510457">
          <w:marLeft w:val="640"/>
          <w:marRight w:val="0"/>
          <w:marTop w:val="0"/>
          <w:marBottom w:val="0"/>
          <w:divBdr>
            <w:top w:val="none" w:sz="0" w:space="0" w:color="auto"/>
            <w:left w:val="none" w:sz="0" w:space="0" w:color="auto"/>
            <w:bottom w:val="none" w:sz="0" w:space="0" w:color="auto"/>
            <w:right w:val="none" w:sz="0" w:space="0" w:color="auto"/>
          </w:divBdr>
        </w:div>
        <w:div w:id="1745227149">
          <w:marLeft w:val="640"/>
          <w:marRight w:val="0"/>
          <w:marTop w:val="0"/>
          <w:marBottom w:val="0"/>
          <w:divBdr>
            <w:top w:val="none" w:sz="0" w:space="0" w:color="auto"/>
            <w:left w:val="none" w:sz="0" w:space="0" w:color="auto"/>
            <w:bottom w:val="none" w:sz="0" w:space="0" w:color="auto"/>
            <w:right w:val="none" w:sz="0" w:space="0" w:color="auto"/>
          </w:divBdr>
        </w:div>
        <w:div w:id="1814786260">
          <w:marLeft w:val="640"/>
          <w:marRight w:val="0"/>
          <w:marTop w:val="0"/>
          <w:marBottom w:val="0"/>
          <w:divBdr>
            <w:top w:val="none" w:sz="0" w:space="0" w:color="auto"/>
            <w:left w:val="none" w:sz="0" w:space="0" w:color="auto"/>
            <w:bottom w:val="none" w:sz="0" w:space="0" w:color="auto"/>
            <w:right w:val="none" w:sz="0" w:space="0" w:color="auto"/>
          </w:divBdr>
        </w:div>
        <w:div w:id="1841386244">
          <w:marLeft w:val="640"/>
          <w:marRight w:val="0"/>
          <w:marTop w:val="0"/>
          <w:marBottom w:val="0"/>
          <w:divBdr>
            <w:top w:val="none" w:sz="0" w:space="0" w:color="auto"/>
            <w:left w:val="none" w:sz="0" w:space="0" w:color="auto"/>
            <w:bottom w:val="none" w:sz="0" w:space="0" w:color="auto"/>
            <w:right w:val="none" w:sz="0" w:space="0" w:color="auto"/>
          </w:divBdr>
        </w:div>
        <w:div w:id="1870529559">
          <w:marLeft w:val="640"/>
          <w:marRight w:val="0"/>
          <w:marTop w:val="0"/>
          <w:marBottom w:val="0"/>
          <w:divBdr>
            <w:top w:val="none" w:sz="0" w:space="0" w:color="auto"/>
            <w:left w:val="none" w:sz="0" w:space="0" w:color="auto"/>
            <w:bottom w:val="none" w:sz="0" w:space="0" w:color="auto"/>
            <w:right w:val="none" w:sz="0" w:space="0" w:color="auto"/>
          </w:divBdr>
        </w:div>
        <w:div w:id="1897474772">
          <w:marLeft w:val="640"/>
          <w:marRight w:val="0"/>
          <w:marTop w:val="0"/>
          <w:marBottom w:val="0"/>
          <w:divBdr>
            <w:top w:val="none" w:sz="0" w:space="0" w:color="auto"/>
            <w:left w:val="none" w:sz="0" w:space="0" w:color="auto"/>
            <w:bottom w:val="none" w:sz="0" w:space="0" w:color="auto"/>
            <w:right w:val="none" w:sz="0" w:space="0" w:color="auto"/>
          </w:divBdr>
        </w:div>
        <w:div w:id="1921677991">
          <w:marLeft w:val="640"/>
          <w:marRight w:val="0"/>
          <w:marTop w:val="0"/>
          <w:marBottom w:val="0"/>
          <w:divBdr>
            <w:top w:val="none" w:sz="0" w:space="0" w:color="auto"/>
            <w:left w:val="none" w:sz="0" w:space="0" w:color="auto"/>
            <w:bottom w:val="none" w:sz="0" w:space="0" w:color="auto"/>
            <w:right w:val="none" w:sz="0" w:space="0" w:color="auto"/>
          </w:divBdr>
        </w:div>
        <w:div w:id="1928154889">
          <w:marLeft w:val="640"/>
          <w:marRight w:val="0"/>
          <w:marTop w:val="0"/>
          <w:marBottom w:val="0"/>
          <w:divBdr>
            <w:top w:val="none" w:sz="0" w:space="0" w:color="auto"/>
            <w:left w:val="none" w:sz="0" w:space="0" w:color="auto"/>
            <w:bottom w:val="none" w:sz="0" w:space="0" w:color="auto"/>
            <w:right w:val="none" w:sz="0" w:space="0" w:color="auto"/>
          </w:divBdr>
        </w:div>
        <w:div w:id="1945377579">
          <w:marLeft w:val="640"/>
          <w:marRight w:val="0"/>
          <w:marTop w:val="0"/>
          <w:marBottom w:val="0"/>
          <w:divBdr>
            <w:top w:val="none" w:sz="0" w:space="0" w:color="auto"/>
            <w:left w:val="none" w:sz="0" w:space="0" w:color="auto"/>
            <w:bottom w:val="none" w:sz="0" w:space="0" w:color="auto"/>
            <w:right w:val="none" w:sz="0" w:space="0" w:color="auto"/>
          </w:divBdr>
        </w:div>
        <w:div w:id="2060781733">
          <w:marLeft w:val="640"/>
          <w:marRight w:val="0"/>
          <w:marTop w:val="0"/>
          <w:marBottom w:val="0"/>
          <w:divBdr>
            <w:top w:val="none" w:sz="0" w:space="0" w:color="auto"/>
            <w:left w:val="none" w:sz="0" w:space="0" w:color="auto"/>
            <w:bottom w:val="none" w:sz="0" w:space="0" w:color="auto"/>
            <w:right w:val="none" w:sz="0" w:space="0" w:color="auto"/>
          </w:divBdr>
        </w:div>
        <w:div w:id="2088843544">
          <w:marLeft w:val="640"/>
          <w:marRight w:val="0"/>
          <w:marTop w:val="0"/>
          <w:marBottom w:val="0"/>
          <w:divBdr>
            <w:top w:val="none" w:sz="0" w:space="0" w:color="auto"/>
            <w:left w:val="none" w:sz="0" w:space="0" w:color="auto"/>
            <w:bottom w:val="none" w:sz="0" w:space="0" w:color="auto"/>
            <w:right w:val="none" w:sz="0" w:space="0" w:color="auto"/>
          </w:divBdr>
        </w:div>
        <w:div w:id="2104567461">
          <w:marLeft w:val="640"/>
          <w:marRight w:val="0"/>
          <w:marTop w:val="0"/>
          <w:marBottom w:val="0"/>
          <w:divBdr>
            <w:top w:val="none" w:sz="0" w:space="0" w:color="auto"/>
            <w:left w:val="none" w:sz="0" w:space="0" w:color="auto"/>
            <w:bottom w:val="none" w:sz="0" w:space="0" w:color="auto"/>
            <w:right w:val="none" w:sz="0" w:space="0" w:color="auto"/>
          </w:divBdr>
        </w:div>
        <w:div w:id="2112897519">
          <w:marLeft w:val="640"/>
          <w:marRight w:val="0"/>
          <w:marTop w:val="0"/>
          <w:marBottom w:val="0"/>
          <w:divBdr>
            <w:top w:val="none" w:sz="0" w:space="0" w:color="auto"/>
            <w:left w:val="none" w:sz="0" w:space="0" w:color="auto"/>
            <w:bottom w:val="none" w:sz="0" w:space="0" w:color="auto"/>
            <w:right w:val="none" w:sz="0" w:space="0" w:color="auto"/>
          </w:divBdr>
        </w:div>
      </w:divsChild>
    </w:div>
    <w:div w:id="218370036">
      <w:bodyDiv w:val="1"/>
      <w:marLeft w:val="0"/>
      <w:marRight w:val="0"/>
      <w:marTop w:val="0"/>
      <w:marBottom w:val="0"/>
      <w:divBdr>
        <w:top w:val="none" w:sz="0" w:space="0" w:color="auto"/>
        <w:left w:val="none" w:sz="0" w:space="0" w:color="auto"/>
        <w:bottom w:val="none" w:sz="0" w:space="0" w:color="auto"/>
        <w:right w:val="none" w:sz="0" w:space="0" w:color="auto"/>
      </w:divBdr>
      <w:divsChild>
        <w:div w:id="2637562">
          <w:marLeft w:val="640"/>
          <w:marRight w:val="0"/>
          <w:marTop w:val="0"/>
          <w:marBottom w:val="0"/>
          <w:divBdr>
            <w:top w:val="none" w:sz="0" w:space="0" w:color="auto"/>
            <w:left w:val="none" w:sz="0" w:space="0" w:color="auto"/>
            <w:bottom w:val="none" w:sz="0" w:space="0" w:color="auto"/>
            <w:right w:val="none" w:sz="0" w:space="0" w:color="auto"/>
          </w:divBdr>
        </w:div>
        <w:div w:id="7372609">
          <w:marLeft w:val="640"/>
          <w:marRight w:val="0"/>
          <w:marTop w:val="0"/>
          <w:marBottom w:val="0"/>
          <w:divBdr>
            <w:top w:val="none" w:sz="0" w:space="0" w:color="auto"/>
            <w:left w:val="none" w:sz="0" w:space="0" w:color="auto"/>
            <w:bottom w:val="none" w:sz="0" w:space="0" w:color="auto"/>
            <w:right w:val="none" w:sz="0" w:space="0" w:color="auto"/>
          </w:divBdr>
        </w:div>
        <w:div w:id="8024449">
          <w:marLeft w:val="640"/>
          <w:marRight w:val="0"/>
          <w:marTop w:val="0"/>
          <w:marBottom w:val="0"/>
          <w:divBdr>
            <w:top w:val="none" w:sz="0" w:space="0" w:color="auto"/>
            <w:left w:val="none" w:sz="0" w:space="0" w:color="auto"/>
            <w:bottom w:val="none" w:sz="0" w:space="0" w:color="auto"/>
            <w:right w:val="none" w:sz="0" w:space="0" w:color="auto"/>
          </w:divBdr>
        </w:div>
        <w:div w:id="8531414">
          <w:marLeft w:val="640"/>
          <w:marRight w:val="0"/>
          <w:marTop w:val="0"/>
          <w:marBottom w:val="0"/>
          <w:divBdr>
            <w:top w:val="none" w:sz="0" w:space="0" w:color="auto"/>
            <w:left w:val="none" w:sz="0" w:space="0" w:color="auto"/>
            <w:bottom w:val="none" w:sz="0" w:space="0" w:color="auto"/>
            <w:right w:val="none" w:sz="0" w:space="0" w:color="auto"/>
          </w:divBdr>
        </w:div>
        <w:div w:id="8608071">
          <w:marLeft w:val="640"/>
          <w:marRight w:val="0"/>
          <w:marTop w:val="0"/>
          <w:marBottom w:val="0"/>
          <w:divBdr>
            <w:top w:val="none" w:sz="0" w:space="0" w:color="auto"/>
            <w:left w:val="none" w:sz="0" w:space="0" w:color="auto"/>
            <w:bottom w:val="none" w:sz="0" w:space="0" w:color="auto"/>
            <w:right w:val="none" w:sz="0" w:space="0" w:color="auto"/>
          </w:divBdr>
        </w:div>
        <w:div w:id="33701475">
          <w:marLeft w:val="640"/>
          <w:marRight w:val="0"/>
          <w:marTop w:val="0"/>
          <w:marBottom w:val="0"/>
          <w:divBdr>
            <w:top w:val="none" w:sz="0" w:space="0" w:color="auto"/>
            <w:left w:val="none" w:sz="0" w:space="0" w:color="auto"/>
            <w:bottom w:val="none" w:sz="0" w:space="0" w:color="auto"/>
            <w:right w:val="none" w:sz="0" w:space="0" w:color="auto"/>
          </w:divBdr>
        </w:div>
        <w:div w:id="46496219">
          <w:marLeft w:val="640"/>
          <w:marRight w:val="0"/>
          <w:marTop w:val="0"/>
          <w:marBottom w:val="0"/>
          <w:divBdr>
            <w:top w:val="none" w:sz="0" w:space="0" w:color="auto"/>
            <w:left w:val="none" w:sz="0" w:space="0" w:color="auto"/>
            <w:bottom w:val="none" w:sz="0" w:space="0" w:color="auto"/>
            <w:right w:val="none" w:sz="0" w:space="0" w:color="auto"/>
          </w:divBdr>
        </w:div>
        <w:div w:id="116339753">
          <w:marLeft w:val="640"/>
          <w:marRight w:val="0"/>
          <w:marTop w:val="0"/>
          <w:marBottom w:val="0"/>
          <w:divBdr>
            <w:top w:val="none" w:sz="0" w:space="0" w:color="auto"/>
            <w:left w:val="none" w:sz="0" w:space="0" w:color="auto"/>
            <w:bottom w:val="none" w:sz="0" w:space="0" w:color="auto"/>
            <w:right w:val="none" w:sz="0" w:space="0" w:color="auto"/>
          </w:divBdr>
        </w:div>
        <w:div w:id="135756397">
          <w:marLeft w:val="640"/>
          <w:marRight w:val="0"/>
          <w:marTop w:val="0"/>
          <w:marBottom w:val="0"/>
          <w:divBdr>
            <w:top w:val="none" w:sz="0" w:space="0" w:color="auto"/>
            <w:left w:val="none" w:sz="0" w:space="0" w:color="auto"/>
            <w:bottom w:val="none" w:sz="0" w:space="0" w:color="auto"/>
            <w:right w:val="none" w:sz="0" w:space="0" w:color="auto"/>
          </w:divBdr>
        </w:div>
        <w:div w:id="139539528">
          <w:marLeft w:val="640"/>
          <w:marRight w:val="0"/>
          <w:marTop w:val="0"/>
          <w:marBottom w:val="0"/>
          <w:divBdr>
            <w:top w:val="none" w:sz="0" w:space="0" w:color="auto"/>
            <w:left w:val="none" w:sz="0" w:space="0" w:color="auto"/>
            <w:bottom w:val="none" w:sz="0" w:space="0" w:color="auto"/>
            <w:right w:val="none" w:sz="0" w:space="0" w:color="auto"/>
          </w:divBdr>
        </w:div>
        <w:div w:id="157618692">
          <w:marLeft w:val="640"/>
          <w:marRight w:val="0"/>
          <w:marTop w:val="0"/>
          <w:marBottom w:val="0"/>
          <w:divBdr>
            <w:top w:val="none" w:sz="0" w:space="0" w:color="auto"/>
            <w:left w:val="none" w:sz="0" w:space="0" w:color="auto"/>
            <w:bottom w:val="none" w:sz="0" w:space="0" w:color="auto"/>
            <w:right w:val="none" w:sz="0" w:space="0" w:color="auto"/>
          </w:divBdr>
        </w:div>
        <w:div w:id="188375758">
          <w:marLeft w:val="640"/>
          <w:marRight w:val="0"/>
          <w:marTop w:val="0"/>
          <w:marBottom w:val="0"/>
          <w:divBdr>
            <w:top w:val="none" w:sz="0" w:space="0" w:color="auto"/>
            <w:left w:val="none" w:sz="0" w:space="0" w:color="auto"/>
            <w:bottom w:val="none" w:sz="0" w:space="0" w:color="auto"/>
            <w:right w:val="none" w:sz="0" w:space="0" w:color="auto"/>
          </w:divBdr>
        </w:div>
        <w:div w:id="252204944">
          <w:marLeft w:val="640"/>
          <w:marRight w:val="0"/>
          <w:marTop w:val="0"/>
          <w:marBottom w:val="0"/>
          <w:divBdr>
            <w:top w:val="none" w:sz="0" w:space="0" w:color="auto"/>
            <w:left w:val="none" w:sz="0" w:space="0" w:color="auto"/>
            <w:bottom w:val="none" w:sz="0" w:space="0" w:color="auto"/>
            <w:right w:val="none" w:sz="0" w:space="0" w:color="auto"/>
          </w:divBdr>
        </w:div>
        <w:div w:id="280495316">
          <w:marLeft w:val="640"/>
          <w:marRight w:val="0"/>
          <w:marTop w:val="0"/>
          <w:marBottom w:val="0"/>
          <w:divBdr>
            <w:top w:val="none" w:sz="0" w:space="0" w:color="auto"/>
            <w:left w:val="none" w:sz="0" w:space="0" w:color="auto"/>
            <w:bottom w:val="none" w:sz="0" w:space="0" w:color="auto"/>
            <w:right w:val="none" w:sz="0" w:space="0" w:color="auto"/>
          </w:divBdr>
        </w:div>
        <w:div w:id="288361618">
          <w:marLeft w:val="640"/>
          <w:marRight w:val="0"/>
          <w:marTop w:val="0"/>
          <w:marBottom w:val="0"/>
          <w:divBdr>
            <w:top w:val="none" w:sz="0" w:space="0" w:color="auto"/>
            <w:left w:val="none" w:sz="0" w:space="0" w:color="auto"/>
            <w:bottom w:val="none" w:sz="0" w:space="0" w:color="auto"/>
            <w:right w:val="none" w:sz="0" w:space="0" w:color="auto"/>
          </w:divBdr>
        </w:div>
        <w:div w:id="293877697">
          <w:marLeft w:val="640"/>
          <w:marRight w:val="0"/>
          <w:marTop w:val="0"/>
          <w:marBottom w:val="0"/>
          <w:divBdr>
            <w:top w:val="none" w:sz="0" w:space="0" w:color="auto"/>
            <w:left w:val="none" w:sz="0" w:space="0" w:color="auto"/>
            <w:bottom w:val="none" w:sz="0" w:space="0" w:color="auto"/>
            <w:right w:val="none" w:sz="0" w:space="0" w:color="auto"/>
          </w:divBdr>
        </w:div>
        <w:div w:id="313922521">
          <w:marLeft w:val="640"/>
          <w:marRight w:val="0"/>
          <w:marTop w:val="0"/>
          <w:marBottom w:val="0"/>
          <w:divBdr>
            <w:top w:val="none" w:sz="0" w:space="0" w:color="auto"/>
            <w:left w:val="none" w:sz="0" w:space="0" w:color="auto"/>
            <w:bottom w:val="none" w:sz="0" w:space="0" w:color="auto"/>
            <w:right w:val="none" w:sz="0" w:space="0" w:color="auto"/>
          </w:divBdr>
        </w:div>
        <w:div w:id="323314892">
          <w:marLeft w:val="640"/>
          <w:marRight w:val="0"/>
          <w:marTop w:val="0"/>
          <w:marBottom w:val="0"/>
          <w:divBdr>
            <w:top w:val="none" w:sz="0" w:space="0" w:color="auto"/>
            <w:left w:val="none" w:sz="0" w:space="0" w:color="auto"/>
            <w:bottom w:val="none" w:sz="0" w:space="0" w:color="auto"/>
            <w:right w:val="none" w:sz="0" w:space="0" w:color="auto"/>
          </w:divBdr>
        </w:div>
        <w:div w:id="372074677">
          <w:marLeft w:val="640"/>
          <w:marRight w:val="0"/>
          <w:marTop w:val="0"/>
          <w:marBottom w:val="0"/>
          <w:divBdr>
            <w:top w:val="none" w:sz="0" w:space="0" w:color="auto"/>
            <w:left w:val="none" w:sz="0" w:space="0" w:color="auto"/>
            <w:bottom w:val="none" w:sz="0" w:space="0" w:color="auto"/>
            <w:right w:val="none" w:sz="0" w:space="0" w:color="auto"/>
          </w:divBdr>
        </w:div>
        <w:div w:id="378283732">
          <w:marLeft w:val="640"/>
          <w:marRight w:val="0"/>
          <w:marTop w:val="0"/>
          <w:marBottom w:val="0"/>
          <w:divBdr>
            <w:top w:val="none" w:sz="0" w:space="0" w:color="auto"/>
            <w:left w:val="none" w:sz="0" w:space="0" w:color="auto"/>
            <w:bottom w:val="none" w:sz="0" w:space="0" w:color="auto"/>
            <w:right w:val="none" w:sz="0" w:space="0" w:color="auto"/>
          </w:divBdr>
        </w:div>
        <w:div w:id="443961186">
          <w:marLeft w:val="640"/>
          <w:marRight w:val="0"/>
          <w:marTop w:val="0"/>
          <w:marBottom w:val="0"/>
          <w:divBdr>
            <w:top w:val="none" w:sz="0" w:space="0" w:color="auto"/>
            <w:left w:val="none" w:sz="0" w:space="0" w:color="auto"/>
            <w:bottom w:val="none" w:sz="0" w:space="0" w:color="auto"/>
            <w:right w:val="none" w:sz="0" w:space="0" w:color="auto"/>
          </w:divBdr>
        </w:div>
        <w:div w:id="471412729">
          <w:marLeft w:val="640"/>
          <w:marRight w:val="0"/>
          <w:marTop w:val="0"/>
          <w:marBottom w:val="0"/>
          <w:divBdr>
            <w:top w:val="none" w:sz="0" w:space="0" w:color="auto"/>
            <w:left w:val="none" w:sz="0" w:space="0" w:color="auto"/>
            <w:bottom w:val="none" w:sz="0" w:space="0" w:color="auto"/>
            <w:right w:val="none" w:sz="0" w:space="0" w:color="auto"/>
          </w:divBdr>
        </w:div>
        <w:div w:id="472454563">
          <w:marLeft w:val="640"/>
          <w:marRight w:val="0"/>
          <w:marTop w:val="0"/>
          <w:marBottom w:val="0"/>
          <w:divBdr>
            <w:top w:val="none" w:sz="0" w:space="0" w:color="auto"/>
            <w:left w:val="none" w:sz="0" w:space="0" w:color="auto"/>
            <w:bottom w:val="none" w:sz="0" w:space="0" w:color="auto"/>
            <w:right w:val="none" w:sz="0" w:space="0" w:color="auto"/>
          </w:divBdr>
        </w:div>
        <w:div w:id="522059855">
          <w:marLeft w:val="640"/>
          <w:marRight w:val="0"/>
          <w:marTop w:val="0"/>
          <w:marBottom w:val="0"/>
          <w:divBdr>
            <w:top w:val="none" w:sz="0" w:space="0" w:color="auto"/>
            <w:left w:val="none" w:sz="0" w:space="0" w:color="auto"/>
            <w:bottom w:val="none" w:sz="0" w:space="0" w:color="auto"/>
            <w:right w:val="none" w:sz="0" w:space="0" w:color="auto"/>
          </w:divBdr>
        </w:div>
        <w:div w:id="529535425">
          <w:marLeft w:val="640"/>
          <w:marRight w:val="0"/>
          <w:marTop w:val="0"/>
          <w:marBottom w:val="0"/>
          <w:divBdr>
            <w:top w:val="none" w:sz="0" w:space="0" w:color="auto"/>
            <w:left w:val="none" w:sz="0" w:space="0" w:color="auto"/>
            <w:bottom w:val="none" w:sz="0" w:space="0" w:color="auto"/>
            <w:right w:val="none" w:sz="0" w:space="0" w:color="auto"/>
          </w:divBdr>
        </w:div>
        <w:div w:id="541553428">
          <w:marLeft w:val="640"/>
          <w:marRight w:val="0"/>
          <w:marTop w:val="0"/>
          <w:marBottom w:val="0"/>
          <w:divBdr>
            <w:top w:val="none" w:sz="0" w:space="0" w:color="auto"/>
            <w:left w:val="none" w:sz="0" w:space="0" w:color="auto"/>
            <w:bottom w:val="none" w:sz="0" w:space="0" w:color="auto"/>
            <w:right w:val="none" w:sz="0" w:space="0" w:color="auto"/>
          </w:divBdr>
        </w:div>
        <w:div w:id="566771463">
          <w:marLeft w:val="640"/>
          <w:marRight w:val="0"/>
          <w:marTop w:val="0"/>
          <w:marBottom w:val="0"/>
          <w:divBdr>
            <w:top w:val="none" w:sz="0" w:space="0" w:color="auto"/>
            <w:left w:val="none" w:sz="0" w:space="0" w:color="auto"/>
            <w:bottom w:val="none" w:sz="0" w:space="0" w:color="auto"/>
            <w:right w:val="none" w:sz="0" w:space="0" w:color="auto"/>
          </w:divBdr>
        </w:div>
        <w:div w:id="588271032">
          <w:marLeft w:val="640"/>
          <w:marRight w:val="0"/>
          <w:marTop w:val="0"/>
          <w:marBottom w:val="0"/>
          <w:divBdr>
            <w:top w:val="none" w:sz="0" w:space="0" w:color="auto"/>
            <w:left w:val="none" w:sz="0" w:space="0" w:color="auto"/>
            <w:bottom w:val="none" w:sz="0" w:space="0" w:color="auto"/>
            <w:right w:val="none" w:sz="0" w:space="0" w:color="auto"/>
          </w:divBdr>
        </w:div>
        <w:div w:id="626351690">
          <w:marLeft w:val="640"/>
          <w:marRight w:val="0"/>
          <w:marTop w:val="0"/>
          <w:marBottom w:val="0"/>
          <w:divBdr>
            <w:top w:val="none" w:sz="0" w:space="0" w:color="auto"/>
            <w:left w:val="none" w:sz="0" w:space="0" w:color="auto"/>
            <w:bottom w:val="none" w:sz="0" w:space="0" w:color="auto"/>
            <w:right w:val="none" w:sz="0" w:space="0" w:color="auto"/>
          </w:divBdr>
        </w:div>
        <w:div w:id="653532274">
          <w:marLeft w:val="640"/>
          <w:marRight w:val="0"/>
          <w:marTop w:val="0"/>
          <w:marBottom w:val="0"/>
          <w:divBdr>
            <w:top w:val="none" w:sz="0" w:space="0" w:color="auto"/>
            <w:left w:val="none" w:sz="0" w:space="0" w:color="auto"/>
            <w:bottom w:val="none" w:sz="0" w:space="0" w:color="auto"/>
            <w:right w:val="none" w:sz="0" w:space="0" w:color="auto"/>
          </w:divBdr>
        </w:div>
        <w:div w:id="658965505">
          <w:marLeft w:val="640"/>
          <w:marRight w:val="0"/>
          <w:marTop w:val="0"/>
          <w:marBottom w:val="0"/>
          <w:divBdr>
            <w:top w:val="none" w:sz="0" w:space="0" w:color="auto"/>
            <w:left w:val="none" w:sz="0" w:space="0" w:color="auto"/>
            <w:bottom w:val="none" w:sz="0" w:space="0" w:color="auto"/>
            <w:right w:val="none" w:sz="0" w:space="0" w:color="auto"/>
          </w:divBdr>
        </w:div>
        <w:div w:id="659311005">
          <w:marLeft w:val="640"/>
          <w:marRight w:val="0"/>
          <w:marTop w:val="0"/>
          <w:marBottom w:val="0"/>
          <w:divBdr>
            <w:top w:val="none" w:sz="0" w:space="0" w:color="auto"/>
            <w:left w:val="none" w:sz="0" w:space="0" w:color="auto"/>
            <w:bottom w:val="none" w:sz="0" w:space="0" w:color="auto"/>
            <w:right w:val="none" w:sz="0" w:space="0" w:color="auto"/>
          </w:divBdr>
        </w:div>
        <w:div w:id="701134376">
          <w:marLeft w:val="640"/>
          <w:marRight w:val="0"/>
          <w:marTop w:val="0"/>
          <w:marBottom w:val="0"/>
          <w:divBdr>
            <w:top w:val="none" w:sz="0" w:space="0" w:color="auto"/>
            <w:left w:val="none" w:sz="0" w:space="0" w:color="auto"/>
            <w:bottom w:val="none" w:sz="0" w:space="0" w:color="auto"/>
            <w:right w:val="none" w:sz="0" w:space="0" w:color="auto"/>
          </w:divBdr>
        </w:div>
        <w:div w:id="701781281">
          <w:marLeft w:val="640"/>
          <w:marRight w:val="0"/>
          <w:marTop w:val="0"/>
          <w:marBottom w:val="0"/>
          <w:divBdr>
            <w:top w:val="none" w:sz="0" w:space="0" w:color="auto"/>
            <w:left w:val="none" w:sz="0" w:space="0" w:color="auto"/>
            <w:bottom w:val="none" w:sz="0" w:space="0" w:color="auto"/>
            <w:right w:val="none" w:sz="0" w:space="0" w:color="auto"/>
          </w:divBdr>
        </w:div>
        <w:div w:id="712388087">
          <w:marLeft w:val="640"/>
          <w:marRight w:val="0"/>
          <w:marTop w:val="0"/>
          <w:marBottom w:val="0"/>
          <w:divBdr>
            <w:top w:val="none" w:sz="0" w:space="0" w:color="auto"/>
            <w:left w:val="none" w:sz="0" w:space="0" w:color="auto"/>
            <w:bottom w:val="none" w:sz="0" w:space="0" w:color="auto"/>
            <w:right w:val="none" w:sz="0" w:space="0" w:color="auto"/>
          </w:divBdr>
        </w:div>
        <w:div w:id="717752080">
          <w:marLeft w:val="640"/>
          <w:marRight w:val="0"/>
          <w:marTop w:val="0"/>
          <w:marBottom w:val="0"/>
          <w:divBdr>
            <w:top w:val="none" w:sz="0" w:space="0" w:color="auto"/>
            <w:left w:val="none" w:sz="0" w:space="0" w:color="auto"/>
            <w:bottom w:val="none" w:sz="0" w:space="0" w:color="auto"/>
            <w:right w:val="none" w:sz="0" w:space="0" w:color="auto"/>
          </w:divBdr>
        </w:div>
        <w:div w:id="725644039">
          <w:marLeft w:val="640"/>
          <w:marRight w:val="0"/>
          <w:marTop w:val="0"/>
          <w:marBottom w:val="0"/>
          <w:divBdr>
            <w:top w:val="none" w:sz="0" w:space="0" w:color="auto"/>
            <w:left w:val="none" w:sz="0" w:space="0" w:color="auto"/>
            <w:bottom w:val="none" w:sz="0" w:space="0" w:color="auto"/>
            <w:right w:val="none" w:sz="0" w:space="0" w:color="auto"/>
          </w:divBdr>
        </w:div>
        <w:div w:id="729890043">
          <w:marLeft w:val="640"/>
          <w:marRight w:val="0"/>
          <w:marTop w:val="0"/>
          <w:marBottom w:val="0"/>
          <w:divBdr>
            <w:top w:val="none" w:sz="0" w:space="0" w:color="auto"/>
            <w:left w:val="none" w:sz="0" w:space="0" w:color="auto"/>
            <w:bottom w:val="none" w:sz="0" w:space="0" w:color="auto"/>
            <w:right w:val="none" w:sz="0" w:space="0" w:color="auto"/>
          </w:divBdr>
        </w:div>
        <w:div w:id="764152699">
          <w:marLeft w:val="640"/>
          <w:marRight w:val="0"/>
          <w:marTop w:val="0"/>
          <w:marBottom w:val="0"/>
          <w:divBdr>
            <w:top w:val="none" w:sz="0" w:space="0" w:color="auto"/>
            <w:left w:val="none" w:sz="0" w:space="0" w:color="auto"/>
            <w:bottom w:val="none" w:sz="0" w:space="0" w:color="auto"/>
            <w:right w:val="none" w:sz="0" w:space="0" w:color="auto"/>
          </w:divBdr>
        </w:div>
        <w:div w:id="792672819">
          <w:marLeft w:val="640"/>
          <w:marRight w:val="0"/>
          <w:marTop w:val="0"/>
          <w:marBottom w:val="0"/>
          <w:divBdr>
            <w:top w:val="none" w:sz="0" w:space="0" w:color="auto"/>
            <w:left w:val="none" w:sz="0" w:space="0" w:color="auto"/>
            <w:bottom w:val="none" w:sz="0" w:space="0" w:color="auto"/>
            <w:right w:val="none" w:sz="0" w:space="0" w:color="auto"/>
          </w:divBdr>
        </w:div>
        <w:div w:id="805467572">
          <w:marLeft w:val="640"/>
          <w:marRight w:val="0"/>
          <w:marTop w:val="0"/>
          <w:marBottom w:val="0"/>
          <w:divBdr>
            <w:top w:val="none" w:sz="0" w:space="0" w:color="auto"/>
            <w:left w:val="none" w:sz="0" w:space="0" w:color="auto"/>
            <w:bottom w:val="none" w:sz="0" w:space="0" w:color="auto"/>
            <w:right w:val="none" w:sz="0" w:space="0" w:color="auto"/>
          </w:divBdr>
        </w:div>
        <w:div w:id="813109345">
          <w:marLeft w:val="640"/>
          <w:marRight w:val="0"/>
          <w:marTop w:val="0"/>
          <w:marBottom w:val="0"/>
          <w:divBdr>
            <w:top w:val="none" w:sz="0" w:space="0" w:color="auto"/>
            <w:left w:val="none" w:sz="0" w:space="0" w:color="auto"/>
            <w:bottom w:val="none" w:sz="0" w:space="0" w:color="auto"/>
            <w:right w:val="none" w:sz="0" w:space="0" w:color="auto"/>
          </w:divBdr>
        </w:div>
        <w:div w:id="850264224">
          <w:marLeft w:val="640"/>
          <w:marRight w:val="0"/>
          <w:marTop w:val="0"/>
          <w:marBottom w:val="0"/>
          <w:divBdr>
            <w:top w:val="none" w:sz="0" w:space="0" w:color="auto"/>
            <w:left w:val="none" w:sz="0" w:space="0" w:color="auto"/>
            <w:bottom w:val="none" w:sz="0" w:space="0" w:color="auto"/>
            <w:right w:val="none" w:sz="0" w:space="0" w:color="auto"/>
          </w:divBdr>
        </w:div>
        <w:div w:id="953901959">
          <w:marLeft w:val="640"/>
          <w:marRight w:val="0"/>
          <w:marTop w:val="0"/>
          <w:marBottom w:val="0"/>
          <w:divBdr>
            <w:top w:val="none" w:sz="0" w:space="0" w:color="auto"/>
            <w:left w:val="none" w:sz="0" w:space="0" w:color="auto"/>
            <w:bottom w:val="none" w:sz="0" w:space="0" w:color="auto"/>
            <w:right w:val="none" w:sz="0" w:space="0" w:color="auto"/>
          </w:divBdr>
        </w:div>
        <w:div w:id="971210617">
          <w:marLeft w:val="640"/>
          <w:marRight w:val="0"/>
          <w:marTop w:val="0"/>
          <w:marBottom w:val="0"/>
          <w:divBdr>
            <w:top w:val="none" w:sz="0" w:space="0" w:color="auto"/>
            <w:left w:val="none" w:sz="0" w:space="0" w:color="auto"/>
            <w:bottom w:val="none" w:sz="0" w:space="0" w:color="auto"/>
            <w:right w:val="none" w:sz="0" w:space="0" w:color="auto"/>
          </w:divBdr>
        </w:div>
        <w:div w:id="971595781">
          <w:marLeft w:val="640"/>
          <w:marRight w:val="0"/>
          <w:marTop w:val="0"/>
          <w:marBottom w:val="0"/>
          <w:divBdr>
            <w:top w:val="none" w:sz="0" w:space="0" w:color="auto"/>
            <w:left w:val="none" w:sz="0" w:space="0" w:color="auto"/>
            <w:bottom w:val="none" w:sz="0" w:space="0" w:color="auto"/>
            <w:right w:val="none" w:sz="0" w:space="0" w:color="auto"/>
          </w:divBdr>
        </w:div>
        <w:div w:id="1038626663">
          <w:marLeft w:val="640"/>
          <w:marRight w:val="0"/>
          <w:marTop w:val="0"/>
          <w:marBottom w:val="0"/>
          <w:divBdr>
            <w:top w:val="none" w:sz="0" w:space="0" w:color="auto"/>
            <w:left w:val="none" w:sz="0" w:space="0" w:color="auto"/>
            <w:bottom w:val="none" w:sz="0" w:space="0" w:color="auto"/>
            <w:right w:val="none" w:sz="0" w:space="0" w:color="auto"/>
          </w:divBdr>
        </w:div>
        <w:div w:id="1060590049">
          <w:marLeft w:val="640"/>
          <w:marRight w:val="0"/>
          <w:marTop w:val="0"/>
          <w:marBottom w:val="0"/>
          <w:divBdr>
            <w:top w:val="none" w:sz="0" w:space="0" w:color="auto"/>
            <w:left w:val="none" w:sz="0" w:space="0" w:color="auto"/>
            <w:bottom w:val="none" w:sz="0" w:space="0" w:color="auto"/>
            <w:right w:val="none" w:sz="0" w:space="0" w:color="auto"/>
          </w:divBdr>
        </w:div>
        <w:div w:id="1086342489">
          <w:marLeft w:val="640"/>
          <w:marRight w:val="0"/>
          <w:marTop w:val="0"/>
          <w:marBottom w:val="0"/>
          <w:divBdr>
            <w:top w:val="none" w:sz="0" w:space="0" w:color="auto"/>
            <w:left w:val="none" w:sz="0" w:space="0" w:color="auto"/>
            <w:bottom w:val="none" w:sz="0" w:space="0" w:color="auto"/>
            <w:right w:val="none" w:sz="0" w:space="0" w:color="auto"/>
          </w:divBdr>
        </w:div>
        <w:div w:id="1122043054">
          <w:marLeft w:val="640"/>
          <w:marRight w:val="0"/>
          <w:marTop w:val="0"/>
          <w:marBottom w:val="0"/>
          <w:divBdr>
            <w:top w:val="none" w:sz="0" w:space="0" w:color="auto"/>
            <w:left w:val="none" w:sz="0" w:space="0" w:color="auto"/>
            <w:bottom w:val="none" w:sz="0" w:space="0" w:color="auto"/>
            <w:right w:val="none" w:sz="0" w:space="0" w:color="auto"/>
          </w:divBdr>
        </w:div>
        <w:div w:id="1149635519">
          <w:marLeft w:val="640"/>
          <w:marRight w:val="0"/>
          <w:marTop w:val="0"/>
          <w:marBottom w:val="0"/>
          <w:divBdr>
            <w:top w:val="none" w:sz="0" w:space="0" w:color="auto"/>
            <w:left w:val="none" w:sz="0" w:space="0" w:color="auto"/>
            <w:bottom w:val="none" w:sz="0" w:space="0" w:color="auto"/>
            <w:right w:val="none" w:sz="0" w:space="0" w:color="auto"/>
          </w:divBdr>
        </w:div>
        <w:div w:id="1183934541">
          <w:marLeft w:val="640"/>
          <w:marRight w:val="0"/>
          <w:marTop w:val="0"/>
          <w:marBottom w:val="0"/>
          <w:divBdr>
            <w:top w:val="none" w:sz="0" w:space="0" w:color="auto"/>
            <w:left w:val="none" w:sz="0" w:space="0" w:color="auto"/>
            <w:bottom w:val="none" w:sz="0" w:space="0" w:color="auto"/>
            <w:right w:val="none" w:sz="0" w:space="0" w:color="auto"/>
          </w:divBdr>
        </w:div>
        <w:div w:id="1216816746">
          <w:marLeft w:val="640"/>
          <w:marRight w:val="0"/>
          <w:marTop w:val="0"/>
          <w:marBottom w:val="0"/>
          <w:divBdr>
            <w:top w:val="none" w:sz="0" w:space="0" w:color="auto"/>
            <w:left w:val="none" w:sz="0" w:space="0" w:color="auto"/>
            <w:bottom w:val="none" w:sz="0" w:space="0" w:color="auto"/>
            <w:right w:val="none" w:sz="0" w:space="0" w:color="auto"/>
          </w:divBdr>
        </w:div>
        <w:div w:id="1253079216">
          <w:marLeft w:val="640"/>
          <w:marRight w:val="0"/>
          <w:marTop w:val="0"/>
          <w:marBottom w:val="0"/>
          <w:divBdr>
            <w:top w:val="none" w:sz="0" w:space="0" w:color="auto"/>
            <w:left w:val="none" w:sz="0" w:space="0" w:color="auto"/>
            <w:bottom w:val="none" w:sz="0" w:space="0" w:color="auto"/>
            <w:right w:val="none" w:sz="0" w:space="0" w:color="auto"/>
          </w:divBdr>
        </w:div>
        <w:div w:id="1253782597">
          <w:marLeft w:val="640"/>
          <w:marRight w:val="0"/>
          <w:marTop w:val="0"/>
          <w:marBottom w:val="0"/>
          <w:divBdr>
            <w:top w:val="none" w:sz="0" w:space="0" w:color="auto"/>
            <w:left w:val="none" w:sz="0" w:space="0" w:color="auto"/>
            <w:bottom w:val="none" w:sz="0" w:space="0" w:color="auto"/>
            <w:right w:val="none" w:sz="0" w:space="0" w:color="auto"/>
          </w:divBdr>
        </w:div>
        <w:div w:id="1279557395">
          <w:marLeft w:val="640"/>
          <w:marRight w:val="0"/>
          <w:marTop w:val="0"/>
          <w:marBottom w:val="0"/>
          <w:divBdr>
            <w:top w:val="none" w:sz="0" w:space="0" w:color="auto"/>
            <w:left w:val="none" w:sz="0" w:space="0" w:color="auto"/>
            <w:bottom w:val="none" w:sz="0" w:space="0" w:color="auto"/>
            <w:right w:val="none" w:sz="0" w:space="0" w:color="auto"/>
          </w:divBdr>
        </w:div>
        <w:div w:id="1282687135">
          <w:marLeft w:val="640"/>
          <w:marRight w:val="0"/>
          <w:marTop w:val="0"/>
          <w:marBottom w:val="0"/>
          <w:divBdr>
            <w:top w:val="none" w:sz="0" w:space="0" w:color="auto"/>
            <w:left w:val="none" w:sz="0" w:space="0" w:color="auto"/>
            <w:bottom w:val="none" w:sz="0" w:space="0" w:color="auto"/>
            <w:right w:val="none" w:sz="0" w:space="0" w:color="auto"/>
          </w:divBdr>
        </w:div>
        <w:div w:id="1286545008">
          <w:marLeft w:val="640"/>
          <w:marRight w:val="0"/>
          <w:marTop w:val="0"/>
          <w:marBottom w:val="0"/>
          <w:divBdr>
            <w:top w:val="none" w:sz="0" w:space="0" w:color="auto"/>
            <w:left w:val="none" w:sz="0" w:space="0" w:color="auto"/>
            <w:bottom w:val="none" w:sz="0" w:space="0" w:color="auto"/>
            <w:right w:val="none" w:sz="0" w:space="0" w:color="auto"/>
          </w:divBdr>
        </w:div>
        <w:div w:id="1318268618">
          <w:marLeft w:val="640"/>
          <w:marRight w:val="0"/>
          <w:marTop w:val="0"/>
          <w:marBottom w:val="0"/>
          <w:divBdr>
            <w:top w:val="none" w:sz="0" w:space="0" w:color="auto"/>
            <w:left w:val="none" w:sz="0" w:space="0" w:color="auto"/>
            <w:bottom w:val="none" w:sz="0" w:space="0" w:color="auto"/>
            <w:right w:val="none" w:sz="0" w:space="0" w:color="auto"/>
          </w:divBdr>
        </w:div>
        <w:div w:id="1335575760">
          <w:marLeft w:val="640"/>
          <w:marRight w:val="0"/>
          <w:marTop w:val="0"/>
          <w:marBottom w:val="0"/>
          <w:divBdr>
            <w:top w:val="none" w:sz="0" w:space="0" w:color="auto"/>
            <w:left w:val="none" w:sz="0" w:space="0" w:color="auto"/>
            <w:bottom w:val="none" w:sz="0" w:space="0" w:color="auto"/>
            <w:right w:val="none" w:sz="0" w:space="0" w:color="auto"/>
          </w:divBdr>
        </w:div>
        <w:div w:id="1372918468">
          <w:marLeft w:val="640"/>
          <w:marRight w:val="0"/>
          <w:marTop w:val="0"/>
          <w:marBottom w:val="0"/>
          <w:divBdr>
            <w:top w:val="none" w:sz="0" w:space="0" w:color="auto"/>
            <w:left w:val="none" w:sz="0" w:space="0" w:color="auto"/>
            <w:bottom w:val="none" w:sz="0" w:space="0" w:color="auto"/>
            <w:right w:val="none" w:sz="0" w:space="0" w:color="auto"/>
          </w:divBdr>
        </w:div>
        <w:div w:id="1424303281">
          <w:marLeft w:val="640"/>
          <w:marRight w:val="0"/>
          <w:marTop w:val="0"/>
          <w:marBottom w:val="0"/>
          <w:divBdr>
            <w:top w:val="none" w:sz="0" w:space="0" w:color="auto"/>
            <w:left w:val="none" w:sz="0" w:space="0" w:color="auto"/>
            <w:bottom w:val="none" w:sz="0" w:space="0" w:color="auto"/>
            <w:right w:val="none" w:sz="0" w:space="0" w:color="auto"/>
          </w:divBdr>
        </w:div>
        <w:div w:id="1425347529">
          <w:marLeft w:val="640"/>
          <w:marRight w:val="0"/>
          <w:marTop w:val="0"/>
          <w:marBottom w:val="0"/>
          <w:divBdr>
            <w:top w:val="none" w:sz="0" w:space="0" w:color="auto"/>
            <w:left w:val="none" w:sz="0" w:space="0" w:color="auto"/>
            <w:bottom w:val="none" w:sz="0" w:space="0" w:color="auto"/>
            <w:right w:val="none" w:sz="0" w:space="0" w:color="auto"/>
          </w:divBdr>
        </w:div>
        <w:div w:id="1438404657">
          <w:marLeft w:val="640"/>
          <w:marRight w:val="0"/>
          <w:marTop w:val="0"/>
          <w:marBottom w:val="0"/>
          <w:divBdr>
            <w:top w:val="none" w:sz="0" w:space="0" w:color="auto"/>
            <w:left w:val="none" w:sz="0" w:space="0" w:color="auto"/>
            <w:bottom w:val="none" w:sz="0" w:space="0" w:color="auto"/>
            <w:right w:val="none" w:sz="0" w:space="0" w:color="auto"/>
          </w:divBdr>
        </w:div>
        <w:div w:id="1523545687">
          <w:marLeft w:val="640"/>
          <w:marRight w:val="0"/>
          <w:marTop w:val="0"/>
          <w:marBottom w:val="0"/>
          <w:divBdr>
            <w:top w:val="none" w:sz="0" w:space="0" w:color="auto"/>
            <w:left w:val="none" w:sz="0" w:space="0" w:color="auto"/>
            <w:bottom w:val="none" w:sz="0" w:space="0" w:color="auto"/>
            <w:right w:val="none" w:sz="0" w:space="0" w:color="auto"/>
          </w:divBdr>
        </w:div>
        <w:div w:id="1602031729">
          <w:marLeft w:val="640"/>
          <w:marRight w:val="0"/>
          <w:marTop w:val="0"/>
          <w:marBottom w:val="0"/>
          <w:divBdr>
            <w:top w:val="none" w:sz="0" w:space="0" w:color="auto"/>
            <w:left w:val="none" w:sz="0" w:space="0" w:color="auto"/>
            <w:bottom w:val="none" w:sz="0" w:space="0" w:color="auto"/>
            <w:right w:val="none" w:sz="0" w:space="0" w:color="auto"/>
          </w:divBdr>
        </w:div>
        <w:div w:id="1607542117">
          <w:marLeft w:val="640"/>
          <w:marRight w:val="0"/>
          <w:marTop w:val="0"/>
          <w:marBottom w:val="0"/>
          <w:divBdr>
            <w:top w:val="none" w:sz="0" w:space="0" w:color="auto"/>
            <w:left w:val="none" w:sz="0" w:space="0" w:color="auto"/>
            <w:bottom w:val="none" w:sz="0" w:space="0" w:color="auto"/>
            <w:right w:val="none" w:sz="0" w:space="0" w:color="auto"/>
          </w:divBdr>
        </w:div>
        <w:div w:id="1624532383">
          <w:marLeft w:val="640"/>
          <w:marRight w:val="0"/>
          <w:marTop w:val="0"/>
          <w:marBottom w:val="0"/>
          <w:divBdr>
            <w:top w:val="none" w:sz="0" w:space="0" w:color="auto"/>
            <w:left w:val="none" w:sz="0" w:space="0" w:color="auto"/>
            <w:bottom w:val="none" w:sz="0" w:space="0" w:color="auto"/>
            <w:right w:val="none" w:sz="0" w:space="0" w:color="auto"/>
          </w:divBdr>
        </w:div>
        <w:div w:id="1766804856">
          <w:marLeft w:val="640"/>
          <w:marRight w:val="0"/>
          <w:marTop w:val="0"/>
          <w:marBottom w:val="0"/>
          <w:divBdr>
            <w:top w:val="none" w:sz="0" w:space="0" w:color="auto"/>
            <w:left w:val="none" w:sz="0" w:space="0" w:color="auto"/>
            <w:bottom w:val="none" w:sz="0" w:space="0" w:color="auto"/>
            <w:right w:val="none" w:sz="0" w:space="0" w:color="auto"/>
          </w:divBdr>
        </w:div>
        <w:div w:id="1826970646">
          <w:marLeft w:val="640"/>
          <w:marRight w:val="0"/>
          <w:marTop w:val="0"/>
          <w:marBottom w:val="0"/>
          <w:divBdr>
            <w:top w:val="none" w:sz="0" w:space="0" w:color="auto"/>
            <w:left w:val="none" w:sz="0" w:space="0" w:color="auto"/>
            <w:bottom w:val="none" w:sz="0" w:space="0" w:color="auto"/>
            <w:right w:val="none" w:sz="0" w:space="0" w:color="auto"/>
          </w:divBdr>
        </w:div>
        <w:div w:id="1901091985">
          <w:marLeft w:val="640"/>
          <w:marRight w:val="0"/>
          <w:marTop w:val="0"/>
          <w:marBottom w:val="0"/>
          <w:divBdr>
            <w:top w:val="none" w:sz="0" w:space="0" w:color="auto"/>
            <w:left w:val="none" w:sz="0" w:space="0" w:color="auto"/>
            <w:bottom w:val="none" w:sz="0" w:space="0" w:color="auto"/>
            <w:right w:val="none" w:sz="0" w:space="0" w:color="auto"/>
          </w:divBdr>
        </w:div>
        <w:div w:id="1944804439">
          <w:marLeft w:val="640"/>
          <w:marRight w:val="0"/>
          <w:marTop w:val="0"/>
          <w:marBottom w:val="0"/>
          <w:divBdr>
            <w:top w:val="none" w:sz="0" w:space="0" w:color="auto"/>
            <w:left w:val="none" w:sz="0" w:space="0" w:color="auto"/>
            <w:bottom w:val="none" w:sz="0" w:space="0" w:color="auto"/>
            <w:right w:val="none" w:sz="0" w:space="0" w:color="auto"/>
          </w:divBdr>
        </w:div>
        <w:div w:id="1966081346">
          <w:marLeft w:val="640"/>
          <w:marRight w:val="0"/>
          <w:marTop w:val="0"/>
          <w:marBottom w:val="0"/>
          <w:divBdr>
            <w:top w:val="none" w:sz="0" w:space="0" w:color="auto"/>
            <w:left w:val="none" w:sz="0" w:space="0" w:color="auto"/>
            <w:bottom w:val="none" w:sz="0" w:space="0" w:color="auto"/>
            <w:right w:val="none" w:sz="0" w:space="0" w:color="auto"/>
          </w:divBdr>
        </w:div>
        <w:div w:id="1975601809">
          <w:marLeft w:val="640"/>
          <w:marRight w:val="0"/>
          <w:marTop w:val="0"/>
          <w:marBottom w:val="0"/>
          <w:divBdr>
            <w:top w:val="none" w:sz="0" w:space="0" w:color="auto"/>
            <w:left w:val="none" w:sz="0" w:space="0" w:color="auto"/>
            <w:bottom w:val="none" w:sz="0" w:space="0" w:color="auto"/>
            <w:right w:val="none" w:sz="0" w:space="0" w:color="auto"/>
          </w:divBdr>
        </w:div>
        <w:div w:id="1978876902">
          <w:marLeft w:val="640"/>
          <w:marRight w:val="0"/>
          <w:marTop w:val="0"/>
          <w:marBottom w:val="0"/>
          <w:divBdr>
            <w:top w:val="none" w:sz="0" w:space="0" w:color="auto"/>
            <w:left w:val="none" w:sz="0" w:space="0" w:color="auto"/>
            <w:bottom w:val="none" w:sz="0" w:space="0" w:color="auto"/>
            <w:right w:val="none" w:sz="0" w:space="0" w:color="auto"/>
          </w:divBdr>
        </w:div>
        <w:div w:id="1999263652">
          <w:marLeft w:val="640"/>
          <w:marRight w:val="0"/>
          <w:marTop w:val="0"/>
          <w:marBottom w:val="0"/>
          <w:divBdr>
            <w:top w:val="none" w:sz="0" w:space="0" w:color="auto"/>
            <w:left w:val="none" w:sz="0" w:space="0" w:color="auto"/>
            <w:bottom w:val="none" w:sz="0" w:space="0" w:color="auto"/>
            <w:right w:val="none" w:sz="0" w:space="0" w:color="auto"/>
          </w:divBdr>
        </w:div>
        <w:div w:id="2041661654">
          <w:marLeft w:val="640"/>
          <w:marRight w:val="0"/>
          <w:marTop w:val="0"/>
          <w:marBottom w:val="0"/>
          <w:divBdr>
            <w:top w:val="none" w:sz="0" w:space="0" w:color="auto"/>
            <w:left w:val="none" w:sz="0" w:space="0" w:color="auto"/>
            <w:bottom w:val="none" w:sz="0" w:space="0" w:color="auto"/>
            <w:right w:val="none" w:sz="0" w:space="0" w:color="auto"/>
          </w:divBdr>
        </w:div>
        <w:div w:id="2082635489">
          <w:marLeft w:val="640"/>
          <w:marRight w:val="0"/>
          <w:marTop w:val="0"/>
          <w:marBottom w:val="0"/>
          <w:divBdr>
            <w:top w:val="none" w:sz="0" w:space="0" w:color="auto"/>
            <w:left w:val="none" w:sz="0" w:space="0" w:color="auto"/>
            <w:bottom w:val="none" w:sz="0" w:space="0" w:color="auto"/>
            <w:right w:val="none" w:sz="0" w:space="0" w:color="auto"/>
          </w:divBdr>
        </w:div>
        <w:div w:id="2102408244">
          <w:marLeft w:val="640"/>
          <w:marRight w:val="0"/>
          <w:marTop w:val="0"/>
          <w:marBottom w:val="0"/>
          <w:divBdr>
            <w:top w:val="none" w:sz="0" w:space="0" w:color="auto"/>
            <w:left w:val="none" w:sz="0" w:space="0" w:color="auto"/>
            <w:bottom w:val="none" w:sz="0" w:space="0" w:color="auto"/>
            <w:right w:val="none" w:sz="0" w:space="0" w:color="auto"/>
          </w:divBdr>
        </w:div>
        <w:div w:id="2124837479">
          <w:marLeft w:val="640"/>
          <w:marRight w:val="0"/>
          <w:marTop w:val="0"/>
          <w:marBottom w:val="0"/>
          <w:divBdr>
            <w:top w:val="none" w:sz="0" w:space="0" w:color="auto"/>
            <w:left w:val="none" w:sz="0" w:space="0" w:color="auto"/>
            <w:bottom w:val="none" w:sz="0" w:space="0" w:color="auto"/>
            <w:right w:val="none" w:sz="0" w:space="0" w:color="auto"/>
          </w:divBdr>
        </w:div>
        <w:div w:id="2131126605">
          <w:marLeft w:val="640"/>
          <w:marRight w:val="0"/>
          <w:marTop w:val="0"/>
          <w:marBottom w:val="0"/>
          <w:divBdr>
            <w:top w:val="none" w:sz="0" w:space="0" w:color="auto"/>
            <w:left w:val="none" w:sz="0" w:space="0" w:color="auto"/>
            <w:bottom w:val="none" w:sz="0" w:space="0" w:color="auto"/>
            <w:right w:val="none" w:sz="0" w:space="0" w:color="auto"/>
          </w:divBdr>
        </w:div>
      </w:divsChild>
    </w:div>
    <w:div w:id="254173006">
      <w:bodyDiv w:val="1"/>
      <w:marLeft w:val="0"/>
      <w:marRight w:val="0"/>
      <w:marTop w:val="0"/>
      <w:marBottom w:val="0"/>
      <w:divBdr>
        <w:top w:val="none" w:sz="0" w:space="0" w:color="auto"/>
        <w:left w:val="none" w:sz="0" w:space="0" w:color="auto"/>
        <w:bottom w:val="none" w:sz="0" w:space="0" w:color="auto"/>
        <w:right w:val="none" w:sz="0" w:space="0" w:color="auto"/>
      </w:divBdr>
      <w:divsChild>
        <w:div w:id="1708603012">
          <w:marLeft w:val="0"/>
          <w:marRight w:val="0"/>
          <w:marTop w:val="0"/>
          <w:marBottom w:val="0"/>
          <w:divBdr>
            <w:top w:val="none" w:sz="0" w:space="0" w:color="auto"/>
            <w:left w:val="none" w:sz="0" w:space="0" w:color="auto"/>
            <w:bottom w:val="none" w:sz="0" w:space="0" w:color="auto"/>
            <w:right w:val="none" w:sz="0" w:space="0" w:color="auto"/>
          </w:divBdr>
          <w:divsChild>
            <w:div w:id="897131779">
              <w:marLeft w:val="0"/>
              <w:marRight w:val="0"/>
              <w:marTop w:val="0"/>
              <w:marBottom w:val="0"/>
              <w:divBdr>
                <w:top w:val="single" w:sz="2" w:space="0" w:color="E3E3E3"/>
                <w:left w:val="single" w:sz="2" w:space="0" w:color="E3E3E3"/>
                <w:bottom w:val="single" w:sz="2" w:space="0" w:color="E3E3E3"/>
                <w:right w:val="single" w:sz="2" w:space="0" w:color="E3E3E3"/>
              </w:divBdr>
              <w:divsChild>
                <w:div w:id="1535771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54299855">
          <w:marLeft w:val="0"/>
          <w:marRight w:val="0"/>
          <w:marTop w:val="0"/>
          <w:marBottom w:val="0"/>
          <w:divBdr>
            <w:top w:val="single" w:sz="2" w:space="0" w:color="E3E3E3"/>
            <w:left w:val="single" w:sz="2" w:space="0" w:color="E3E3E3"/>
            <w:bottom w:val="single" w:sz="2" w:space="0" w:color="E3E3E3"/>
            <w:right w:val="single" w:sz="2" w:space="0" w:color="E3E3E3"/>
          </w:divBdr>
          <w:divsChild>
            <w:div w:id="1568682410">
              <w:marLeft w:val="0"/>
              <w:marRight w:val="0"/>
              <w:marTop w:val="0"/>
              <w:marBottom w:val="0"/>
              <w:divBdr>
                <w:top w:val="single" w:sz="2" w:space="0" w:color="E3E3E3"/>
                <w:left w:val="single" w:sz="2" w:space="0" w:color="E3E3E3"/>
                <w:bottom w:val="single" w:sz="2" w:space="0" w:color="E3E3E3"/>
                <w:right w:val="single" w:sz="2" w:space="0" w:color="E3E3E3"/>
              </w:divBdr>
              <w:divsChild>
                <w:div w:id="492990908">
                  <w:marLeft w:val="0"/>
                  <w:marRight w:val="0"/>
                  <w:marTop w:val="0"/>
                  <w:marBottom w:val="0"/>
                  <w:divBdr>
                    <w:top w:val="single" w:sz="2" w:space="0" w:color="E3E3E3"/>
                    <w:left w:val="single" w:sz="2" w:space="0" w:color="E3E3E3"/>
                    <w:bottom w:val="single" w:sz="2" w:space="0" w:color="E3E3E3"/>
                    <w:right w:val="single" w:sz="2" w:space="0" w:color="E3E3E3"/>
                  </w:divBdr>
                  <w:divsChild>
                    <w:div w:id="335621938">
                      <w:marLeft w:val="0"/>
                      <w:marRight w:val="0"/>
                      <w:marTop w:val="0"/>
                      <w:marBottom w:val="0"/>
                      <w:divBdr>
                        <w:top w:val="single" w:sz="2" w:space="0" w:color="E3E3E3"/>
                        <w:left w:val="single" w:sz="2" w:space="0" w:color="E3E3E3"/>
                        <w:bottom w:val="single" w:sz="2" w:space="0" w:color="E3E3E3"/>
                        <w:right w:val="single" w:sz="2" w:space="0" w:color="E3E3E3"/>
                      </w:divBdr>
                      <w:divsChild>
                        <w:div w:id="304161088">
                          <w:marLeft w:val="0"/>
                          <w:marRight w:val="0"/>
                          <w:marTop w:val="0"/>
                          <w:marBottom w:val="0"/>
                          <w:divBdr>
                            <w:top w:val="single" w:sz="2" w:space="0" w:color="E3E3E3"/>
                            <w:left w:val="single" w:sz="2" w:space="0" w:color="E3E3E3"/>
                            <w:bottom w:val="single" w:sz="2" w:space="0" w:color="E3E3E3"/>
                            <w:right w:val="single" w:sz="2" w:space="0" w:color="E3E3E3"/>
                          </w:divBdr>
                          <w:divsChild>
                            <w:div w:id="1890610961">
                              <w:marLeft w:val="0"/>
                              <w:marRight w:val="0"/>
                              <w:marTop w:val="0"/>
                              <w:marBottom w:val="0"/>
                              <w:divBdr>
                                <w:top w:val="single" w:sz="2" w:space="0" w:color="E3E3E3"/>
                                <w:left w:val="single" w:sz="2" w:space="0" w:color="E3E3E3"/>
                                <w:bottom w:val="single" w:sz="2" w:space="0" w:color="E3E3E3"/>
                                <w:right w:val="single" w:sz="2" w:space="0" w:color="E3E3E3"/>
                              </w:divBdr>
                              <w:divsChild>
                                <w:div w:id="1957058159">
                                  <w:marLeft w:val="0"/>
                                  <w:marRight w:val="0"/>
                                  <w:marTop w:val="100"/>
                                  <w:marBottom w:val="100"/>
                                  <w:divBdr>
                                    <w:top w:val="single" w:sz="2" w:space="0" w:color="E3E3E3"/>
                                    <w:left w:val="single" w:sz="2" w:space="0" w:color="E3E3E3"/>
                                    <w:bottom w:val="single" w:sz="2" w:space="0" w:color="E3E3E3"/>
                                    <w:right w:val="single" w:sz="2" w:space="0" w:color="E3E3E3"/>
                                  </w:divBdr>
                                  <w:divsChild>
                                    <w:div w:id="1549992573">
                                      <w:marLeft w:val="0"/>
                                      <w:marRight w:val="0"/>
                                      <w:marTop w:val="0"/>
                                      <w:marBottom w:val="0"/>
                                      <w:divBdr>
                                        <w:top w:val="single" w:sz="2" w:space="0" w:color="E3E3E3"/>
                                        <w:left w:val="single" w:sz="2" w:space="0" w:color="E3E3E3"/>
                                        <w:bottom w:val="single" w:sz="2" w:space="0" w:color="E3E3E3"/>
                                        <w:right w:val="single" w:sz="2" w:space="0" w:color="E3E3E3"/>
                                      </w:divBdr>
                                      <w:divsChild>
                                        <w:div w:id="519438552">
                                          <w:marLeft w:val="0"/>
                                          <w:marRight w:val="0"/>
                                          <w:marTop w:val="0"/>
                                          <w:marBottom w:val="0"/>
                                          <w:divBdr>
                                            <w:top w:val="single" w:sz="2" w:space="0" w:color="E3E3E3"/>
                                            <w:left w:val="single" w:sz="2" w:space="0" w:color="E3E3E3"/>
                                            <w:bottom w:val="single" w:sz="2" w:space="0" w:color="E3E3E3"/>
                                            <w:right w:val="single" w:sz="2" w:space="0" w:color="E3E3E3"/>
                                          </w:divBdr>
                                          <w:divsChild>
                                            <w:div w:id="845900968">
                                              <w:marLeft w:val="0"/>
                                              <w:marRight w:val="0"/>
                                              <w:marTop w:val="0"/>
                                              <w:marBottom w:val="0"/>
                                              <w:divBdr>
                                                <w:top w:val="single" w:sz="2" w:space="0" w:color="E3E3E3"/>
                                                <w:left w:val="single" w:sz="2" w:space="0" w:color="E3E3E3"/>
                                                <w:bottom w:val="single" w:sz="2" w:space="0" w:color="E3E3E3"/>
                                                <w:right w:val="single" w:sz="2" w:space="0" w:color="E3E3E3"/>
                                              </w:divBdr>
                                              <w:divsChild>
                                                <w:div w:id="432669644">
                                                  <w:marLeft w:val="0"/>
                                                  <w:marRight w:val="0"/>
                                                  <w:marTop w:val="0"/>
                                                  <w:marBottom w:val="0"/>
                                                  <w:divBdr>
                                                    <w:top w:val="single" w:sz="2" w:space="0" w:color="E3E3E3"/>
                                                    <w:left w:val="single" w:sz="2" w:space="0" w:color="E3E3E3"/>
                                                    <w:bottom w:val="single" w:sz="2" w:space="0" w:color="E3E3E3"/>
                                                    <w:right w:val="single" w:sz="2" w:space="0" w:color="E3E3E3"/>
                                                  </w:divBdr>
                                                  <w:divsChild>
                                                    <w:div w:id="223373613">
                                                      <w:marLeft w:val="0"/>
                                                      <w:marRight w:val="0"/>
                                                      <w:marTop w:val="0"/>
                                                      <w:marBottom w:val="0"/>
                                                      <w:divBdr>
                                                        <w:top w:val="single" w:sz="2" w:space="0" w:color="E3E3E3"/>
                                                        <w:left w:val="single" w:sz="2" w:space="0" w:color="E3E3E3"/>
                                                        <w:bottom w:val="single" w:sz="2" w:space="0" w:color="E3E3E3"/>
                                                        <w:right w:val="single" w:sz="2" w:space="0" w:color="E3E3E3"/>
                                                      </w:divBdr>
                                                      <w:divsChild>
                                                        <w:div w:id="1535264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12755705">
      <w:bodyDiv w:val="1"/>
      <w:marLeft w:val="0"/>
      <w:marRight w:val="0"/>
      <w:marTop w:val="0"/>
      <w:marBottom w:val="0"/>
      <w:divBdr>
        <w:top w:val="none" w:sz="0" w:space="0" w:color="auto"/>
        <w:left w:val="none" w:sz="0" w:space="0" w:color="auto"/>
        <w:bottom w:val="none" w:sz="0" w:space="0" w:color="auto"/>
        <w:right w:val="none" w:sz="0" w:space="0" w:color="auto"/>
      </w:divBdr>
      <w:divsChild>
        <w:div w:id="51196695">
          <w:marLeft w:val="640"/>
          <w:marRight w:val="0"/>
          <w:marTop w:val="0"/>
          <w:marBottom w:val="0"/>
          <w:divBdr>
            <w:top w:val="none" w:sz="0" w:space="0" w:color="auto"/>
            <w:left w:val="none" w:sz="0" w:space="0" w:color="auto"/>
            <w:bottom w:val="none" w:sz="0" w:space="0" w:color="auto"/>
            <w:right w:val="none" w:sz="0" w:space="0" w:color="auto"/>
          </w:divBdr>
        </w:div>
        <w:div w:id="51849382">
          <w:marLeft w:val="640"/>
          <w:marRight w:val="0"/>
          <w:marTop w:val="0"/>
          <w:marBottom w:val="0"/>
          <w:divBdr>
            <w:top w:val="none" w:sz="0" w:space="0" w:color="auto"/>
            <w:left w:val="none" w:sz="0" w:space="0" w:color="auto"/>
            <w:bottom w:val="none" w:sz="0" w:space="0" w:color="auto"/>
            <w:right w:val="none" w:sz="0" w:space="0" w:color="auto"/>
          </w:divBdr>
        </w:div>
        <w:div w:id="59063890">
          <w:marLeft w:val="640"/>
          <w:marRight w:val="0"/>
          <w:marTop w:val="0"/>
          <w:marBottom w:val="0"/>
          <w:divBdr>
            <w:top w:val="none" w:sz="0" w:space="0" w:color="auto"/>
            <w:left w:val="none" w:sz="0" w:space="0" w:color="auto"/>
            <w:bottom w:val="none" w:sz="0" w:space="0" w:color="auto"/>
            <w:right w:val="none" w:sz="0" w:space="0" w:color="auto"/>
          </w:divBdr>
        </w:div>
        <w:div w:id="77101092">
          <w:marLeft w:val="640"/>
          <w:marRight w:val="0"/>
          <w:marTop w:val="0"/>
          <w:marBottom w:val="0"/>
          <w:divBdr>
            <w:top w:val="none" w:sz="0" w:space="0" w:color="auto"/>
            <w:left w:val="none" w:sz="0" w:space="0" w:color="auto"/>
            <w:bottom w:val="none" w:sz="0" w:space="0" w:color="auto"/>
            <w:right w:val="none" w:sz="0" w:space="0" w:color="auto"/>
          </w:divBdr>
        </w:div>
        <w:div w:id="140267885">
          <w:marLeft w:val="640"/>
          <w:marRight w:val="0"/>
          <w:marTop w:val="0"/>
          <w:marBottom w:val="0"/>
          <w:divBdr>
            <w:top w:val="none" w:sz="0" w:space="0" w:color="auto"/>
            <w:left w:val="none" w:sz="0" w:space="0" w:color="auto"/>
            <w:bottom w:val="none" w:sz="0" w:space="0" w:color="auto"/>
            <w:right w:val="none" w:sz="0" w:space="0" w:color="auto"/>
          </w:divBdr>
        </w:div>
        <w:div w:id="144587857">
          <w:marLeft w:val="640"/>
          <w:marRight w:val="0"/>
          <w:marTop w:val="0"/>
          <w:marBottom w:val="0"/>
          <w:divBdr>
            <w:top w:val="none" w:sz="0" w:space="0" w:color="auto"/>
            <w:left w:val="none" w:sz="0" w:space="0" w:color="auto"/>
            <w:bottom w:val="none" w:sz="0" w:space="0" w:color="auto"/>
            <w:right w:val="none" w:sz="0" w:space="0" w:color="auto"/>
          </w:divBdr>
        </w:div>
        <w:div w:id="156305124">
          <w:marLeft w:val="640"/>
          <w:marRight w:val="0"/>
          <w:marTop w:val="0"/>
          <w:marBottom w:val="0"/>
          <w:divBdr>
            <w:top w:val="none" w:sz="0" w:space="0" w:color="auto"/>
            <w:left w:val="none" w:sz="0" w:space="0" w:color="auto"/>
            <w:bottom w:val="none" w:sz="0" w:space="0" w:color="auto"/>
            <w:right w:val="none" w:sz="0" w:space="0" w:color="auto"/>
          </w:divBdr>
        </w:div>
        <w:div w:id="171574714">
          <w:marLeft w:val="640"/>
          <w:marRight w:val="0"/>
          <w:marTop w:val="0"/>
          <w:marBottom w:val="0"/>
          <w:divBdr>
            <w:top w:val="none" w:sz="0" w:space="0" w:color="auto"/>
            <w:left w:val="none" w:sz="0" w:space="0" w:color="auto"/>
            <w:bottom w:val="none" w:sz="0" w:space="0" w:color="auto"/>
            <w:right w:val="none" w:sz="0" w:space="0" w:color="auto"/>
          </w:divBdr>
        </w:div>
        <w:div w:id="198513220">
          <w:marLeft w:val="640"/>
          <w:marRight w:val="0"/>
          <w:marTop w:val="0"/>
          <w:marBottom w:val="0"/>
          <w:divBdr>
            <w:top w:val="none" w:sz="0" w:space="0" w:color="auto"/>
            <w:left w:val="none" w:sz="0" w:space="0" w:color="auto"/>
            <w:bottom w:val="none" w:sz="0" w:space="0" w:color="auto"/>
            <w:right w:val="none" w:sz="0" w:space="0" w:color="auto"/>
          </w:divBdr>
        </w:div>
        <w:div w:id="209612847">
          <w:marLeft w:val="640"/>
          <w:marRight w:val="0"/>
          <w:marTop w:val="0"/>
          <w:marBottom w:val="0"/>
          <w:divBdr>
            <w:top w:val="none" w:sz="0" w:space="0" w:color="auto"/>
            <w:left w:val="none" w:sz="0" w:space="0" w:color="auto"/>
            <w:bottom w:val="none" w:sz="0" w:space="0" w:color="auto"/>
            <w:right w:val="none" w:sz="0" w:space="0" w:color="auto"/>
          </w:divBdr>
        </w:div>
        <w:div w:id="242375914">
          <w:marLeft w:val="640"/>
          <w:marRight w:val="0"/>
          <w:marTop w:val="0"/>
          <w:marBottom w:val="0"/>
          <w:divBdr>
            <w:top w:val="none" w:sz="0" w:space="0" w:color="auto"/>
            <w:left w:val="none" w:sz="0" w:space="0" w:color="auto"/>
            <w:bottom w:val="none" w:sz="0" w:space="0" w:color="auto"/>
            <w:right w:val="none" w:sz="0" w:space="0" w:color="auto"/>
          </w:divBdr>
        </w:div>
        <w:div w:id="247429703">
          <w:marLeft w:val="640"/>
          <w:marRight w:val="0"/>
          <w:marTop w:val="0"/>
          <w:marBottom w:val="0"/>
          <w:divBdr>
            <w:top w:val="none" w:sz="0" w:space="0" w:color="auto"/>
            <w:left w:val="none" w:sz="0" w:space="0" w:color="auto"/>
            <w:bottom w:val="none" w:sz="0" w:space="0" w:color="auto"/>
            <w:right w:val="none" w:sz="0" w:space="0" w:color="auto"/>
          </w:divBdr>
        </w:div>
        <w:div w:id="328826791">
          <w:marLeft w:val="640"/>
          <w:marRight w:val="0"/>
          <w:marTop w:val="0"/>
          <w:marBottom w:val="0"/>
          <w:divBdr>
            <w:top w:val="none" w:sz="0" w:space="0" w:color="auto"/>
            <w:left w:val="none" w:sz="0" w:space="0" w:color="auto"/>
            <w:bottom w:val="none" w:sz="0" w:space="0" w:color="auto"/>
            <w:right w:val="none" w:sz="0" w:space="0" w:color="auto"/>
          </w:divBdr>
        </w:div>
        <w:div w:id="395326391">
          <w:marLeft w:val="640"/>
          <w:marRight w:val="0"/>
          <w:marTop w:val="0"/>
          <w:marBottom w:val="0"/>
          <w:divBdr>
            <w:top w:val="none" w:sz="0" w:space="0" w:color="auto"/>
            <w:left w:val="none" w:sz="0" w:space="0" w:color="auto"/>
            <w:bottom w:val="none" w:sz="0" w:space="0" w:color="auto"/>
            <w:right w:val="none" w:sz="0" w:space="0" w:color="auto"/>
          </w:divBdr>
        </w:div>
        <w:div w:id="423259831">
          <w:marLeft w:val="640"/>
          <w:marRight w:val="0"/>
          <w:marTop w:val="0"/>
          <w:marBottom w:val="0"/>
          <w:divBdr>
            <w:top w:val="none" w:sz="0" w:space="0" w:color="auto"/>
            <w:left w:val="none" w:sz="0" w:space="0" w:color="auto"/>
            <w:bottom w:val="none" w:sz="0" w:space="0" w:color="auto"/>
            <w:right w:val="none" w:sz="0" w:space="0" w:color="auto"/>
          </w:divBdr>
        </w:div>
        <w:div w:id="456072110">
          <w:marLeft w:val="640"/>
          <w:marRight w:val="0"/>
          <w:marTop w:val="0"/>
          <w:marBottom w:val="0"/>
          <w:divBdr>
            <w:top w:val="none" w:sz="0" w:space="0" w:color="auto"/>
            <w:left w:val="none" w:sz="0" w:space="0" w:color="auto"/>
            <w:bottom w:val="none" w:sz="0" w:space="0" w:color="auto"/>
            <w:right w:val="none" w:sz="0" w:space="0" w:color="auto"/>
          </w:divBdr>
        </w:div>
        <w:div w:id="505485008">
          <w:marLeft w:val="640"/>
          <w:marRight w:val="0"/>
          <w:marTop w:val="0"/>
          <w:marBottom w:val="0"/>
          <w:divBdr>
            <w:top w:val="none" w:sz="0" w:space="0" w:color="auto"/>
            <w:left w:val="none" w:sz="0" w:space="0" w:color="auto"/>
            <w:bottom w:val="none" w:sz="0" w:space="0" w:color="auto"/>
            <w:right w:val="none" w:sz="0" w:space="0" w:color="auto"/>
          </w:divBdr>
        </w:div>
        <w:div w:id="526454735">
          <w:marLeft w:val="640"/>
          <w:marRight w:val="0"/>
          <w:marTop w:val="0"/>
          <w:marBottom w:val="0"/>
          <w:divBdr>
            <w:top w:val="none" w:sz="0" w:space="0" w:color="auto"/>
            <w:left w:val="none" w:sz="0" w:space="0" w:color="auto"/>
            <w:bottom w:val="none" w:sz="0" w:space="0" w:color="auto"/>
            <w:right w:val="none" w:sz="0" w:space="0" w:color="auto"/>
          </w:divBdr>
        </w:div>
        <w:div w:id="528303436">
          <w:marLeft w:val="640"/>
          <w:marRight w:val="0"/>
          <w:marTop w:val="0"/>
          <w:marBottom w:val="0"/>
          <w:divBdr>
            <w:top w:val="none" w:sz="0" w:space="0" w:color="auto"/>
            <w:left w:val="none" w:sz="0" w:space="0" w:color="auto"/>
            <w:bottom w:val="none" w:sz="0" w:space="0" w:color="auto"/>
            <w:right w:val="none" w:sz="0" w:space="0" w:color="auto"/>
          </w:divBdr>
        </w:div>
        <w:div w:id="554973364">
          <w:marLeft w:val="640"/>
          <w:marRight w:val="0"/>
          <w:marTop w:val="0"/>
          <w:marBottom w:val="0"/>
          <w:divBdr>
            <w:top w:val="none" w:sz="0" w:space="0" w:color="auto"/>
            <w:left w:val="none" w:sz="0" w:space="0" w:color="auto"/>
            <w:bottom w:val="none" w:sz="0" w:space="0" w:color="auto"/>
            <w:right w:val="none" w:sz="0" w:space="0" w:color="auto"/>
          </w:divBdr>
        </w:div>
        <w:div w:id="556670108">
          <w:marLeft w:val="640"/>
          <w:marRight w:val="0"/>
          <w:marTop w:val="0"/>
          <w:marBottom w:val="0"/>
          <w:divBdr>
            <w:top w:val="none" w:sz="0" w:space="0" w:color="auto"/>
            <w:left w:val="none" w:sz="0" w:space="0" w:color="auto"/>
            <w:bottom w:val="none" w:sz="0" w:space="0" w:color="auto"/>
            <w:right w:val="none" w:sz="0" w:space="0" w:color="auto"/>
          </w:divBdr>
        </w:div>
        <w:div w:id="592470092">
          <w:marLeft w:val="640"/>
          <w:marRight w:val="0"/>
          <w:marTop w:val="0"/>
          <w:marBottom w:val="0"/>
          <w:divBdr>
            <w:top w:val="none" w:sz="0" w:space="0" w:color="auto"/>
            <w:left w:val="none" w:sz="0" w:space="0" w:color="auto"/>
            <w:bottom w:val="none" w:sz="0" w:space="0" w:color="auto"/>
            <w:right w:val="none" w:sz="0" w:space="0" w:color="auto"/>
          </w:divBdr>
        </w:div>
        <w:div w:id="641815668">
          <w:marLeft w:val="640"/>
          <w:marRight w:val="0"/>
          <w:marTop w:val="0"/>
          <w:marBottom w:val="0"/>
          <w:divBdr>
            <w:top w:val="none" w:sz="0" w:space="0" w:color="auto"/>
            <w:left w:val="none" w:sz="0" w:space="0" w:color="auto"/>
            <w:bottom w:val="none" w:sz="0" w:space="0" w:color="auto"/>
            <w:right w:val="none" w:sz="0" w:space="0" w:color="auto"/>
          </w:divBdr>
        </w:div>
        <w:div w:id="737289771">
          <w:marLeft w:val="640"/>
          <w:marRight w:val="0"/>
          <w:marTop w:val="0"/>
          <w:marBottom w:val="0"/>
          <w:divBdr>
            <w:top w:val="none" w:sz="0" w:space="0" w:color="auto"/>
            <w:left w:val="none" w:sz="0" w:space="0" w:color="auto"/>
            <w:bottom w:val="none" w:sz="0" w:space="0" w:color="auto"/>
            <w:right w:val="none" w:sz="0" w:space="0" w:color="auto"/>
          </w:divBdr>
        </w:div>
        <w:div w:id="740098183">
          <w:marLeft w:val="640"/>
          <w:marRight w:val="0"/>
          <w:marTop w:val="0"/>
          <w:marBottom w:val="0"/>
          <w:divBdr>
            <w:top w:val="none" w:sz="0" w:space="0" w:color="auto"/>
            <w:left w:val="none" w:sz="0" w:space="0" w:color="auto"/>
            <w:bottom w:val="none" w:sz="0" w:space="0" w:color="auto"/>
            <w:right w:val="none" w:sz="0" w:space="0" w:color="auto"/>
          </w:divBdr>
        </w:div>
        <w:div w:id="746614225">
          <w:marLeft w:val="640"/>
          <w:marRight w:val="0"/>
          <w:marTop w:val="0"/>
          <w:marBottom w:val="0"/>
          <w:divBdr>
            <w:top w:val="none" w:sz="0" w:space="0" w:color="auto"/>
            <w:left w:val="none" w:sz="0" w:space="0" w:color="auto"/>
            <w:bottom w:val="none" w:sz="0" w:space="0" w:color="auto"/>
            <w:right w:val="none" w:sz="0" w:space="0" w:color="auto"/>
          </w:divBdr>
        </w:div>
        <w:div w:id="760563406">
          <w:marLeft w:val="640"/>
          <w:marRight w:val="0"/>
          <w:marTop w:val="0"/>
          <w:marBottom w:val="0"/>
          <w:divBdr>
            <w:top w:val="none" w:sz="0" w:space="0" w:color="auto"/>
            <w:left w:val="none" w:sz="0" w:space="0" w:color="auto"/>
            <w:bottom w:val="none" w:sz="0" w:space="0" w:color="auto"/>
            <w:right w:val="none" w:sz="0" w:space="0" w:color="auto"/>
          </w:divBdr>
        </w:div>
        <w:div w:id="793325763">
          <w:marLeft w:val="640"/>
          <w:marRight w:val="0"/>
          <w:marTop w:val="0"/>
          <w:marBottom w:val="0"/>
          <w:divBdr>
            <w:top w:val="none" w:sz="0" w:space="0" w:color="auto"/>
            <w:left w:val="none" w:sz="0" w:space="0" w:color="auto"/>
            <w:bottom w:val="none" w:sz="0" w:space="0" w:color="auto"/>
            <w:right w:val="none" w:sz="0" w:space="0" w:color="auto"/>
          </w:divBdr>
        </w:div>
        <w:div w:id="795564415">
          <w:marLeft w:val="640"/>
          <w:marRight w:val="0"/>
          <w:marTop w:val="0"/>
          <w:marBottom w:val="0"/>
          <w:divBdr>
            <w:top w:val="none" w:sz="0" w:space="0" w:color="auto"/>
            <w:left w:val="none" w:sz="0" w:space="0" w:color="auto"/>
            <w:bottom w:val="none" w:sz="0" w:space="0" w:color="auto"/>
            <w:right w:val="none" w:sz="0" w:space="0" w:color="auto"/>
          </w:divBdr>
        </w:div>
        <w:div w:id="871115400">
          <w:marLeft w:val="640"/>
          <w:marRight w:val="0"/>
          <w:marTop w:val="0"/>
          <w:marBottom w:val="0"/>
          <w:divBdr>
            <w:top w:val="none" w:sz="0" w:space="0" w:color="auto"/>
            <w:left w:val="none" w:sz="0" w:space="0" w:color="auto"/>
            <w:bottom w:val="none" w:sz="0" w:space="0" w:color="auto"/>
            <w:right w:val="none" w:sz="0" w:space="0" w:color="auto"/>
          </w:divBdr>
        </w:div>
        <w:div w:id="881598219">
          <w:marLeft w:val="640"/>
          <w:marRight w:val="0"/>
          <w:marTop w:val="0"/>
          <w:marBottom w:val="0"/>
          <w:divBdr>
            <w:top w:val="none" w:sz="0" w:space="0" w:color="auto"/>
            <w:left w:val="none" w:sz="0" w:space="0" w:color="auto"/>
            <w:bottom w:val="none" w:sz="0" w:space="0" w:color="auto"/>
            <w:right w:val="none" w:sz="0" w:space="0" w:color="auto"/>
          </w:divBdr>
        </w:div>
        <w:div w:id="886719058">
          <w:marLeft w:val="640"/>
          <w:marRight w:val="0"/>
          <w:marTop w:val="0"/>
          <w:marBottom w:val="0"/>
          <w:divBdr>
            <w:top w:val="none" w:sz="0" w:space="0" w:color="auto"/>
            <w:left w:val="none" w:sz="0" w:space="0" w:color="auto"/>
            <w:bottom w:val="none" w:sz="0" w:space="0" w:color="auto"/>
            <w:right w:val="none" w:sz="0" w:space="0" w:color="auto"/>
          </w:divBdr>
        </w:div>
        <w:div w:id="888032411">
          <w:marLeft w:val="640"/>
          <w:marRight w:val="0"/>
          <w:marTop w:val="0"/>
          <w:marBottom w:val="0"/>
          <w:divBdr>
            <w:top w:val="none" w:sz="0" w:space="0" w:color="auto"/>
            <w:left w:val="none" w:sz="0" w:space="0" w:color="auto"/>
            <w:bottom w:val="none" w:sz="0" w:space="0" w:color="auto"/>
            <w:right w:val="none" w:sz="0" w:space="0" w:color="auto"/>
          </w:divBdr>
        </w:div>
        <w:div w:id="893740534">
          <w:marLeft w:val="640"/>
          <w:marRight w:val="0"/>
          <w:marTop w:val="0"/>
          <w:marBottom w:val="0"/>
          <w:divBdr>
            <w:top w:val="none" w:sz="0" w:space="0" w:color="auto"/>
            <w:left w:val="none" w:sz="0" w:space="0" w:color="auto"/>
            <w:bottom w:val="none" w:sz="0" w:space="0" w:color="auto"/>
            <w:right w:val="none" w:sz="0" w:space="0" w:color="auto"/>
          </w:divBdr>
        </w:div>
        <w:div w:id="954479837">
          <w:marLeft w:val="640"/>
          <w:marRight w:val="0"/>
          <w:marTop w:val="0"/>
          <w:marBottom w:val="0"/>
          <w:divBdr>
            <w:top w:val="none" w:sz="0" w:space="0" w:color="auto"/>
            <w:left w:val="none" w:sz="0" w:space="0" w:color="auto"/>
            <w:bottom w:val="none" w:sz="0" w:space="0" w:color="auto"/>
            <w:right w:val="none" w:sz="0" w:space="0" w:color="auto"/>
          </w:divBdr>
        </w:div>
        <w:div w:id="984510071">
          <w:marLeft w:val="640"/>
          <w:marRight w:val="0"/>
          <w:marTop w:val="0"/>
          <w:marBottom w:val="0"/>
          <w:divBdr>
            <w:top w:val="none" w:sz="0" w:space="0" w:color="auto"/>
            <w:left w:val="none" w:sz="0" w:space="0" w:color="auto"/>
            <w:bottom w:val="none" w:sz="0" w:space="0" w:color="auto"/>
            <w:right w:val="none" w:sz="0" w:space="0" w:color="auto"/>
          </w:divBdr>
        </w:div>
        <w:div w:id="1003162728">
          <w:marLeft w:val="640"/>
          <w:marRight w:val="0"/>
          <w:marTop w:val="0"/>
          <w:marBottom w:val="0"/>
          <w:divBdr>
            <w:top w:val="none" w:sz="0" w:space="0" w:color="auto"/>
            <w:left w:val="none" w:sz="0" w:space="0" w:color="auto"/>
            <w:bottom w:val="none" w:sz="0" w:space="0" w:color="auto"/>
            <w:right w:val="none" w:sz="0" w:space="0" w:color="auto"/>
          </w:divBdr>
        </w:div>
        <w:div w:id="1049383714">
          <w:marLeft w:val="640"/>
          <w:marRight w:val="0"/>
          <w:marTop w:val="0"/>
          <w:marBottom w:val="0"/>
          <w:divBdr>
            <w:top w:val="none" w:sz="0" w:space="0" w:color="auto"/>
            <w:left w:val="none" w:sz="0" w:space="0" w:color="auto"/>
            <w:bottom w:val="none" w:sz="0" w:space="0" w:color="auto"/>
            <w:right w:val="none" w:sz="0" w:space="0" w:color="auto"/>
          </w:divBdr>
        </w:div>
        <w:div w:id="1082070574">
          <w:marLeft w:val="640"/>
          <w:marRight w:val="0"/>
          <w:marTop w:val="0"/>
          <w:marBottom w:val="0"/>
          <w:divBdr>
            <w:top w:val="none" w:sz="0" w:space="0" w:color="auto"/>
            <w:left w:val="none" w:sz="0" w:space="0" w:color="auto"/>
            <w:bottom w:val="none" w:sz="0" w:space="0" w:color="auto"/>
            <w:right w:val="none" w:sz="0" w:space="0" w:color="auto"/>
          </w:divBdr>
        </w:div>
        <w:div w:id="1207136852">
          <w:marLeft w:val="640"/>
          <w:marRight w:val="0"/>
          <w:marTop w:val="0"/>
          <w:marBottom w:val="0"/>
          <w:divBdr>
            <w:top w:val="none" w:sz="0" w:space="0" w:color="auto"/>
            <w:left w:val="none" w:sz="0" w:space="0" w:color="auto"/>
            <w:bottom w:val="none" w:sz="0" w:space="0" w:color="auto"/>
            <w:right w:val="none" w:sz="0" w:space="0" w:color="auto"/>
          </w:divBdr>
        </w:div>
        <w:div w:id="1213083284">
          <w:marLeft w:val="640"/>
          <w:marRight w:val="0"/>
          <w:marTop w:val="0"/>
          <w:marBottom w:val="0"/>
          <w:divBdr>
            <w:top w:val="none" w:sz="0" w:space="0" w:color="auto"/>
            <w:left w:val="none" w:sz="0" w:space="0" w:color="auto"/>
            <w:bottom w:val="none" w:sz="0" w:space="0" w:color="auto"/>
            <w:right w:val="none" w:sz="0" w:space="0" w:color="auto"/>
          </w:divBdr>
        </w:div>
        <w:div w:id="1253079842">
          <w:marLeft w:val="640"/>
          <w:marRight w:val="0"/>
          <w:marTop w:val="0"/>
          <w:marBottom w:val="0"/>
          <w:divBdr>
            <w:top w:val="none" w:sz="0" w:space="0" w:color="auto"/>
            <w:left w:val="none" w:sz="0" w:space="0" w:color="auto"/>
            <w:bottom w:val="none" w:sz="0" w:space="0" w:color="auto"/>
            <w:right w:val="none" w:sz="0" w:space="0" w:color="auto"/>
          </w:divBdr>
        </w:div>
        <w:div w:id="1395620208">
          <w:marLeft w:val="640"/>
          <w:marRight w:val="0"/>
          <w:marTop w:val="0"/>
          <w:marBottom w:val="0"/>
          <w:divBdr>
            <w:top w:val="none" w:sz="0" w:space="0" w:color="auto"/>
            <w:left w:val="none" w:sz="0" w:space="0" w:color="auto"/>
            <w:bottom w:val="none" w:sz="0" w:space="0" w:color="auto"/>
            <w:right w:val="none" w:sz="0" w:space="0" w:color="auto"/>
          </w:divBdr>
        </w:div>
        <w:div w:id="1463890726">
          <w:marLeft w:val="640"/>
          <w:marRight w:val="0"/>
          <w:marTop w:val="0"/>
          <w:marBottom w:val="0"/>
          <w:divBdr>
            <w:top w:val="none" w:sz="0" w:space="0" w:color="auto"/>
            <w:left w:val="none" w:sz="0" w:space="0" w:color="auto"/>
            <w:bottom w:val="none" w:sz="0" w:space="0" w:color="auto"/>
            <w:right w:val="none" w:sz="0" w:space="0" w:color="auto"/>
          </w:divBdr>
        </w:div>
        <w:div w:id="1474832060">
          <w:marLeft w:val="640"/>
          <w:marRight w:val="0"/>
          <w:marTop w:val="0"/>
          <w:marBottom w:val="0"/>
          <w:divBdr>
            <w:top w:val="none" w:sz="0" w:space="0" w:color="auto"/>
            <w:left w:val="none" w:sz="0" w:space="0" w:color="auto"/>
            <w:bottom w:val="none" w:sz="0" w:space="0" w:color="auto"/>
            <w:right w:val="none" w:sz="0" w:space="0" w:color="auto"/>
          </w:divBdr>
        </w:div>
        <w:div w:id="1483306359">
          <w:marLeft w:val="640"/>
          <w:marRight w:val="0"/>
          <w:marTop w:val="0"/>
          <w:marBottom w:val="0"/>
          <w:divBdr>
            <w:top w:val="none" w:sz="0" w:space="0" w:color="auto"/>
            <w:left w:val="none" w:sz="0" w:space="0" w:color="auto"/>
            <w:bottom w:val="none" w:sz="0" w:space="0" w:color="auto"/>
            <w:right w:val="none" w:sz="0" w:space="0" w:color="auto"/>
          </w:divBdr>
        </w:div>
        <w:div w:id="1525249635">
          <w:marLeft w:val="640"/>
          <w:marRight w:val="0"/>
          <w:marTop w:val="0"/>
          <w:marBottom w:val="0"/>
          <w:divBdr>
            <w:top w:val="none" w:sz="0" w:space="0" w:color="auto"/>
            <w:left w:val="none" w:sz="0" w:space="0" w:color="auto"/>
            <w:bottom w:val="none" w:sz="0" w:space="0" w:color="auto"/>
            <w:right w:val="none" w:sz="0" w:space="0" w:color="auto"/>
          </w:divBdr>
        </w:div>
        <w:div w:id="1550916081">
          <w:marLeft w:val="640"/>
          <w:marRight w:val="0"/>
          <w:marTop w:val="0"/>
          <w:marBottom w:val="0"/>
          <w:divBdr>
            <w:top w:val="none" w:sz="0" w:space="0" w:color="auto"/>
            <w:left w:val="none" w:sz="0" w:space="0" w:color="auto"/>
            <w:bottom w:val="none" w:sz="0" w:space="0" w:color="auto"/>
            <w:right w:val="none" w:sz="0" w:space="0" w:color="auto"/>
          </w:divBdr>
        </w:div>
        <w:div w:id="1559125008">
          <w:marLeft w:val="640"/>
          <w:marRight w:val="0"/>
          <w:marTop w:val="0"/>
          <w:marBottom w:val="0"/>
          <w:divBdr>
            <w:top w:val="none" w:sz="0" w:space="0" w:color="auto"/>
            <w:left w:val="none" w:sz="0" w:space="0" w:color="auto"/>
            <w:bottom w:val="none" w:sz="0" w:space="0" w:color="auto"/>
            <w:right w:val="none" w:sz="0" w:space="0" w:color="auto"/>
          </w:divBdr>
        </w:div>
        <w:div w:id="1575360724">
          <w:marLeft w:val="640"/>
          <w:marRight w:val="0"/>
          <w:marTop w:val="0"/>
          <w:marBottom w:val="0"/>
          <w:divBdr>
            <w:top w:val="none" w:sz="0" w:space="0" w:color="auto"/>
            <w:left w:val="none" w:sz="0" w:space="0" w:color="auto"/>
            <w:bottom w:val="none" w:sz="0" w:space="0" w:color="auto"/>
            <w:right w:val="none" w:sz="0" w:space="0" w:color="auto"/>
          </w:divBdr>
        </w:div>
        <w:div w:id="1636832828">
          <w:marLeft w:val="640"/>
          <w:marRight w:val="0"/>
          <w:marTop w:val="0"/>
          <w:marBottom w:val="0"/>
          <w:divBdr>
            <w:top w:val="none" w:sz="0" w:space="0" w:color="auto"/>
            <w:left w:val="none" w:sz="0" w:space="0" w:color="auto"/>
            <w:bottom w:val="none" w:sz="0" w:space="0" w:color="auto"/>
            <w:right w:val="none" w:sz="0" w:space="0" w:color="auto"/>
          </w:divBdr>
        </w:div>
        <w:div w:id="1645042813">
          <w:marLeft w:val="640"/>
          <w:marRight w:val="0"/>
          <w:marTop w:val="0"/>
          <w:marBottom w:val="0"/>
          <w:divBdr>
            <w:top w:val="none" w:sz="0" w:space="0" w:color="auto"/>
            <w:left w:val="none" w:sz="0" w:space="0" w:color="auto"/>
            <w:bottom w:val="none" w:sz="0" w:space="0" w:color="auto"/>
            <w:right w:val="none" w:sz="0" w:space="0" w:color="auto"/>
          </w:divBdr>
        </w:div>
        <w:div w:id="1653099478">
          <w:marLeft w:val="640"/>
          <w:marRight w:val="0"/>
          <w:marTop w:val="0"/>
          <w:marBottom w:val="0"/>
          <w:divBdr>
            <w:top w:val="none" w:sz="0" w:space="0" w:color="auto"/>
            <w:left w:val="none" w:sz="0" w:space="0" w:color="auto"/>
            <w:bottom w:val="none" w:sz="0" w:space="0" w:color="auto"/>
            <w:right w:val="none" w:sz="0" w:space="0" w:color="auto"/>
          </w:divBdr>
        </w:div>
        <w:div w:id="1660112388">
          <w:marLeft w:val="640"/>
          <w:marRight w:val="0"/>
          <w:marTop w:val="0"/>
          <w:marBottom w:val="0"/>
          <w:divBdr>
            <w:top w:val="none" w:sz="0" w:space="0" w:color="auto"/>
            <w:left w:val="none" w:sz="0" w:space="0" w:color="auto"/>
            <w:bottom w:val="none" w:sz="0" w:space="0" w:color="auto"/>
            <w:right w:val="none" w:sz="0" w:space="0" w:color="auto"/>
          </w:divBdr>
        </w:div>
        <w:div w:id="1673069013">
          <w:marLeft w:val="640"/>
          <w:marRight w:val="0"/>
          <w:marTop w:val="0"/>
          <w:marBottom w:val="0"/>
          <w:divBdr>
            <w:top w:val="none" w:sz="0" w:space="0" w:color="auto"/>
            <w:left w:val="none" w:sz="0" w:space="0" w:color="auto"/>
            <w:bottom w:val="none" w:sz="0" w:space="0" w:color="auto"/>
            <w:right w:val="none" w:sz="0" w:space="0" w:color="auto"/>
          </w:divBdr>
        </w:div>
        <w:div w:id="1701123871">
          <w:marLeft w:val="640"/>
          <w:marRight w:val="0"/>
          <w:marTop w:val="0"/>
          <w:marBottom w:val="0"/>
          <w:divBdr>
            <w:top w:val="none" w:sz="0" w:space="0" w:color="auto"/>
            <w:left w:val="none" w:sz="0" w:space="0" w:color="auto"/>
            <w:bottom w:val="none" w:sz="0" w:space="0" w:color="auto"/>
            <w:right w:val="none" w:sz="0" w:space="0" w:color="auto"/>
          </w:divBdr>
        </w:div>
        <w:div w:id="1707945253">
          <w:marLeft w:val="640"/>
          <w:marRight w:val="0"/>
          <w:marTop w:val="0"/>
          <w:marBottom w:val="0"/>
          <w:divBdr>
            <w:top w:val="none" w:sz="0" w:space="0" w:color="auto"/>
            <w:left w:val="none" w:sz="0" w:space="0" w:color="auto"/>
            <w:bottom w:val="none" w:sz="0" w:space="0" w:color="auto"/>
            <w:right w:val="none" w:sz="0" w:space="0" w:color="auto"/>
          </w:divBdr>
        </w:div>
        <w:div w:id="1735930354">
          <w:marLeft w:val="640"/>
          <w:marRight w:val="0"/>
          <w:marTop w:val="0"/>
          <w:marBottom w:val="0"/>
          <w:divBdr>
            <w:top w:val="none" w:sz="0" w:space="0" w:color="auto"/>
            <w:left w:val="none" w:sz="0" w:space="0" w:color="auto"/>
            <w:bottom w:val="none" w:sz="0" w:space="0" w:color="auto"/>
            <w:right w:val="none" w:sz="0" w:space="0" w:color="auto"/>
          </w:divBdr>
        </w:div>
        <w:div w:id="1737627264">
          <w:marLeft w:val="640"/>
          <w:marRight w:val="0"/>
          <w:marTop w:val="0"/>
          <w:marBottom w:val="0"/>
          <w:divBdr>
            <w:top w:val="none" w:sz="0" w:space="0" w:color="auto"/>
            <w:left w:val="none" w:sz="0" w:space="0" w:color="auto"/>
            <w:bottom w:val="none" w:sz="0" w:space="0" w:color="auto"/>
            <w:right w:val="none" w:sz="0" w:space="0" w:color="auto"/>
          </w:divBdr>
        </w:div>
        <w:div w:id="1744446082">
          <w:marLeft w:val="640"/>
          <w:marRight w:val="0"/>
          <w:marTop w:val="0"/>
          <w:marBottom w:val="0"/>
          <w:divBdr>
            <w:top w:val="none" w:sz="0" w:space="0" w:color="auto"/>
            <w:left w:val="none" w:sz="0" w:space="0" w:color="auto"/>
            <w:bottom w:val="none" w:sz="0" w:space="0" w:color="auto"/>
            <w:right w:val="none" w:sz="0" w:space="0" w:color="auto"/>
          </w:divBdr>
        </w:div>
        <w:div w:id="1754668926">
          <w:marLeft w:val="640"/>
          <w:marRight w:val="0"/>
          <w:marTop w:val="0"/>
          <w:marBottom w:val="0"/>
          <w:divBdr>
            <w:top w:val="none" w:sz="0" w:space="0" w:color="auto"/>
            <w:left w:val="none" w:sz="0" w:space="0" w:color="auto"/>
            <w:bottom w:val="none" w:sz="0" w:space="0" w:color="auto"/>
            <w:right w:val="none" w:sz="0" w:space="0" w:color="auto"/>
          </w:divBdr>
        </w:div>
        <w:div w:id="1792940763">
          <w:marLeft w:val="640"/>
          <w:marRight w:val="0"/>
          <w:marTop w:val="0"/>
          <w:marBottom w:val="0"/>
          <w:divBdr>
            <w:top w:val="none" w:sz="0" w:space="0" w:color="auto"/>
            <w:left w:val="none" w:sz="0" w:space="0" w:color="auto"/>
            <w:bottom w:val="none" w:sz="0" w:space="0" w:color="auto"/>
            <w:right w:val="none" w:sz="0" w:space="0" w:color="auto"/>
          </w:divBdr>
        </w:div>
        <w:div w:id="1830368430">
          <w:marLeft w:val="640"/>
          <w:marRight w:val="0"/>
          <w:marTop w:val="0"/>
          <w:marBottom w:val="0"/>
          <w:divBdr>
            <w:top w:val="none" w:sz="0" w:space="0" w:color="auto"/>
            <w:left w:val="none" w:sz="0" w:space="0" w:color="auto"/>
            <w:bottom w:val="none" w:sz="0" w:space="0" w:color="auto"/>
            <w:right w:val="none" w:sz="0" w:space="0" w:color="auto"/>
          </w:divBdr>
        </w:div>
        <w:div w:id="1840996438">
          <w:marLeft w:val="640"/>
          <w:marRight w:val="0"/>
          <w:marTop w:val="0"/>
          <w:marBottom w:val="0"/>
          <w:divBdr>
            <w:top w:val="none" w:sz="0" w:space="0" w:color="auto"/>
            <w:left w:val="none" w:sz="0" w:space="0" w:color="auto"/>
            <w:bottom w:val="none" w:sz="0" w:space="0" w:color="auto"/>
            <w:right w:val="none" w:sz="0" w:space="0" w:color="auto"/>
          </w:divBdr>
        </w:div>
        <w:div w:id="1878157635">
          <w:marLeft w:val="640"/>
          <w:marRight w:val="0"/>
          <w:marTop w:val="0"/>
          <w:marBottom w:val="0"/>
          <w:divBdr>
            <w:top w:val="none" w:sz="0" w:space="0" w:color="auto"/>
            <w:left w:val="none" w:sz="0" w:space="0" w:color="auto"/>
            <w:bottom w:val="none" w:sz="0" w:space="0" w:color="auto"/>
            <w:right w:val="none" w:sz="0" w:space="0" w:color="auto"/>
          </w:divBdr>
        </w:div>
        <w:div w:id="1918396637">
          <w:marLeft w:val="640"/>
          <w:marRight w:val="0"/>
          <w:marTop w:val="0"/>
          <w:marBottom w:val="0"/>
          <w:divBdr>
            <w:top w:val="none" w:sz="0" w:space="0" w:color="auto"/>
            <w:left w:val="none" w:sz="0" w:space="0" w:color="auto"/>
            <w:bottom w:val="none" w:sz="0" w:space="0" w:color="auto"/>
            <w:right w:val="none" w:sz="0" w:space="0" w:color="auto"/>
          </w:divBdr>
        </w:div>
        <w:div w:id="1923948618">
          <w:marLeft w:val="640"/>
          <w:marRight w:val="0"/>
          <w:marTop w:val="0"/>
          <w:marBottom w:val="0"/>
          <w:divBdr>
            <w:top w:val="none" w:sz="0" w:space="0" w:color="auto"/>
            <w:left w:val="none" w:sz="0" w:space="0" w:color="auto"/>
            <w:bottom w:val="none" w:sz="0" w:space="0" w:color="auto"/>
            <w:right w:val="none" w:sz="0" w:space="0" w:color="auto"/>
          </w:divBdr>
        </w:div>
        <w:div w:id="1942450403">
          <w:marLeft w:val="640"/>
          <w:marRight w:val="0"/>
          <w:marTop w:val="0"/>
          <w:marBottom w:val="0"/>
          <w:divBdr>
            <w:top w:val="none" w:sz="0" w:space="0" w:color="auto"/>
            <w:left w:val="none" w:sz="0" w:space="0" w:color="auto"/>
            <w:bottom w:val="none" w:sz="0" w:space="0" w:color="auto"/>
            <w:right w:val="none" w:sz="0" w:space="0" w:color="auto"/>
          </w:divBdr>
        </w:div>
        <w:div w:id="1952545866">
          <w:marLeft w:val="640"/>
          <w:marRight w:val="0"/>
          <w:marTop w:val="0"/>
          <w:marBottom w:val="0"/>
          <w:divBdr>
            <w:top w:val="none" w:sz="0" w:space="0" w:color="auto"/>
            <w:left w:val="none" w:sz="0" w:space="0" w:color="auto"/>
            <w:bottom w:val="none" w:sz="0" w:space="0" w:color="auto"/>
            <w:right w:val="none" w:sz="0" w:space="0" w:color="auto"/>
          </w:divBdr>
        </w:div>
        <w:div w:id="1960063270">
          <w:marLeft w:val="640"/>
          <w:marRight w:val="0"/>
          <w:marTop w:val="0"/>
          <w:marBottom w:val="0"/>
          <w:divBdr>
            <w:top w:val="none" w:sz="0" w:space="0" w:color="auto"/>
            <w:left w:val="none" w:sz="0" w:space="0" w:color="auto"/>
            <w:bottom w:val="none" w:sz="0" w:space="0" w:color="auto"/>
            <w:right w:val="none" w:sz="0" w:space="0" w:color="auto"/>
          </w:divBdr>
        </w:div>
        <w:div w:id="1973173686">
          <w:marLeft w:val="640"/>
          <w:marRight w:val="0"/>
          <w:marTop w:val="0"/>
          <w:marBottom w:val="0"/>
          <w:divBdr>
            <w:top w:val="none" w:sz="0" w:space="0" w:color="auto"/>
            <w:left w:val="none" w:sz="0" w:space="0" w:color="auto"/>
            <w:bottom w:val="none" w:sz="0" w:space="0" w:color="auto"/>
            <w:right w:val="none" w:sz="0" w:space="0" w:color="auto"/>
          </w:divBdr>
        </w:div>
        <w:div w:id="1995253802">
          <w:marLeft w:val="640"/>
          <w:marRight w:val="0"/>
          <w:marTop w:val="0"/>
          <w:marBottom w:val="0"/>
          <w:divBdr>
            <w:top w:val="none" w:sz="0" w:space="0" w:color="auto"/>
            <w:left w:val="none" w:sz="0" w:space="0" w:color="auto"/>
            <w:bottom w:val="none" w:sz="0" w:space="0" w:color="auto"/>
            <w:right w:val="none" w:sz="0" w:space="0" w:color="auto"/>
          </w:divBdr>
        </w:div>
        <w:div w:id="1995984184">
          <w:marLeft w:val="640"/>
          <w:marRight w:val="0"/>
          <w:marTop w:val="0"/>
          <w:marBottom w:val="0"/>
          <w:divBdr>
            <w:top w:val="none" w:sz="0" w:space="0" w:color="auto"/>
            <w:left w:val="none" w:sz="0" w:space="0" w:color="auto"/>
            <w:bottom w:val="none" w:sz="0" w:space="0" w:color="auto"/>
            <w:right w:val="none" w:sz="0" w:space="0" w:color="auto"/>
          </w:divBdr>
        </w:div>
        <w:div w:id="2009596978">
          <w:marLeft w:val="640"/>
          <w:marRight w:val="0"/>
          <w:marTop w:val="0"/>
          <w:marBottom w:val="0"/>
          <w:divBdr>
            <w:top w:val="none" w:sz="0" w:space="0" w:color="auto"/>
            <w:left w:val="none" w:sz="0" w:space="0" w:color="auto"/>
            <w:bottom w:val="none" w:sz="0" w:space="0" w:color="auto"/>
            <w:right w:val="none" w:sz="0" w:space="0" w:color="auto"/>
          </w:divBdr>
        </w:div>
        <w:div w:id="2012759890">
          <w:marLeft w:val="640"/>
          <w:marRight w:val="0"/>
          <w:marTop w:val="0"/>
          <w:marBottom w:val="0"/>
          <w:divBdr>
            <w:top w:val="none" w:sz="0" w:space="0" w:color="auto"/>
            <w:left w:val="none" w:sz="0" w:space="0" w:color="auto"/>
            <w:bottom w:val="none" w:sz="0" w:space="0" w:color="auto"/>
            <w:right w:val="none" w:sz="0" w:space="0" w:color="auto"/>
          </w:divBdr>
        </w:div>
        <w:div w:id="2029329104">
          <w:marLeft w:val="640"/>
          <w:marRight w:val="0"/>
          <w:marTop w:val="0"/>
          <w:marBottom w:val="0"/>
          <w:divBdr>
            <w:top w:val="none" w:sz="0" w:space="0" w:color="auto"/>
            <w:left w:val="none" w:sz="0" w:space="0" w:color="auto"/>
            <w:bottom w:val="none" w:sz="0" w:space="0" w:color="auto"/>
            <w:right w:val="none" w:sz="0" w:space="0" w:color="auto"/>
          </w:divBdr>
        </w:div>
        <w:div w:id="2041010779">
          <w:marLeft w:val="640"/>
          <w:marRight w:val="0"/>
          <w:marTop w:val="0"/>
          <w:marBottom w:val="0"/>
          <w:divBdr>
            <w:top w:val="none" w:sz="0" w:space="0" w:color="auto"/>
            <w:left w:val="none" w:sz="0" w:space="0" w:color="auto"/>
            <w:bottom w:val="none" w:sz="0" w:space="0" w:color="auto"/>
            <w:right w:val="none" w:sz="0" w:space="0" w:color="auto"/>
          </w:divBdr>
        </w:div>
        <w:div w:id="2047485474">
          <w:marLeft w:val="640"/>
          <w:marRight w:val="0"/>
          <w:marTop w:val="0"/>
          <w:marBottom w:val="0"/>
          <w:divBdr>
            <w:top w:val="none" w:sz="0" w:space="0" w:color="auto"/>
            <w:left w:val="none" w:sz="0" w:space="0" w:color="auto"/>
            <w:bottom w:val="none" w:sz="0" w:space="0" w:color="auto"/>
            <w:right w:val="none" w:sz="0" w:space="0" w:color="auto"/>
          </w:divBdr>
        </w:div>
        <w:div w:id="2083482023">
          <w:marLeft w:val="640"/>
          <w:marRight w:val="0"/>
          <w:marTop w:val="0"/>
          <w:marBottom w:val="0"/>
          <w:divBdr>
            <w:top w:val="none" w:sz="0" w:space="0" w:color="auto"/>
            <w:left w:val="none" w:sz="0" w:space="0" w:color="auto"/>
            <w:bottom w:val="none" w:sz="0" w:space="0" w:color="auto"/>
            <w:right w:val="none" w:sz="0" w:space="0" w:color="auto"/>
          </w:divBdr>
        </w:div>
        <w:div w:id="2118408675">
          <w:marLeft w:val="640"/>
          <w:marRight w:val="0"/>
          <w:marTop w:val="0"/>
          <w:marBottom w:val="0"/>
          <w:divBdr>
            <w:top w:val="none" w:sz="0" w:space="0" w:color="auto"/>
            <w:left w:val="none" w:sz="0" w:space="0" w:color="auto"/>
            <w:bottom w:val="none" w:sz="0" w:space="0" w:color="auto"/>
            <w:right w:val="none" w:sz="0" w:space="0" w:color="auto"/>
          </w:divBdr>
        </w:div>
        <w:div w:id="2129548095">
          <w:marLeft w:val="640"/>
          <w:marRight w:val="0"/>
          <w:marTop w:val="0"/>
          <w:marBottom w:val="0"/>
          <w:divBdr>
            <w:top w:val="none" w:sz="0" w:space="0" w:color="auto"/>
            <w:left w:val="none" w:sz="0" w:space="0" w:color="auto"/>
            <w:bottom w:val="none" w:sz="0" w:space="0" w:color="auto"/>
            <w:right w:val="none" w:sz="0" w:space="0" w:color="auto"/>
          </w:divBdr>
        </w:div>
      </w:divsChild>
    </w:div>
    <w:div w:id="313917987">
      <w:bodyDiv w:val="1"/>
      <w:marLeft w:val="0"/>
      <w:marRight w:val="0"/>
      <w:marTop w:val="0"/>
      <w:marBottom w:val="0"/>
      <w:divBdr>
        <w:top w:val="none" w:sz="0" w:space="0" w:color="auto"/>
        <w:left w:val="none" w:sz="0" w:space="0" w:color="auto"/>
        <w:bottom w:val="none" w:sz="0" w:space="0" w:color="auto"/>
        <w:right w:val="none" w:sz="0" w:space="0" w:color="auto"/>
      </w:divBdr>
      <w:divsChild>
        <w:div w:id="73091511">
          <w:marLeft w:val="640"/>
          <w:marRight w:val="0"/>
          <w:marTop w:val="0"/>
          <w:marBottom w:val="0"/>
          <w:divBdr>
            <w:top w:val="none" w:sz="0" w:space="0" w:color="auto"/>
            <w:left w:val="none" w:sz="0" w:space="0" w:color="auto"/>
            <w:bottom w:val="none" w:sz="0" w:space="0" w:color="auto"/>
            <w:right w:val="none" w:sz="0" w:space="0" w:color="auto"/>
          </w:divBdr>
        </w:div>
        <w:div w:id="80107142">
          <w:marLeft w:val="640"/>
          <w:marRight w:val="0"/>
          <w:marTop w:val="0"/>
          <w:marBottom w:val="0"/>
          <w:divBdr>
            <w:top w:val="none" w:sz="0" w:space="0" w:color="auto"/>
            <w:left w:val="none" w:sz="0" w:space="0" w:color="auto"/>
            <w:bottom w:val="none" w:sz="0" w:space="0" w:color="auto"/>
            <w:right w:val="none" w:sz="0" w:space="0" w:color="auto"/>
          </w:divBdr>
        </w:div>
        <w:div w:id="90900074">
          <w:marLeft w:val="640"/>
          <w:marRight w:val="0"/>
          <w:marTop w:val="0"/>
          <w:marBottom w:val="0"/>
          <w:divBdr>
            <w:top w:val="none" w:sz="0" w:space="0" w:color="auto"/>
            <w:left w:val="none" w:sz="0" w:space="0" w:color="auto"/>
            <w:bottom w:val="none" w:sz="0" w:space="0" w:color="auto"/>
            <w:right w:val="none" w:sz="0" w:space="0" w:color="auto"/>
          </w:divBdr>
        </w:div>
        <w:div w:id="170070463">
          <w:marLeft w:val="640"/>
          <w:marRight w:val="0"/>
          <w:marTop w:val="0"/>
          <w:marBottom w:val="0"/>
          <w:divBdr>
            <w:top w:val="none" w:sz="0" w:space="0" w:color="auto"/>
            <w:left w:val="none" w:sz="0" w:space="0" w:color="auto"/>
            <w:bottom w:val="none" w:sz="0" w:space="0" w:color="auto"/>
            <w:right w:val="none" w:sz="0" w:space="0" w:color="auto"/>
          </w:divBdr>
        </w:div>
        <w:div w:id="172962186">
          <w:marLeft w:val="640"/>
          <w:marRight w:val="0"/>
          <w:marTop w:val="0"/>
          <w:marBottom w:val="0"/>
          <w:divBdr>
            <w:top w:val="none" w:sz="0" w:space="0" w:color="auto"/>
            <w:left w:val="none" w:sz="0" w:space="0" w:color="auto"/>
            <w:bottom w:val="none" w:sz="0" w:space="0" w:color="auto"/>
            <w:right w:val="none" w:sz="0" w:space="0" w:color="auto"/>
          </w:divBdr>
        </w:div>
        <w:div w:id="196357802">
          <w:marLeft w:val="640"/>
          <w:marRight w:val="0"/>
          <w:marTop w:val="0"/>
          <w:marBottom w:val="0"/>
          <w:divBdr>
            <w:top w:val="none" w:sz="0" w:space="0" w:color="auto"/>
            <w:left w:val="none" w:sz="0" w:space="0" w:color="auto"/>
            <w:bottom w:val="none" w:sz="0" w:space="0" w:color="auto"/>
            <w:right w:val="none" w:sz="0" w:space="0" w:color="auto"/>
          </w:divBdr>
        </w:div>
        <w:div w:id="225991366">
          <w:marLeft w:val="640"/>
          <w:marRight w:val="0"/>
          <w:marTop w:val="0"/>
          <w:marBottom w:val="0"/>
          <w:divBdr>
            <w:top w:val="none" w:sz="0" w:space="0" w:color="auto"/>
            <w:left w:val="none" w:sz="0" w:space="0" w:color="auto"/>
            <w:bottom w:val="none" w:sz="0" w:space="0" w:color="auto"/>
            <w:right w:val="none" w:sz="0" w:space="0" w:color="auto"/>
          </w:divBdr>
        </w:div>
        <w:div w:id="227765283">
          <w:marLeft w:val="640"/>
          <w:marRight w:val="0"/>
          <w:marTop w:val="0"/>
          <w:marBottom w:val="0"/>
          <w:divBdr>
            <w:top w:val="none" w:sz="0" w:space="0" w:color="auto"/>
            <w:left w:val="none" w:sz="0" w:space="0" w:color="auto"/>
            <w:bottom w:val="none" w:sz="0" w:space="0" w:color="auto"/>
            <w:right w:val="none" w:sz="0" w:space="0" w:color="auto"/>
          </w:divBdr>
        </w:div>
        <w:div w:id="272521183">
          <w:marLeft w:val="640"/>
          <w:marRight w:val="0"/>
          <w:marTop w:val="0"/>
          <w:marBottom w:val="0"/>
          <w:divBdr>
            <w:top w:val="none" w:sz="0" w:space="0" w:color="auto"/>
            <w:left w:val="none" w:sz="0" w:space="0" w:color="auto"/>
            <w:bottom w:val="none" w:sz="0" w:space="0" w:color="auto"/>
            <w:right w:val="none" w:sz="0" w:space="0" w:color="auto"/>
          </w:divBdr>
        </w:div>
        <w:div w:id="272565686">
          <w:marLeft w:val="640"/>
          <w:marRight w:val="0"/>
          <w:marTop w:val="0"/>
          <w:marBottom w:val="0"/>
          <w:divBdr>
            <w:top w:val="none" w:sz="0" w:space="0" w:color="auto"/>
            <w:left w:val="none" w:sz="0" w:space="0" w:color="auto"/>
            <w:bottom w:val="none" w:sz="0" w:space="0" w:color="auto"/>
            <w:right w:val="none" w:sz="0" w:space="0" w:color="auto"/>
          </w:divBdr>
        </w:div>
        <w:div w:id="294528960">
          <w:marLeft w:val="640"/>
          <w:marRight w:val="0"/>
          <w:marTop w:val="0"/>
          <w:marBottom w:val="0"/>
          <w:divBdr>
            <w:top w:val="none" w:sz="0" w:space="0" w:color="auto"/>
            <w:left w:val="none" w:sz="0" w:space="0" w:color="auto"/>
            <w:bottom w:val="none" w:sz="0" w:space="0" w:color="auto"/>
            <w:right w:val="none" w:sz="0" w:space="0" w:color="auto"/>
          </w:divBdr>
        </w:div>
        <w:div w:id="313142381">
          <w:marLeft w:val="640"/>
          <w:marRight w:val="0"/>
          <w:marTop w:val="0"/>
          <w:marBottom w:val="0"/>
          <w:divBdr>
            <w:top w:val="none" w:sz="0" w:space="0" w:color="auto"/>
            <w:left w:val="none" w:sz="0" w:space="0" w:color="auto"/>
            <w:bottom w:val="none" w:sz="0" w:space="0" w:color="auto"/>
            <w:right w:val="none" w:sz="0" w:space="0" w:color="auto"/>
          </w:divBdr>
        </w:div>
        <w:div w:id="336809602">
          <w:marLeft w:val="640"/>
          <w:marRight w:val="0"/>
          <w:marTop w:val="0"/>
          <w:marBottom w:val="0"/>
          <w:divBdr>
            <w:top w:val="none" w:sz="0" w:space="0" w:color="auto"/>
            <w:left w:val="none" w:sz="0" w:space="0" w:color="auto"/>
            <w:bottom w:val="none" w:sz="0" w:space="0" w:color="auto"/>
            <w:right w:val="none" w:sz="0" w:space="0" w:color="auto"/>
          </w:divBdr>
        </w:div>
        <w:div w:id="340351324">
          <w:marLeft w:val="640"/>
          <w:marRight w:val="0"/>
          <w:marTop w:val="0"/>
          <w:marBottom w:val="0"/>
          <w:divBdr>
            <w:top w:val="none" w:sz="0" w:space="0" w:color="auto"/>
            <w:left w:val="none" w:sz="0" w:space="0" w:color="auto"/>
            <w:bottom w:val="none" w:sz="0" w:space="0" w:color="auto"/>
            <w:right w:val="none" w:sz="0" w:space="0" w:color="auto"/>
          </w:divBdr>
        </w:div>
        <w:div w:id="350643231">
          <w:marLeft w:val="640"/>
          <w:marRight w:val="0"/>
          <w:marTop w:val="0"/>
          <w:marBottom w:val="0"/>
          <w:divBdr>
            <w:top w:val="none" w:sz="0" w:space="0" w:color="auto"/>
            <w:left w:val="none" w:sz="0" w:space="0" w:color="auto"/>
            <w:bottom w:val="none" w:sz="0" w:space="0" w:color="auto"/>
            <w:right w:val="none" w:sz="0" w:space="0" w:color="auto"/>
          </w:divBdr>
        </w:div>
        <w:div w:id="376854776">
          <w:marLeft w:val="640"/>
          <w:marRight w:val="0"/>
          <w:marTop w:val="0"/>
          <w:marBottom w:val="0"/>
          <w:divBdr>
            <w:top w:val="none" w:sz="0" w:space="0" w:color="auto"/>
            <w:left w:val="none" w:sz="0" w:space="0" w:color="auto"/>
            <w:bottom w:val="none" w:sz="0" w:space="0" w:color="auto"/>
            <w:right w:val="none" w:sz="0" w:space="0" w:color="auto"/>
          </w:divBdr>
        </w:div>
        <w:div w:id="387993751">
          <w:marLeft w:val="640"/>
          <w:marRight w:val="0"/>
          <w:marTop w:val="0"/>
          <w:marBottom w:val="0"/>
          <w:divBdr>
            <w:top w:val="none" w:sz="0" w:space="0" w:color="auto"/>
            <w:left w:val="none" w:sz="0" w:space="0" w:color="auto"/>
            <w:bottom w:val="none" w:sz="0" w:space="0" w:color="auto"/>
            <w:right w:val="none" w:sz="0" w:space="0" w:color="auto"/>
          </w:divBdr>
        </w:div>
        <w:div w:id="399645206">
          <w:marLeft w:val="640"/>
          <w:marRight w:val="0"/>
          <w:marTop w:val="0"/>
          <w:marBottom w:val="0"/>
          <w:divBdr>
            <w:top w:val="none" w:sz="0" w:space="0" w:color="auto"/>
            <w:left w:val="none" w:sz="0" w:space="0" w:color="auto"/>
            <w:bottom w:val="none" w:sz="0" w:space="0" w:color="auto"/>
            <w:right w:val="none" w:sz="0" w:space="0" w:color="auto"/>
          </w:divBdr>
        </w:div>
        <w:div w:id="448088452">
          <w:marLeft w:val="640"/>
          <w:marRight w:val="0"/>
          <w:marTop w:val="0"/>
          <w:marBottom w:val="0"/>
          <w:divBdr>
            <w:top w:val="none" w:sz="0" w:space="0" w:color="auto"/>
            <w:left w:val="none" w:sz="0" w:space="0" w:color="auto"/>
            <w:bottom w:val="none" w:sz="0" w:space="0" w:color="auto"/>
            <w:right w:val="none" w:sz="0" w:space="0" w:color="auto"/>
          </w:divBdr>
        </w:div>
        <w:div w:id="448201211">
          <w:marLeft w:val="640"/>
          <w:marRight w:val="0"/>
          <w:marTop w:val="0"/>
          <w:marBottom w:val="0"/>
          <w:divBdr>
            <w:top w:val="none" w:sz="0" w:space="0" w:color="auto"/>
            <w:left w:val="none" w:sz="0" w:space="0" w:color="auto"/>
            <w:bottom w:val="none" w:sz="0" w:space="0" w:color="auto"/>
            <w:right w:val="none" w:sz="0" w:space="0" w:color="auto"/>
          </w:divBdr>
        </w:div>
        <w:div w:id="485899659">
          <w:marLeft w:val="640"/>
          <w:marRight w:val="0"/>
          <w:marTop w:val="0"/>
          <w:marBottom w:val="0"/>
          <w:divBdr>
            <w:top w:val="none" w:sz="0" w:space="0" w:color="auto"/>
            <w:left w:val="none" w:sz="0" w:space="0" w:color="auto"/>
            <w:bottom w:val="none" w:sz="0" w:space="0" w:color="auto"/>
            <w:right w:val="none" w:sz="0" w:space="0" w:color="auto"/>
          </w:divBdr>
        </w:div>
        <w:div w:id="501428933">
          <w:marLeft w:val="640"/>
          <w:marRight w:val="0"/>
          <w:marTop w:val="0"/>
          <w:marBottom w:val="0"/>
          <w:divBdr>
            <w:top w:val="none" w:sz="0" w:space="0" w:color="auto"/>
            <w:left w:val="none" w:sz="0" w:space="0" w:color="auto"/>
            <w:bottom w:val="none" w:sz="0" w:space="0" w:color="auto"/>
            <w:right w:val="none" w:sz="0" w:space="0" w:color="auto"/>
          </w:divBdr>
        </w:div>
        <w:div w:id="560406231">
          <w:marLeft w:val="640"/>
          <w:marRight w:val="0"/>
          <w:marTop w:val="0"/>
          <w:marBottom w:val="0"/>
          <w:divBdr>
            <w:top w:val="none" w:sz="0" w:space="0" w:color="auto"/>
            <w:left w:val="none" w:sz="0" w:space="0" w:color="auto"/>
            <w:bottom w:val="none" w:sz="0" w:space="0" w:color="auto"/>
            <w:right w:val="none" w:sz="0" w:space="0" w:color="auto"/>
          </w:divBdr>
        </w:div>
        <w:div w:id="571425743">
          <w:marLeft w:val="640"/>
          <w:marRight w:val="0"/>
          <w:marTop w:val="0"/>
          <w:marBottom w:val="0"/>
          <w:divBdr>
            <w:top w:val="none" w:sz="0" w:space="0" w:color="auto"/>
            <w:left w:val="none" w:sz="0" w:space="0" w:color="auto"/>
            <w:bottom w:val="none" w:sz="0" w:space="0" w:color="auto"/>
            <w:right w:val="none" w:sz="0" w:space="0" w:color="auto"/>
          </w:divBdr>
        </w:div>
        <w:div w:id="573976455">
          <w:marLeft w:val="640"/>
          <w:marRight w:val="0"/>
          <w:marTop w:val="0"/>
          <w:marBottom w:val="0"/>
          <w:divBdr>
            <w:top w:val="none" w:sz="0" w:space="0" w:color="auto"/>
            <w:left w:val="none" w:sz="0" w:space="0" w:color="auto"/>
            <w:bottom w:val="none" w:sz="0" w:space="0" w:color="auto"/>
            <w:right w:val="none" w:sz="0" w:space="0" w:color="auto"/>
          </w:divBdr>
        </w:div>
        <w:div w:id="605237214">
          <w:marLeft w:val="640"/>
          <w:marRight w:val="0"/>
          <w:marTop w:val="0"/>
          <w:marBottom w:val="0"/>
          <w:divBdr>
            <w:top w:val="none" w:sz="0" w:space="0" w:color="auto"/>
            <w:left w:val="none" w:sz="0" w:space="0" w:color="auto"/>
            <w:bottom w:val="none" w:sz="0" w:space="0" w:color="auto"/>
            <w:right w:val="none" w:sz="0" w:space="0" w:color="auto"/>
          </w:divBdr>
        </w:div>
        <w:div w:id="660348922">
          <w:marLeft w:val="640"/>
          <w:marRight w:val="0"/>
          <w:marTop w:val="0"/>
          <w:marBottom w:val="0"/>
          <w:divBdr>
            <w:top w:val="none" w:sz="0" w:space="0" w:color="auto"/>
            <w:left w:val="none" w:sz="0" w:space="0" w:color="auto"/>
            <w:bottom w:val="none" w:sz="0" w:space="0" w:color="auto"/>
            <w:right w:val="none" w:sz="0" w:space="0" w:color="auto"/>
          </w:divBdr>
        </w:div>
        <w:div w:id="697505846">
          <w:marLeft w:val="640"/>
          <w:marRight w:val="0"/>
          <w:marTop w:val="0"/>
          <w:marBottom w:val="0"/>
          <w:divBdr>
            <w:top w:val="none" w:sz="0" w:space="0" w:color="auto"/>
            <w:left w:val="none" w:sz="0" w:space="0" w:color="auto"/>
            <w:bottom w:val="none" w:sz="0" w:space="0" w:color="auto"/>
            <w:right w:val="none" w:sz="0" w:space="0" w:color="auto"/>
          </w:divBdr>
        </w:div>
        <w:div w:id="698235744">
          <w:marLeft w:val="640"/>
          <w:marRight w:val="0"/>
          <w:marTop w:val="0"/>
          <w:marBottom w:val="0"/>
          <w:divBdr>
            <w:top w:val="none" w:sz="0" w:space="0" w:color="auto"/>
            <w:left w:val="none" w:sz="0" w:space="0" w:color="auto"/>
            <w:bottom w:val="none" w:sz="0" w:space="0" w:color="auto"/>
            <w:right w:val="none" w:sz="0" w:space="0" w:color="auto"/>
          </w:divBdr>
        </w:div>
        <w:div w:id="716050123">
          <w:marLeft w:val="640"/>
          <w:marRight w:val="0"/>
          <w:marTop w:val="0"/>
          <w:marBottom w:val="0"/>
          <w:divBdr>
            <w:top w:val="none" w:sz="0" w:space="0" w:color="auto"/>
            <w:left w:val="none" w:sz="0" w:space="0" w:color="auto"/>
            <w:bottom w:val="none" w:sz="0" w:space="0" w:color="auto"/>
            <w:right w:val="none" w:sz="0" w:space="0" w:color="auto"/>
          </w:divBdr>
        </w:div>
        <w:div w:id="800541606">
          <w:marLeft w:val="640"/>
          <w:marRight w:val="0"/>
          <w:marTop w:val="0"/>
          <w:marBottom w:val="0"/>
          <w:divBdr>
            <w:top w:val="none" w:sz="0" w:space="0" w:color="auto"/>
            <w:left w:val="none" w:sz="0" w:space="0" w:color="auto"/>
            <w:bottom w:val="none" w:sz="0" w:space="0" w:color="auto"/>
            <w:right w:val="none" w:sz="0" w:space="0" w:color="auto"/>
          </w:divBdr>
        </w:div>
        <w:div w:id="800925986">
          <w:marLeft w:val="640"/>
          <w:marRight w:val="0"/>
          <w:marTop w:val="0"/>
          <w:marBottom w:val="0"/>
          <w:divBdr>
            <w:top w:val="none" w:sz="0" w:space="0" w:color="auto"/>
            <w:left w:val="none" w:sz="0" w:space="0" w:color="auto"/>
            <w:bottom w:val="none" w:sz="0" w:space="0" w:color="auto"/>
            <w:right w:val="none" w:sz="0" w:space="0" w:color="auto"/>
          </w:divBdr>
        </w:div>
        <w:div w:id="803698984">
          <w:marLeft w:val="640"/>
          <w:marRight w:val="0"/>
          <w:marTop w:val="0"/>
          <w:marBottom w:val="0"/>
          <w:divBdr>
            <w:top w:val="none" w:sz="0" w:space="0" w:color="auto"/>
            <w:left w:val="none" w:sz="0" w:space="0" w:color="auto"/>
            <w:bottom w:val="none" w:sz="0" w:space="0" w:color="auto"/>
            <w:right w:val="none" w:sz="0" w:space="0" w:color="auto"/>
          </w:divBdr>
        </w:div>
        <w:div w:id="806436972">
          <w:marLeft w:val="640"/>
          <w:marRight w:val="0"/>
          <w:marTop w:val="0"/>
          <w:marBottom w:val="0"/>
          <w:divBdr>
            <w:top w:val="none" w:sz="0" w:space="0" w:color="auto"/>
            <w:left w:val="none" w:sz="0" w:space="0" w:color="auto"/>
            <w:bottom w:val="none" w:sz="0" w:space="0" w:color="auto"/>
            <w:right w:val="none" w:sz="0" w:space="0" w:color="auto"/>
          </w:divBdr>
        </w:div>
        <w:div w:id="875120077">
          <w:marLeft w:val="640"/>
          <w:marRight w:val="0"/>
          <w:marTop w:val="0"/>
          <w:marBottom w:val="0"/>
          <w:divBdr>
            <w:top w:val="none" w:sz="0" w:space="0" w:color="auto"/>
            <w:left w:val="none" w:sz="0" w:space="0" w:color="auto"/>
            <w:bottom w:val="none" w:sz="0" w:space="0" w:color="auto"/>
            <w:right w:val="none" w:sz="0" w:space="0" w:color="auto"/>
          </w:divBdr>
        </w:div>
        <w:div w:id="894658199">
          <w:marLeft w:val="640"/>
          <w:marRight w:val="0"/>
          <w:marTop w:val="0"/>
          <w:marBottom w:val="0"/>
          <w:divBdr>
            <w:top w:val="none" w:sz="0" w:space="0" w:color="auto"/>
            <w:left w:val="none" w:sz="0" w:space="0" w:color="auto"/>
            <w:bottom w:val="none" w:sz="0" w:space="0" w:color="auto"/>
            <w:right w:val="none" w:sz="0" w:space="0" w:color="auto"/>
          </w:divBdr>
        </w:div>
        <w:div w:id="902715508">
          <w:marLeft w:val="640"/>
          <w:marRight w:val="0"/>
          <w:marTop w:val="0"/>
          <w:marBottom w:val="0"/>
          <w:divBdr>
            <w:top w:val="none" w:sz="0" w:space="0" w:color="auto"/>
            <w:left w:val="none" w:sz="0" w:space="0" w:color="auto"/>
            <w:bottom w:val="none" w:sz="0" w:space="0" w:color="auto"/>
            <w:right w:val="none" w:sz="0" w:space="0" w:color="auto"/>
          </w:divBdr>
        </w:div>
        <w:div w:id="954870318">
          <w:marLeft w:val="640"/>
          <w:marRight w:val="0"/>
          <w:marTop w:val="0"/>
          <w:marBottom w:val="0"/>
          <w:divBdr>
            <w:top w:val="none" w:sz="0" w:space="0" w:color="auto"/>
            <w:left w:val="none" w:sz="0" w:space="0" w:color="auto"/>
            <w:bottom w:val="none" w:sz="0" w:space="0" w:color="auto"/>
            <w:right w:val="none" w:sz="0" w:space="0" w:color="auto"/>
          </w:divBdr>
        </w:div>
        <w:div w:id="983512209">
          <w:marLeft w:val="640"/>
          <w:marRight w:val="0"/>
          <w:marTop w:val="0"/>
          <w:marBottom w:val="0"/>
          <w:divBdr>
            <w:top w:val="none" w:sz="0" w:space="0" w:color="auto"/>
            <w:left w:val="none" w:sz="0" w:space="0" w:color="auto"/>
            <w:bottom w:val="none" w:sz="0" w:space="0" w:color="auto"/>
            <w:right w:val="none" w:sz="0" w:space="0" w:color="auto"/>
          </w:divBdr>
        </w:div>
        <w:div w:id="996105393">
          <w:marLeft w:val="640"/>
          <w:marRight w:val="0"/>
          <w:marTop w:val="0"/>
          <w:marBottom w:val="0"/>
          <w:divBdr>
            <w:top w:val="none" w:sz="0" w:space="0" w:color="auto"/>
            <w:left w:val="none" w:sz="0" w:space="0" w:color="auto"/>
            <w:bottom w:val="none" w:sz="0" w:space="0" w:color="auto"/>
            <w:right w:val="none" w:sz="0" w:space="0" w:color="auto"/>
          </w:divBdr>
        </w:div>
        <w:div w:id="1006830906">
          <w:marLeft w:val="640"/>
          <w:marRight w:val="0"/>
          <w:marTop w:val="0"/>
          <w:marBottom w:val="0"/>
          <w:divBdr>
            <w:top w:val="none" w:sz="0" w:space="0" w:color="auto"/>
            <w:left w:val="none" w:sz="0" w:space="0" w:color="auto"/>
            <w:bottom w:val="none" w:sz="0" w:space="0" w:color="auto"/>
            <w:right w:val="none" w:sz="0" w:space="0" w:color="auto"/>
          </w:divBdr>
        </w:div>
        <w:div w:id="1010762435">
          <w:marLeft w:val="640"/>
          <w:marRight w:val="0"/>
          <w:marTop w:val="0"/>
          <w:marBottom w:val="0"/>
          <w:divBdr>
            <w:top w:val="none" w:sz="0" w:space="0" w:color="auto"/>
            <w:left w:val="none" w:sz="0" w:space="0" w:color="auto"/>
            <w:bottom w:val="none" w:sz="0" w:space="0" w:color="auto"/>
            <w:right w:val="none" w:sz="0" w:space="0" w:color="auto"/>
          </w:divBdr>
        </w:div>
        <w:div w:id="1041252225">
          <w:marLeft w:val="640"/>
          <w:marRight w:val="0"/>
          <w:marTop w:val="0"/>
          <w:marBottom w:val="0"/>
          <w:divBdr>
            <w:top w:val="none" w:sz="0" w:space="0" w:color="auto"/>
            <w:left w:val="none" w:sz="0" w:space="0" w:color="auto"/>
            <w:bottom w:val="none" w:sz="0" w:space="0" w:color="auto"/>
            <w:right w:val="none" w:sz="0" w:space="0" w:color="auto"/>
          </w:divBdr>
        </w:div>
        <w:div w:id="1061441190">
          <w:marLeft w:val="640"/>
          <w:marRight w:val="0"/>
          <w:marTop w:val="0"/>
          <w:marBottom w:val="0"/>
          <w:divBdr>
            <w:top w:val="none" w:sz="0" w:space="0" w:color="auto"/>
            <w:left w:val="none" w:sz="0" w:space="0" w:color="auto"/>
            <w:bottom w:val="none" w:sz="0" w:space="0" w:color="auto"/>
            <w:right w:val="none" w:sz="0" w:space="0" w:color="auto"/>
          </w:divBdr>
        </w:div>
        <w:div w:id="1114979352">
          <w:marLeft w:val="640"/>
          <w:marRight w:val="0"/>
          <w:marTop w:val="0"/>
          <w:marBottom w:val="0"/>
          <w:divBdr>
            <w:top w:val="none" w:sz="0" w:space="0" w:color="auto"/>
            <w:left w:val="none" w:sz="0" w:space="0" w:color="auto"/>
            <w:bottom w:val="none" w:sz="0" w:space="0" w:color="auto"/>
            <w:right w:val="none" w:sz="0" w:space="0" w:color="auto"/>
          </w:divBdr>
        </w:div>
        <w:div w:id="1122766837">
          <w:marLeft w:val="640"/>
          <w:marRight w:val="0"/>
          <w:marTop w:val="0"/>
          <w:marBottom w:val="0"/>
          <w:divBdr>
            <w:top w:val="none" w:sz="0" w:space="0" w:color="auto"/>
            <w:left w:val="none" w:sz="0" w:space="0" w:color="auto"/>
            <w:bottom w:val="none" w:sz="0" w:space="0" w:color="auto"/>
            <w:right w:val="none" w:sz="0" w:space="0" w:color="auto"/>
          </w:divBdr>
        </w:div>
        <w:div w:id="1144006445">
          <w:marLeft w:val="640"/>
          <w:marRight w:val="0"/>
          <w:marTop w:val="0"/>
          <w:marBottom w:val="0"/>
          <w:divBdr>
            <w:top w:val="none" w:sz="0" w:space="0" w:color="auto"/>
            <w:left w:val="none" w:sz="0" w:space="0" w:color="auto"/>
            <w:bottom w:val="none" w:sz="0" w:space="0" w:color="auto"/>
            <w:right w:val="none" w:sz="0" w:space="0" w:color="auto"/>
          </w:divBdr>
        </w:div>
        <w:div w:id="1155072422">
          <w:marLeft w:val="640"/>
          <w:marRight w:val="0"/>
          <w:marTop w:val="0"/>
          <w:marBottom w:val="0"/>
          <w:divBdr>
            <w:top w:val="none" w:sz="0" w:space="0" w:color="auto"/>
            <w:left w:val="none" w:sz="0" w:space="0" w:color="auto"/>
            <w:bottom w:val="none" w:sz="0" w:space="0" w:color="auto"/>
            <w:right w:val="none" w:sz="0" w:space="0" w:color="auto"/>
          </w:divBdr>
        </w:div>
        <w:div w:id="1157769770">
          <w:marLeft w:val="640"/>
          <w:marRight w:val="0"/>
          <w:marTop w:val="0"/>
          <w:marBottom w:val="0"/>
          <w:divBdr>
            <w:top w:val="none" w:sz="0" w:space="0" w:color="auto"/>
            <w:left w:val="none" w:sz="0" w:space="0" w:color="auto"/>
            <w:bottom w:val="none" w:sz="0" w:space="0" w:color="auto"/>
            <w:right w:val="none" w:sz="0" w:space="0" w:color="auto"/>
          </w:divBdr>
        </w:div>
        <w:div w:id="1181047108">
          <w:marLeft w:val="640"/>
          <w:marRight w:val="0"/>
          <w:marTop w:val="0"/>
          <w:marBottom w:val="0"/>
          <w:divBdr>
            <w:top w:val="none" w:sz="0" w:space="0" w:color="auto"/>
            <w:left w:val="none" w:sz="0" w:space="0" w:color="auto"/>
            <w:bottom w:val="none" w:sz="0" w:space="0" w:color="auto"/>
            <w:right w:val="none" w:sz="0" w:space="0" w:color="auto"/>
          </w:divBdr>
        </w:div>
        <w:div w:id="1184975836">
          <w:marLeft w:val="640"/>
          <w:marRight w:val="0"/>
          <w:marTop w:val="0"/>
          <w:marBottom w:val="0"/>
          <w:divBdr>
            <w:top w:val="none" w:sz="0" w:space="0" w:color="auto"/>
            <w:left w:val="none" w:sz="0" w:space="0" w:color="auto"/>
            <w:bottom w:val="none" w:sz="0" w:space="0" w:color="auto"/>
            <w:right w:val="none" w:sz="0" w:space="0" w:color="auto"/>
          </w:divBdr>
        </w:div>
        <w:div w:id="1216039041">
          <w:marLeft w:val="640"/>
          <w:marRight w:val="0"/>
          <w:marTop w:val="0"/>
          <w:marBottom w:val="0"/>
          <w:divBdr>
            <w:top w:val="none" w:sz="0" w:space="0" w:color="auto"/>
            <w:left w:val="none" w:sz="0" w:space="0" w:color="auto"/>
            <w:bottom w:val="none" w:sz="0" w:space="0" w:color="auto"/>
            <w:right w:val="none" w:sz="0" w:space="0" w:color="auto"/>
          </w:divBdr>
        </w:div>
        <w:div w:id="1223440518">
          <w:marLeft w:val="640"/>
          <w:marRight w:val="0"/>
          <w:marTop w:val="0"/>
          <w:marBottom w:val="0"/>
          <w:divBdr>
            <w:top w:val="none" w:sz="0" w:space="0" w:color="auto"/>
            <w:left w:val="none" w:sz="0" w:space="0" w:color="auto"/>
            <w:bottom w:val="none" w:sz="0" w:space="0" w:color="auto"/>
            <w:right w:val="none" w:sz="0" w:space="0" w:color="auto"/>
          </w:divBdr>
        </w:div>
        <w:div w:id="1308363519">
          <w:marLeft w:val="640"/>
          <w:marRight w:val="0"/>
          <w:marTop w:val="0"/>
          <w:marBottom w:val="0"/>
          <w:divBdr>
            <w:top w:val="none" w:sz="0" w:space="0" w:color="auto"/>
            <w:left w:val="none" w:sz="0" w:space="0" w:color="auto"/>
            <w:bottom w:val="none" w:sz="0" w:space="0" w:color="auto"/>
            <w:right w:val="none" w:sz="0" w:space="0" w:color="auto"/>
          </w:divBdr>
        </w:div>
        <w:div w:id="1335183620">
          <w:marLeft w:val="640"/>
          <w:marRight w:val="0"/>
          <w:marTop w:val="0"/>
          <w:marBottom w:val="0"/>
          <w:divBdr>
            <w:top w:val="none" w:sz="0" w:space="0" w:color="auto"/>
            <w:left w:val="none" w:sz="0" w:space="0" w:color="auto"/>
            <w:bottom w:val="none" w:sz="0" w:space="0" w:color="auto"/>
            <w:right w:val="none" w:sz="0" w:space="0" w:color="auto"/>
          </w:divBdr>
        </w:div>
        <w:div w:id="1365322485">
          <w:marLeft w:val="640"/>
          <w:marRight w:val="0"/>
          <w:marTop w:val="0"/>
          <w:marBottom w:val="0"/>
          <w:divBdr>
            <w:top w:val="none" w:sz="0" w:space="0" w:color="auto"/>
            <w:left w:val="none" w:sz="0" w:space="0" w:color="auto"/>
            <w:bottom w:val="none" w:sz="0" w:space="0" w:color="auto"/>
            <w:right w:val="none" w:sz="0" w:space="0" w:color="auto"/>
          </w:divBdr>
        </w:div>
        <w:div w:id="1380547607">
          <w:marLeft w:val="640"/>
          <w:marRight w:val="0"/>
          <w:marTop w:val="0"/>
          <w:marBottom w:val="0"/>
          <w:divBdr>
            <w:top w:val="none" w:sz="0" w:space="0" w:color="auto"/>
            <w:left w:val="none" w:sz="0" w:space="0" w:color="auto"/>
            <w:bottom w:val="none" w:sz="0" w:space="0" w:color="auto"/>
            <w:right w:val="none" w:sz="0" w:space="0" w:color="auto"/>
          </w:divBdr>
        </w:div>
        <w:div w:id="1391270121">
          <w:marLeft w:val="640"/>
          <w:marRight w:val="0"/>
          <w:marTop w:val="0"/>
          <w:marBottom w:val="0"/>
          <w:divBdr>
            <w:top w:val="none" w:sz="0" w:space="0" w:color="auto"/>
            <w:left w:val="none" w:sz="0" w:space="0" w:color="auto"/>
            <w:bottom w:val="none" w:sz="0" w:space="0" w:color="auto"/>
            <w:right w:val="none" w:sz="0" w:space="0" w:color="auto"/>
          </w:divBdr>
        </w:div>
        <w:div w:id="1406538225">
          <w:marLeft w:val="640"/>
          <w:marRight w:val="0"/>
          <w:marTop w:val="0"/>
          <w:marBottom w:val="0"/>
          <w:divBdr>
            <w:top w:val="none" w:sz="0" w:space="0" w:color="auto"/>
            <w:left w:val="none" w:sz="0" w:space="0" w:color="auto"/>
            <w:bottom w:val="none" w:sz="0" w:space="0" w:color="auto"/>
            <w:right w:val="none" w:sz="0" w:space="0" w:color="auto"/>
          </w:divBdr>
        </w:div>
        <w:div w:id="1436830399">
          <w:marLeft w:val="640"/>
          <w:marRight w:val="0"/>
          <w:marTop w:val="0"/>
          <w:marBottom w:val="0"/>
          <w:divBdr>
            <w:top w:val="none" w:sz="0" w:space="0" w:color="auto"/>
            <w:left w:val="none" w:sz="0" w:space="0" w:color="auto"/>
            <w:bottom w:val="none" w:sz="0" w:space="0" w:color="auto"/>
            <w:right w:val="none" w:sz="0" w:space="0" w:color="auto"/>
          </w:divBdr>
        </w:div>
        <w:div w:id="1447693247">
          <w:marLeft w:val="640"/>
          <w:marRight w:val="0"/>
          <w:marTop w:val="0"/>
          <w:marBottom w:val="0"/>
          <w:divBdr>
            <w:top w:val="none" w:sz="0" w:space="0" w:color="auto"/>
            <w:left w:val="none" w:sz="0" w:space="0" w:color="auto"/>
            <w:bottom w:val="none" w:sz="0" w:space="0" w:color="auto"/>
            <w:right w:val="none" w:sz="0" w:space="0" w:color="auto"/>
          </w:divBdr>
        </w:div>
        <w:div w:id="1467435468">
          <w:marLeft w:val="640"/>
          <w:marRight w:val="0"/>
          <w:marTop w:val="0"/>
          <w:marBottom w:val="0"/>
          <w:divBdr>
            <w:top w:val="none" w:sz="0" w:space="0" w:color="auto"/>
            <w:left w:val="none" w:sz="0" w:space="0" w:color="auto"/>
            <w:bottom w:val="none" w:sz="0" w:space="0" w:color="auto"/>
            <w:right w:val="none" w:sz="0" w:space="0" w:color="auto"/>
          </w:divBdr>
        </w:div>
        <w:div w:id="1516844343">
          <w:marLeft w:val="640"/>
          <w:marRight w:val="0"/>
          <w:marTop w:val="0"/>
          <w:marBottom w:val="0"/>
          <w:divBdr>
            <w:top w:val="none" w:sz="0" w:space="0" w:color="auto"/>
            <w:left w:val="none" w:sz="0" w:space="0" w:color="auto"/>
            <w:bottom w:val="none" w:sz="0" w:space="0" w:color="auto"/>
            <w:right w:val="none" w:sz="0" w:space="0" w:color="auto"/>
          </w:divBdr>
        </w:div>
        <w:div w:id="1558781061">
          <w:marLeft w:val="640"/>
          <w:marRight w:val="0"/>
          <w:marTop w:val="0"/>
          <w:marBottom w:val="0"/>
          <w:divBdr>
            <w:top w:val="none" w:sz="0" w:space="0" w:color="auto"/>
            <w:left w:val="none" w:sz="0" w:space="0" w:color="auto"/>
            <w:bottom w:val="none" w:sz="0" w:space="0" w:color="auto"/>
            <w:right w:val="none" w:sz="0" w:space="0" w:color="auto"/>
          </w:divBdr>
        </w:div>
        <w:div w:id="1625036976">
          <w:marLeft w:val="640"/>
          <w:marRight w:val="0"/>
          <w:marTop w:val="0"/>
          <w:marBottom w:val="0"/>
          <w:divBdr>
            <w:top w:val="none" w:sz="0" w:space="0" w:color="auto"/>
            <w:left w:val="none" w:sz="0" w:space="0" w:color="auto"/>
            <w:bottom w:val="none" w:sz="0" w:space="0" w:color="auto"/>
            <w:right w:val="none" w:sz="0" w:space="0" w:color="auto"/>
          </w:divBdr>
        </w:div>
        <w:div w:id="1626276993">
          <w:marLeft w:val="640"/>
          <w:marRight w:val="0"/>
          <w:marTop w:val="0"/>
          <w:marBottom w:val="0"/>
          <w:divBdr>
            <w:top w:val="none" w:sz="0" w:space="0" w:color="auto"/>
            <w:left w:val="none" w:sz="0" w:space="0" w:color="auto"/>
            <w:bottom w:val="none" w:sz="0" w:space="0" w:color="auto"/>
            <w:right w:val="none" w:sz="0" w:space="0" w:color="auto"/>
          </w:divBdr>
        </w:div>
        <w:div w:id="1639527706">
          <w:marLeft w:val="640"/>
          <w:marRight w:val="0"/>
          <w:marTop w:val="0"/>
          <w:marBottom w:val="0"/>
          <w:divBdr>
            <w:top w:val="none" w:sz="0" w:space="0" w:color="auto"/>
            <w:left w:val="none" w:sz="0" w:space="0" w:color="auto"/>
            <w:bottom w:val="none" w:sz="0" w:space="0" w:color="auto"/>
            <w:right w:val="none" w:sz="0" w:space="0" w:color="auto"/>
          </w:divBdr>
        </w:div>
        <w:div w:id="1640304803">
          <w:marLeft w:val="640"/>
          <w:marRight w:val="0"/>
          <w:marTop w:val="0"/>
          <w:marBottom w:val="0"/>
          <w:divBdr>
            <w:top w:val="none" w:sz="0" w:space="0" w:color="auto"/>
            <w:left w:val="none" w:sz="0" w:space="0" w:color="auto"/>
            <w:bottom w:val="none" w:sz="0" w:space="0" w:color="auto"/>
            <w:right w:val="none" w:sz="0" w:space="0" w:color="auto"/>
          </w:divBdr>
        </w:div>
        <w:div w:id="1640644631">
          <w:marLeft w:val="640"/>
          <w:marRight w:val="0"/>
          <w:marTop w:val="0"/>
          <w:marBottom w:val="0"/>
          <w:divBdr>
            <w:top w:val="none" w:sz="0" w:space="0" w:color="auto"/>
            <w:left w:val="none" w:sz="0" w:space="0" w:color="auto"/>
            <w:bottom w:val="none" w:sz="0" w:space="0" w:color="auto"/>
            <w:right w:val="none" w:sz="0" w:space="0" w:color="auto"/>
          </w:divBdr>
        </w:div>
        <w:div w:id="1646819048">
          <w:marLeft w:val="640"/>
          <w:marRight w:val="0"/>
          <w:marTop w:val="0"/>
          <w:marBottom w:val="0"/>
          <w:divBdr>
            <w:top w:val="none" w:sz="0" w:space="0" w:color="auto"/>
            <w:left w:val="none" w:sz="0" w:space="0" w:color="auto"/>
            <w:bottom w:val="none" w:sz="0" w:space="0" w:color="auto"/>
            <w:right w:val="none" w:sz="0" w:space="0" w:color="auto"/>
          </w:divBdr>
        </w:div>
        <w:div w:id="1649943479">
          <w:marLeft w:val="640"/>
          <w:marRight w:val="0"/>
          <w:marTop w:val="0"/>
          <w:marBottom w:val="0"/>
          <w:divBdr>
            <w:top w:val="none" w:sz="0" w:space="0" w:color="auto"/>
            <w:left w:val="none" w:sz="0" w:space="0" w:color="auto"/>
            <w:bottom w:val="none" w:sz="0" w:space="0" w:color="auto"/>
            <w:right w:val="none" w:sz="0" w:space="0" w:color="auto"/>
          </w:divBdr>
        </w:div>
        <w:div w:id="1696416488">
          <w:marLeft w:val="640"/>
          <w:marRight w:val="0"/>
          <w:marTop w:val="0"/>
          <w:marBottom w:val="0"/>
          <w:divBdr>
            <w:top w:val="none" w:sz="0" w:space="0" w:color="auto"/>
            <w:left w:val="none" w:sz="0" w:space="0" w:color="auto"/>
            <w:bottom w:val="none" w:sz="0" w:space="0" w:color="auto"/>
            <w:right w:val="none" w:sz="0" w:space="0" w:color="auto"/>
          </w:divBdr>
        </w:div>
        <w:div w:id="1771392360">
          <w:marLeft w:val="640"/>
          <w:marRight w:val="0"/>
          <w:marTop w:val="0"/>
          <w:marBottom w:val="0"/>
          <w:divBdr>
            <w:top w:val="none" w:sz="0" w:space="0" w:color="auto"/>
            <w:left w:val="none" w:sz="0" w:space="0" w:color="auto"/>
            <w:bottom w:val="none" w:sz="0" w:space="0" w:color="auto"/>
            <w:right w:val="none" w:sz="0" w:space="0" w:color="auto"/>
          </w:divBdr>
        </w:div>
        <w:div w:id="1802575054">
          <w:marLeft w:val="640"/>
          <w:marRight w:val="0"/>
          <w:marTop w:val="0"/>
          <w:marBottom w:val="0"/>
          <w:divBdr>
            <w:top w:val="none" w:sz="0" w:space="0" w:color="auto"/>
            <w:left w:val="none" w:sz="0" w:space="0" w:color="auto"/>
            <w:bottom w:val="none" w:sz="0" w:space="0" w:color="auto"/>
            <w:right w:val="none" w:sz="0" w:space="0" w:color="auto"/>
          </w:divBdr>
        </w:div>
        <w:div w:id="1896546728">
          <w:marLeft w:val="640"/>
          <w:marRight w:val="0"/>
          <w:marTop w:val="0"/>
          <w:marBottom w:val="0"/>
          <w:divBdr>
            <w:top w:val="none" w:sz="0" w:space="0" w:color="auto"/>
            <w:left w:val="none" w:sz="0" w:space="0" w:color="auto"/>
            <w:bottom w:val="none" w:sz="0" w:space="0" w:color="auto"/>
            <w:right w:val="none" w:sz="0" w:space="0" w:color="auto"/>
          </w:divBdr>
        </w:div>
        <w:div w:id="1900553978">
          <w:marLeft w:val="640"/>
          <w:marRight w:val="0"/>
          <w:marTop w:val="0"/>
          <w:marBottom w:val="0"/>
          <w:divBdr>
            <w:top w:val="none" w:sz="0" w:space="0" w:color="auto"/>
            <w:left w:val="none" w:sz="0" w:space="0" w:color="auto"/>
            <w:bottom w:val="none" w:sz="0" w:space="0" w:color="auto"/>
            <w:right w:val="none" w:sz="0" w:space="0" w:color="auto"/>
          </w:divBdr>
        </w:div>
        <w:div w:id="1917397189">
          <w:marLeft w:val="640"/>
          <w:marRight w:val="0"/>
          <w:marTop w:val="0"/>
          <w:marBottom w:val="0"/>
          <w:divBdr>
            <w:top w:val="none" w:sz="0" w:space="0" w:color="auto"/>
            <w:left w:val="none" w:sz="0" w:space="0" w:color="auto"/>
            <w:bottom w:val="none" w:sz="0" w:space="0" w:color="auto"/>
            <w:right w:val="none" w:sz="0" w:space="0" w:color="auto"/>
          </w:divBdr>
        </w:div>
        <w:div w:id="1983775131">
          <w:marLeft w:val="640"/>
          <w:marRight w:val="0"/>
          <w:marTop w:val="0"/>
          <w:marBottom w:val="0"/>
          <w:divBdr>
            <w:top w:val="none" w:sz="0" w:space="0" w:color="auto"/>
            <w:left w:val="none" w:sz="0" w:space="0" w:color="auto"/>
            <w:bottom w:val="none" w:sz="0" w:space="0" w:color="auto"/>
            <w:right w:val="none" w:sz="0" w:space="0" w:color="auto"/>
          </w:divBdr>
        </w:div>
        <w:div w:id="1984117295">
          <w:marLeft w:val="640"/>
          <w:marRight w:val="0"/>
          <w:marTop w:val="0"/>
          <w:marBottom w:val="0"/>
          <w:divBdr>
            <w:top w:val="none" w:sz="0" w:space="0" w:color="auto"/>
            <w:left w:val="none" w:sz="0" w:space="0" w:color="auto"/>
            <w:bottom w:val="none" w:sz="0" w:space="0" w:color="auto"/>
            <w:right w:val="none" w:sz="0" w:space="0" w:color="auto"/>
          </w:divBdr>
        </w:div>
        <w:div w:id="2106025893">
          <w:marLeft w:val="640"/>
          <w:marRight w:val="0"/>
          <w:marTop w:val="0"/>
          <w:marBottom w:val="0"/>
          <w:divBdr>
            <w:top w:val="none" w:sz="0" w:space="0" w:color="auto"/>
            <w:left w:val="none" w:sz="0" w:space="0" w:color="auto"/>
            <w:bottom w:val="none" w:sz="0" w:space="0" w:color="auto"/>
            <w:right w:val="none" w:sz="0" w:space="0" w:color="auto"/>
          </w:divBdr>
        </w:div>
        <w:div w:id="2134253093">
          <w:marLeft w:val="640"/>
          <w:marRight w:val="0"/>
          <w:marTop w:val="0"/>
          <w:marBottom w:val="0"/>
          <w:divBdr>
            <w:top w:val="none" w:sz="0" w:space="0" w:color="auto"/>
            <w:left w:val="none" w:sz="0" w:space="0" w:color="auto"/>
            <w:bottom w:val="none" w:sz="0" w:space="0" w:color="auto"/>
            <w:right w:val="none" w:sz="0" w:space="0" w:color="auto"/>
          </w:divBdr>
        </w:div>
        <w:div w:id="2142338108">
          <w:marLeft w:val="640"/>
          <w:marRight w:val="0"/>
          <w:marTop w:val="0"/>
          <w:marBottom w:val="0"/>
          <w:divBdr>
            <w:top w:val="none" w:sz="0" w:space="0" w:color="auto"/>
            <w:left w:val="none" w:sz="0" w:space="0" w:color="auto"/>
            <w:bottom w:val="none" w:sz="0" w:space="0" w:color="auto"/>
            <w:right w:val="none" w:sz="0" w:space="0" w:color="auto"/>
          </w:divBdr>
        </w:div>
      </w:divsChild>
    </w:div>
    <w:div w:id="318924574">
      <w:bodyDiv w:val="1"/>
      <w:marLeft w:val="0"/>
      <w:marRight w:val="0"/>
      <w:marTop w:val="0"/>
      <w:marBottom w:val="0"/>
      <w:divBdr>
        <w:top w:val="none" w:sz="0" w:space="0" w:color="auto"/>
        <w:left w:val="none" w:sz="0" w:space="0" w:color="auto"/>
        <w:bottom w:val="none" w:sz="0" w:space="0" w:color="auto"/>
        <w:right w:val="none" w:sz="0" w:space="0" w:color="auto"/>
      </w:divBdr>
    </w:div>
    <w:div w:id="332532901">
      <w:bodyDiv w:val="1"/>
      <w:marLeft w:val="0"/>
      <w:marRight w:val="0"/>
      <w:marTop w:val="0"/>
      <w:marBottom w:val="0"/>
      <w:divBdr>
        <w:top w:val="none" w:sz="0" w:space="0" w:color="auto"/>
        <w:left w:val="none" w:sz="0" w:space="0" w:color="auto"/>
        <w:bottom w:val="none" w:sz="0" w:space="0" w:color="auto"/>
        <w:right w:val="none" w:sz="0" w:space="0" w:color="auto"/>
      </w:divBdr>
    </w:div>
    <w:div w:id="346102562">
      <w:bodyDiv w:val="1"/>
      <w:marLeft w:val="0"/>
      <w:marRight w:val="0"/>
      <w:marTop w:val="0"/>
      <w:marBottom w:val="0"/>
      <w:divBdr>
        <w:top w:val="none" w:sz="0" w:space="0" w:color="auto"/>
        <w:left w:val="none" w:sz="0" w:space="0" w:color="auto"/>
        <w:bottom w:val="none" w:sz="0" w:space="0" w:color="auto"/>
        <w:right w:val="none" w:sz="0" w:space="0" w:color="auto"/>
      </w:divBdr>
      <w:divsChild>
        <w:div w:id="29569686">
          <w:marLeft w:val="640"/>
          <w:marRight w:val="0"/>
          <w:marTop w:val="0"/>
          <w:marBottom w:val="0"/>
          <w:divBdr>
            <w:top w:val="none" w:sz="0" w:space="0" w:color="auto"/>
            <w:left w:val="none" w:sz="0" w:space="0" w:color="auto"/>
            <w:bottom w:val="none" w:sz="0" w:space="0" w:color="auto"/>
            <w:right w:val="none" w:sz="0" w:space="0" w:color="auto"/>
          </w:divBdr>
        </w:div>
        <w:div w:id="57022955">
          <w:marLeft w:val="640"/>
          <w:marRight w:val="0"/>
          <w:marTop w:val="0"/>
          <w:marBottom w:val="0"/>
          <w:divBdr>
            <w:top w:val="none" w:sz="0" w:space="0" w:color="auto"/>
            <w:left w:val="none" w:sz="0" w:space="0" w:color="auto"/>
            <w:bottom w:val="none" w:sz="0" w:space="0" w:color="auto"/>
            <w:right w:val="none" w:sz="0" w:space="0" w:color="auto"/>
          </w:divBdr>
        </w:div>
        <w:div w:id="60956336">
          <w:marLeft w:val="640"/>
          <w:marRight w:val="0"/>
          <w:marTop w:val="0"/>
          <w:marBottom w:val="0"/>
          <w:divBdr>
            <w:top w:val="none" w:sz="0" w:space="0" w:color="auto"/>
            <w:left w:val="none" w:sz="0" w:space="0" w:color="auto"/>
            <w:bottom w:val="none" w:sz="0" w:space="0" w:color="auto"/>
            <w:right w:val="none" w:sz="0" w:space="0" w:color="auto"/>
          </w:divBdr>
        </w:div>
        <w:div w:id="90666408">
          <w:marLeft w:val="640"/>
          <w:marRight w:val="0"/>
          <w:marTop w:val="0"/>
          <w:marBottom w:val="0"/>
          <w:divBdr>
            <w:top w:val="none" w:sz="0" w:space="0" w:color="auto"/>
            <w:left w:val="none" w:sz="0" w:space="0" w:color="auto"/>
            <w:bottom w:val="none" w:sz="0" w:space="0" w:color="auto"/>
            <w:right w:val="none" w:sz="0" w:space="0" w:color="auto"/>
          </w:divBdr>
        </w:div>
        <w:div w:id="101269584">
          <w:marLeft w:val="640"/>
          <w:marRight w:val="0"/>
          <w:marTop w:val="0"/>
          <w:marBottom w:val="0"/>
          <w:divBdr>
            <w:top w:val="none" w:sz="0" w:space="0" w:color="auto"/>
            <w:left w:val="none" w:sz="0" w:space="0" w:color="auto"/>
            <w:bottom w:val="none" w:sz="0" w:space="0" w:color="auto"/>
            <w:right w:val="none" w:sz="0" w:space="0" w:color="auto"/>
          </w:divBdr>
        </w:div>
        <w:div w:id="122575698">
          <w:marLeft w:val="640"/>
          <w:marRight w:val="0"/>
          <w:marTop w:val="0"/>
          <w:marBottom w:val="0"/>
          <w:divBdr>
            <w:top w:val="none" w:sz="0" w:space="0" w:color="auto"/>
            <w:left w:val="none" w:sz="0" w:space="0" w:color="auto"/>
            <w:bottom w:val="none" w:sz="0" w:space="0" w:color="auto"/>
            <w:right w:val="none" w:sz="0" w:space="0" w:color="auto"/>
          </w:divBdr>
        </w:div>
        <w:div w:id="145752962">
          <w:marLeft w:val="640"/>
          <w:marRight w:val="0"/>
          <w:marTop w:val="0"/>
          <w:marBottom w:val="0"/>
          <w:divBdr>
            <w:top w:val="none" w:sz="0" w:space="0" w:color="auto"/>
            <w:left w:val="none" w:sz="0" w:space="0" w:color="auto"/>
            <w:bottom w:val="none" w:sz="0" w:space="0" w:color="auto"/>
            <w:right w:val="none" w:sz="0" w:space="0" w:color="auto"/>
          </w:divBdr>
        </w:div>
        <w:div w:id="160656116">
          <w:marLeft w:val="640"/>
          <w:marRight w:val="0"/>
          <w:marTop w:val="0"/>
          <w:marBottom w:val="0"/>
          <w:divBdr>
            <w:top w:val="none" w:sz="0" w:space="0" w:color="auto"/>
            <w:left w:val="none" w:sz="0" w:space="0" w:color="auto"/>
            <w:bottom w:val="none" w:sz="0" w:space="0" w:color="auto"/>
            <w:right w:val="none" w:sz="0" w:space="0" w:color="auto"/>
          </w:divBdr>
        </w:div>
        <w:div w:id="189345589">
          <w:marLeft w:val="640"/>
          <w:marRight w:val="0"/>
          <w:marTop w:val="0"/>
          <w:marBottom w:val="0"/>
          <w:divBdr>
            <w:top w:val="none" w:sz="0" w:space="0" w:color="auto"/>
            <w:left w:val="none" w:sz="0" w:space="0" w:color="auto"/>
            <w:bottom w:val="none" w:sz="0" w:space="0" w:color="auto"/>
            <w:right w:val="none" w:sz="0" w:space="0" w:color="auto"/>
          </w:divBdr>
        </w:div>
        <w:div w:id="202988336">
          <w:marLeft w:val="640"/>
          <w:marRight w:val="0"/>
          <w:marTop w:val="0"/>
          <w:marBottom w:val="0"/>
          <w:divBdr>
            <w:top w:val="none" w:sz="0" w:space="0" w:color="auto"/>
            <w:left w:val="none" w:sz="0" w:space="0" w:color="auto"/>
            <w:bottom w:val="none" w:sz="0" w:space="0" w:color="auto"/>
            <w:right w:val="none" w:sz="0" w:space="0" w:color="auto"/>
          </w:divBdr>
        </w:div>
        <w:div w:id="242185307">
          <w:marLeft w:val="640"/>
          <w:marRight w:val="0"/>
          <w:marTop w:val="0"/>
          <w:marBottom w:val="0"/>
          <w:divBdr>
            <w:top w:val="none" w:sz="0" w:space="0" w:color="auto"/>
            <w:left w:val="none" w:sz="0" w:space="0" w:color="auto"/>
            <w:bottom w:val="none" w:sz="0" w:space="0" w:color="auto"/>
            <w:right w:val="none" w:sz="0" w:space="0" w:color="auto"/>
          </w:divBdr>
        </w:div>
        <w:div w:id="295454410">
          <w:marLeft w:val="640"/>
          <w:marRight w:val="0"/>
          <w:marTop w:val="0"/>
          <w:marBottom w:val="0"/>
          <w:divBdr>
            <w:top w:val="none" w:sz="0" w:space="0" w:color="auto"/>
            <w:left w:val="none" w:sz="0" w:space="0" w:color="auto"/>
            <w:bottom w:val="none" w:sz="0" w:space="0" w:color="auto"/>
            <w:right w:val="none" w:sz="0" w:space="0" w:color="auto"/>
          </w:divBdr>
        </w:div>
        <w:div w:id="310445444">
          <w:marLeft w:val="640"/>
          <w:marRight w:val="0"/>
          <w:marTop w:val="0"/>
          <w:marBottom w:val="0"/>
          <w:divBdr>
            <w:top w:val="none" w:sz="0" w:space="0" w:color="auto"/>
            <w:left w:val="none" w:sz="0" w:space="0" w:color="auto"/>
            <w:bottom w:val="none" w:sz="0" w:space="0" w:color="auto"/>
            <w:right w:val="none" w:sz="0" w:space="0" w:color="auto"/>
          </w:divBdr>
        </w:div>
        <w:div w:id="349912173">
          <w:marLeft w:val="640"/>
          <w:marRight w:val="0"/>
          <w:marTop w:val="0"/>
          <w:marBottom w:val="0"/>
          <w:divBdr>
            <w:top w:val="none" w:sz="0" w:space="0" w:color="auto"/>
            <w:left w:val="none" w:sz="0" w:space="0" w:color="auto"/>
            <w:bottom w:val="none" w:sz="0" w:space="0" w:color="auto"/>
            <w:right w:val="none" w:sz="0" w:space="0" w:color="auto"/>
          </w:divBdr>
        </w:div>
        <w:div w:id="385842017">
          <w:marLeft w:val="640"/>
          <w:marRight w:val="0"/>
          <w:marTop w:val="0"/>
          <w:marBottom w:val="0"/>
          <w:divBdr>
            <w:top w:val="none" w:sz="0" w:space="0" w:color="auto"/>
            <w:left w:val="none" w:sz="0" w:space="0" w:color="auto"/>
            <w:bottom w:val="none" w:sz="0" w:space="0" w:color="auto"/>
            <w:right w:val="none" w:sz="0" w:space="0" w:color="auto"/>
          </w:divBdr>
        </w:div>
        <w:div w:id="474882736">
          <w:marLeft w:val="640"/>
          <w:marRight w:val="0"/>
          <w:marTop w:val="0"/>
          <w:marBottom w:val="0"/>
          <w:divBdr>
            <w:top w:val="none" w:sz="0" w:space="0" w:color="auto"/>
            <w:left w:val="none" w:sz="0" w:space="0" w:color="auto"/>
            <w:bottom w:val="none" w:sz="0" w:space="0" w:color="auto"/>
            <w:right w:val="none" w:sz="0" w:space="0" w:color="auto"/>
          </w:divBdr>
        </w:div>
        <w:div w:id="475996341">
          <w:marLeft w:val="640"/>
          <w:marRight w:val="0"/>
          <w:marTop w:val="0"/>
          <w:marBottom w:val="0"/>
          <w:divBdr>
            <w:top w:val="none" w:sz="0" w:space="0" w:color="auto"/>
            <w:left w:val="none" w:sz="0" w:space="0" w:color="auto"/>
            <w:bottom w:val="none" w:sz="0" w:space="0" w:color="auto"/>
            <w:right w:val="none" w:sz="0" w:space="0" w:color="auto"/>
          </w:divBdr>
        </w:div>
        <w:div w:id="517424754">
          <w:marLeft w:val="640"/>
          <w:marRight w:val="0"/>
          <w:marTop w:val="0"/>
          <w:marBottom w:val="0"/>
          <w:divBdr>
            <w:top w:val="none" w:sz="0" w:space="0" w:color="auto"/>
            <w:left w:val="none" w:sz="0" w:space="0" w:color="auto"/>
            <w:bottom w:val="none" w:sz="0" w:space="0" w:color="auto"/>
            <w:right w:val="none" w:sz="0" w:space="0" w:color="auto"/>
          </w:divBdr>
        </w:div>
        <w:div w:id="587541402">
          <w:marLeft w:val="640"/>
          <w:marRight w:val="0"/>
          <w:marTop w:val="0"/>
          <w:marBottom w:val="0"/>
          <w:divBdr>
            <w:top w:val="none" w:sz="0" w:space="0" w:color="auto"/>
            <w:left w:val="none" w:sz="0" w:space="0" w:color="auto"/>
            <w:bottom w:val="none" w:sz="0" w:space="0" w:color="auto"/>
            <w:right w:val="none" w:sz="0" w:space="0" w:color="auto"/>
          </w:divBdr>
        </w:div>
        <w:div w:id="592010390">
          <w:marLeft w:val="640"/>
          <w:marRight w:val="0"/>
          <w:marTop w:val="0"/>
          <w:marBottom w:val="0"/>
          <w:divBdr>
            <w:top w:val="none" w:sz="0" w:space="0" w:color="auto"/>
            <w:left w:val="none" w:sz="0" w:space="0" w:color="auto"/>
            <w:bottom w:val="none" w:sz="0" w:space="0" w:color="auto"/>
            <w:right w:val="none" w:sz="0" w:space="0" w:color="auto"/>
          </w:divBdr>
        </w:div>
        <w:div w:id="596867036">
          <w:marLeft w:val="640"/>
          <w:marRight w:val="0"/>
          <w:marTop w:val="0"/>
          <w:marBottom w:val="0"/>
          <w:divBdr>
            <w:top w:val="none" w:sz="0" w:space="0" w:color="auto"/>
            <w:left w:val="none" w:sz="0" w:space="0" w:color="auto"/>
            <w:bottom w:val="none" w:sz="0" w:space="0" w:color="auto"/>
            <w:right w:val="none" w:sz="0" w:space="0" w:color="auto"/>
          </w:divBdr>
        </w:div>
        <w:div w:id="607588770">
          <w:marLeft w:val="640"/>
          <w:marRight w:val="0"/>
          <w:marTop w:val="0"/>
          <w:marBottom w:val="0"/>
          <w:divBdr>
            <w:top w:val="none" w:sz="0" w:space="0" w:color="auto"/>
            <w:left w:val="none" w:sz="0" w:space="0" w:color="auto"/>
            <w:bottom w:val="none" w:sz="0" w:space="0" w:color="auto"/>
            <w:right w:val="none" w:sz="0" w:space="0" w:color="auto"/>
          </w:divBdr>
        </w:div>
        <w:div w:id="729036152">
          <w:marLeft w:val="640"/>
          <w:marRight w:val="0"/>
          <w:marTop w:val="0"/>
          <w:marBottom w:val="0"/>
          <w:divBdr>
            <w:top w:val="none" w:sz="0" w:space="0" w:color="auto"/>
            <w:left w:val="none" w:sz="0" w:space="0" w:color="auto"/>
            <w:bottom w:val="none" w:sz="0" w:space="0" w:color="auto"/>
            <w:right w:val="none" w:sz="0" w:space="0" w:color="auto"/>
          </w:divBdr>
        </w:div>
        <w:div w:id="782308944">
          <w:marLeft w:val="640"/>
          <w:marRight w:val="0"/>
          <w:marTop w:val="0"/>
          <w:marBottom w:val="0"/>
          <w:divBdr>
            <w:top w:val="none" w:sz="0" w:space="0" w:color="auto"/>
            <w:left w:val="none" w:sz="0" w:space="0" w:color="auto"/>
            <w:bottom w:val="none" w:sz="0" w:space="0" w:color="auto"/>
            <w:right w:val="none" w:sz="0" w:space="0" w:color="auto"/>
          </w:divBdr>
        </w:div>
        <w:div w:id="891191049">
          <w:marLeft w:val="640"/>
          <w:marRight w:val="0"/>
          <w:marTop w:val="0"/>
          <w:marBottom w:val="0"/>
          <w:divBdr>
            <w:top w:val="none" w:sz="0" w:space="0" w:color="auto"/>
            <w:left w:val="none" w:sz="0" w:space="0" w:color="auto"/>
            <w:bottom w:val="none" w:sz="0" w:space="0" w:color="auto"/>
            <w:right w:val="none" w:sz="0" w:space="0" w:color="auto"/>
          </w:divBdr>
        </w:div>
        <w:div w:id="931550606">
          <w:marLeft w:val="640"/>
          <w:marRight w:val="0"/>
          <w:marTop w:val="0"/>
          <w:marBottom w:val="0"/>
          <w:divBdr>
            <w:top w:val="none" w:sz="0" w:space="0" w:color="auto"/>
            <w:left w:val="none" w:sz="0" w:space="0" w:color="auto"/>
            <w:bottom w:val="none" w:sz="0" w:space="0" w:color="auto"/>
            <w:right w:val="none" w:sz="0" w:space="0" w:color="auto"/>
          </w:divBdr>
        </w:div>
        <w:div w:id="936907743">
          <w:marLeft w:val="640"/>
          <w:marRight w:val="0"/>
          <w:marTop w:val="0"/>
          <w:marBottom w:val="0"/>
          <w:divBdr>
            <w:top w:val="none" w:sz="0" w:space="0" w:color="auto"/>
            <w:left w:val="none" w:sz="0" w:space="0" w:color="auto"/>
            <w:bottom w:val="none" w:sz="0" w:space="0" w:color="auto"/>
            <w:right w:val="none" w:sz="0" w:space="0" w:color="auto"/>
          </w:divBdr>
        </w:div>
        <w:div w:id="949700960">
          <w:marLeft w:val="640"/>
          <w:marRight w:val="0"/>
          <w:marTop w:val="0"/>
          <w:marBottom w:val="0"/>
          <w:divBdr>
            <w:top w:val="none" w:sz="0" w:space="0" w:color="auto"/>
            <w:left w:val="none" w:sz="0" w:space="0" w:color="auto"/>
            <w:bottom w:val="none" w:sz="0" w:space="0" w:color="auto"/>
            <w:right w:val="none" w:sz="0" w:space="0" w:color="auto"/>
          </w:divBdr>
        </w:div>
        <w:div w:id="1004473684">
          <w:marLeft w:val="640"/>
          <w:marRight w:val="0"/>
          <w:marTop w:val="0"/>
          <w:marBottom w:val="0"/>
          <w:divBdr>
            <w:top w:val="none" w:sz="0" w:space="0" w:color="auto"/>
            <w:left w:val="none" w:sz="0" w:space="0" w:color="auto"/>
            <w:bottom w:val="none" w:sz="0" w:space="0" w:color="auto"/>
            <w:right w:val="none" w:sz="0" w:space="0" w:color="auto"/>
          </w:divBdr>
        </w:div>
        <w:div w:id="1007905215">
          <w:marLeft w:val="640"/>
          <w:marRight w:val="0"/>
          <w:marTop w:val="0"/>
          <w:marBottom w:val="0"/>
          <w:divBdr>
            <w:top w:val="none" w:sz="0" w:space="0" w:color="auto"/>
            <w:left w:val="none" w:sz="0" w:space="0" w:color="auto"/>
            <w:bottom w:val="none" w:sz="0" w:space="0" w:color="auto"/>
            <w:right w:val="none" w:sz="0" w:space="0" w:color="auto"/>
          </w:divBdr>
        </w:div>
        <w:div w:id="1037588710">
          <w:marLeft w:val="640"/>
          <w:marRight w:val="0"/>
          <w:marTop w:val="0"/>
          <w:marBottom w:val="0"/>
          <w:divBdr>
            <w:top w:val="none" w:sz="0" w:space="0" w:color="auto"/>
            <w:left w:val="none" w:sz="0" w:space="0" w:color="auto"/>
            <w:bottom w:val="none" w:sz="0" w:space="0" w:color="auto"/>
            <w:right w:val="none" w:sz="0" w:space="0" w:color="auto"/>
          </w:divBdr>
        </w:div>
        <w:div w:id="1039862274">
          <w:marLeft w:val="640"/>
          <w:marRight w:val="0"/>
          <w:marTop w:val="0"/>
          <w:marBottom w:val="0"/>
          <w:divBdr>
            <w:top w:val="none" w:sz="0" w:space="0" w:color="auto"/>
            <w:left w:val="none" w:sz="0" w:space="0" w:color="auto"/>
            <w:bottom w:val="none" w:sz="0" w:space="0" w:color="auto"/>
            <w:right w:val="none" w:sz="0" w:space="0" w:color="auto"/>
          </w:divBdr>
        </w:div>
        <w:div w:id="1044720292">
          <w:marLeft w:val="640"/>
          <w:marRight w:val="0"/>
          <w:marTop w:val="0"/>
          <w:marBottom w:val="0"/>
          <w:divBdr>
            <w:top w:val="none" w:sz="0" w:space="0" w:color="auto"/>
            <w:left w:val="none" w:sz="0" w:space="0" w:color="auto"/>
            <w:bottom w:val="none" w:sz="0" w:space="0" w:color="auto"/>
            <w:right w:val="none" w:sz="0" w:space="0" w:color="auto"/>
          </w:divBdr>
        </w:div>
        <w:div w:id="1061101439">
          <w:marLeft w:val="640"/>
          <w:marRight w:val="0"/>
          <w:marTop w:val="0"/>
          <w:marBottom w:val="0"/>
          <w:divBdr>
            <w:top w:val="none" w:sz="0" w:space="0" w:color="auto"/>
            <w:left w:val="none" w:sz="0" w:space="0" w:color="auto"/>
            <w:bottom w:val="none" w:sz="0" w:space="0" w:color="auto"/>
            <w:right w:val="none" w:sz="0" w:space="0" w:color="auto"/>
          </w:divBdr>
        </w:div>
        <w:div w:id="1071390711">
          <w:marLeft w:val="640"/>
          <w:marRight w:val="0"/>
          <w:marTop w:val="0"/>
          <w:marBottom w:val="0"/>
          <w:divBdr>
            <w:top w:val="none" w:sz="0" w:space="0" w:color="auto"/>
            <w:left w:val="none" w:sz="0" w:space="0" w:color="auto"/>
            <w:bottom w:val="none" w:sz="0" w:space="0" w:color="auto"/>
            <w:right w:val="none" w:sz="0" w:space="0" w:color="auto"/>
          </w:divBdr>
        </w:div>
        <w:div w:id="1121917533">
          <w:marLeft w:val="640"/>
          <w:marRight w:val="0"/>
          <w:marTop w:val="0"/>
          <w:marBottom w:val="0"/>
          <w:divBdr>
            <w:top w:val="none" w:sz="0" w:space="0" w:color="auto"/>
            <w:left w:val="none" w:sz="0" w:space="0" w:color="auto"/>
            <w:bottom w:val="none" w:sz="0" w:space="0" w:color="auto"/>
            <w:right w:val="none" w:sz="0" w:space="0" w:color="auto"/>
          </w:divBdr>
        </w:div>
        <w:div w:id="1139808419">
          <w:marLeft w:val="640"/>
          <w:marRight w:val="0"/>
          <w:marTop w:val="0"/>
          <w:marBottom w:val="0"/>
          <w:divBdr>
            <w:top w:val="none" w:sz="0" w:space="0" w:color="auto"/>
            <w:left w:val="none" w:sz="0" w:space="0" w:color="auto"/>
            <w:bottom w:val="none" w:sz="0" w:space="0" w:color="auto"/>
            <w:right w:val="none" w:sz="0" w:space="0" w:color="auto"/>
          </w:divBdr>
        </w:div>
        <w:div w:id="1158422282">
          <w:marLeft w:val="640"/>
          <w:marRight w:val="0"/>
          <w:marTop w:val="0"/>
          <w:marBottom w:val="0"/>
          <w:divBdr>
            <w:top w:val="none" w:sz="0" w:space="0" w:color="auto"/>
            <w:left w:val="none" w:sz="0" w:space="0" w:color="auto"/>
            <w:bottom w:val="none" w:sz="0" w:space="0" w:color="auto"/>
            <w:right w:val="none" w:sz="0" w:space="0" w:color="auto"/>
          </w:divBdr>
        </w:div>
        <w:div w:id="1158574483">
          <w:marLeft w:val="640"/>
          <w:marRight w:val="0"/>
          <w:marTop w:val="0"/>
          <w:marBottom w:val="0"/>
          <w:divBdr>
            <w:top w:val="none" w:sz="0" w:space="0" w:color="auto"/>
            <w:left w:val="none" w:sz="0" w:space="0" w:color="auto"/>
            <w:bottom w:val="none" w:sz="0" w:space="0" w:color="auto"/>
            <w:right w:val="none" w:sz="0" w:space="0" w:color="auto"/>
          </w:divBdr>
        </w:div>
        <w:div w:id="1169370179">
          <w:marLeft w:val="640"/>
          <w:marRight w:val="0"/>
          <w:marTop w:val="0"/>
          <w:marBottom w:val="0"/>
          <w:divBdr>
            <w:top w:val="none" w:sz="0" w:space="0" w:color="auto"/>
            <w:left w:val="none" w:sz="0" w:space="0" w:color="auto"/>
            <w:bottom w:val="none" w:sz="0" w:space="0" w:color="auto"/>
            <w:right w:val="none" w:sz="0" w:space="0" w:color="auto"/>
          </w:divBdr>
        </w:div>
        <w:div w:id="1247611881">
          <w:marLeft w:val="640"/>
          <w:marRight w:val="0"/>
          <w:marTop w:val="0"/>
          <w:marBottom w:val="0"/>
          <w:divBdr>
            <w:top w:val="none" w:sz="0" w:space="0" w:color="auto"/>
            <w:left w:val="none" w:sz="0" w:space="0" w:color="auto"/>
            <w:bottom w:val="none" w:sz="0" w:space="0" w:color="auto"/>
            <w:right w:val="none" w:sz="0" w:space="0" w:color="auto"/>
          </w:divBdr>
        </w:div>
        <w:div w:id="1273367451">
          <w:marLeft w:val="640"/>
          <w:marRight w:val="0"/>
          <w:marTop w:val="0"/>
          <w:marBottom w:val="0"/>
          <w:divBdr>
            <w:top w:val="none" w:sz="0" w:space="0" w:color="auto"/>
            <w:left w:val="none" w:sz="0" w:space="0" w:color="auto"/>
            <w:bottom w:val="none" w:sz="0" w:space="0" w:color="auto"/>
            <w:right w:val="none" w:sz="0" w:space="0" w:color="auto"/>
          </w:divBdr>
        </w:div>
        <w:div w:id="1278751886">
          <w:marLeft w:val="640"/>
          <w:marRight w:val="0"/>
          <w:marTop w:val="0"/>
          <w:marBottom w:val="0"/>
          <w:divBdr>
            <w:top w:val="none" w:sz="0" w:space="0" w:color="auto"/>
            <w:left w:val="none" w:sz="0" w:space="0" w:color="auto"/>
            <w:bottom w:val="none" w:sz="0" w:space="0" w:color="auto"/>
            <w:right w:val="none" w:sz="0" w:space="0" w:color="auto"/>
          </w:divBdr>
        </w:div>
        <w:div w:id="1285389007">
          <w:marLeft w:val="640"/>
          <w:marRight w:val="0"/>
          <w:marTop w:val="0"/>
          <w:marBottom w:val="0"/>
          <w:divBdr>
            <w:top w:val="none" w:sz="0" w:space="0" w:color="auto"/>
            <w:left w:val="none" w:sz="0" w:space="0" w:color="auto"/>
            <w:bottom w:val="none" w:sz="0" w:space="0" w:color="auto"/>
            <w:right w:val="none" w:sz="0" w:space="0" w:color="auto"/>
          </w:divBdr>
        </w:div>
        <w:div w:id="1308316426">
          <w:marLeft w:val="640"/>
          <w:marRight w:val="0"/>
          <w:marTop w:val="0"/>
          <w:marBottom w:val="0"/>
          <w:divBdr>
            <w:top w:val="none" w:sz="0" w:space="0" w:color="auto"/>
            <w:left w:val="none" w:sz="0" w:space="0" w:color="auto"/>
            <w:bottom w:val="none" w:sz="0" w:space="0" w:color="auto"/>
            <w:right w:val="none" w:sz="0" w:space="0" w:color="auto"/>
          </w:divBdr>
        </w:div>
        <w:div w:id="1324091590">
          <w:marLeft w:val="640"/>
          <w:marRight w:val="0"/>
          <w:marTop w:val="0"/>
          <w:marBottom w:val="0"/>
          <w:divBdr>
            <w:top w:val="none" w:sz="0" w:space="0" w:color="auto"/>
            <w:left w:val="none" w:sz="0" w:space="0" w:color="auto"/>
            <w:bottom w:val="none" w:sz="0" w:space="0" w:color="auto"/>
            <w:right w:val="none" w:sz="0" w:space="0" w:color="auto"/>
          </w:divBdr>
        </w:div>
        <w:div w:id="1338187582">
          <w:marLeft w:val="640"/>
          <w:marRight w:val="0"/>
          <w:marTop w:val="0"/>
          <w:marBottom w:val="0"/>
          <w:divBdr>
            <w:top w:val="none" w:sz="0" w:space="0" w:color="auto"/>
            <w:left w:val="none" w:sz="0" w:space="0" w:color="auto"/>
            <w:bottom w:val="none" w:sz="0" w:space="0" w:color="auto"/>
            <w:right w:val="none" w:sz="0" w:space="0" w:color="auto"/>
          </w:divBdr>
        </w:div>
        <w:div w:id="1368330793">
          <w:marLeft w:val="640"/>
          <w:marRight w:val="0"/>
          <w:marTop w:val="0"/>
          <w:marBottom w:val="0"/>
          <w:divBdr>
            <w:top w:val="none" w:sz="0" w:space="0" w:color="auto"/>
            <w:left w:val="none" w:sz="0" w:space="0" w:color="auto"/>
            <w:bottom w:val="none" w:sz="0" w:space="0" w:color="auto"/>
            <w:right w:val="none" w:sz="0" w:space="0" w:color="auto"/>
          </w:divBdr>
        </w:div>
        <w:div w:id="1378046674">
          <w:marLeft w:val="640"/>
          <w:marRight w:val="0"/>
          <w:marTop w:val="0"/>
          <w:marBottom w:val="0"/>
          <w:divBdr>
            <w:top w:val="none" w:sz="0" w:space="0" w:color="auto"/>
            <w:left w:val="none" w:sz="0" w:space="0" w:color="auto"/>
            <w:bottom w:val="none" w:sz="0" w:space="0" w:color="auto"/>
            <w:right w:val="none" w:sz="0" w:space="0" w:color="auto"/>
          </w:divBdr>
        </w:div>
        <w:div w:id="1441801628">
          <w:marLeft w:val="640"/>
          <w:marRight w:val="0"/>
          <w:marTop w:val="0"/>
          <w:marBottom w:val="0"/>
          <w:divBdr>
            <w:top w:val="none" w:sz="0" w:space="0" w:color="auto"/>
            <w:left w:val="none" w:sz="0" w:space="0" w:color="auto"/>
            <w:bottom w:val="none" w:sz="0" w:space="0" w:color="auto"/>
            <w:right w:val="none" w:sz="0" w:space="0" w:color="auto"/>
          </w:divBdr>
        </w:div>
        <w:div w:id="1442148928">
          <w:marLeft w:val="640"/>
          <w:marRight w:val="0"/>
          <w:marTop w:val="0"/>
          <w:marBottom w:val="0"/>
          <w:divBdr>
            <w:top w:val="none" w:sz="0" w:space="0" w:color="auto"/>
            <w:left w:val="none" w:sz="0" w:space="0" w:color="auto"/>
            <w:bottom w:val="none" w:sz="0" w:space="0" w:color="auto"/>
            <w:right w:val="none" w:sz="0" w:space="0" w:color="auto"/>
          </w:divBdr>
        </w:div>
        <w:div w:id="1485197471">
          <w:marLeft w:val="640"/>
          <w:marRight w:val="0"/>
          <w:marTop w:val="0"/>
          <w:marBottom w:val="0"/>
          <w:divBdr>
            <w:top w:val="none" w:sz="0" w:space="0" w:color="auto"/>
            <w:left w:val="none" w:sz="0" w:space="0" w:color="auto"/>
            <w:bottom w:val="none" w:sz="0" w:space="0" w:color="auto"/>
            <w:right w:val="none" w:sz="0" w:space="0" w:color="auto"/>
          </w:divBdr>
        </w:div>
        <w:div w:id="1491478770">
          <w:marLeft w:val="640"/>
          <w:marRight w:val="0"/>
          <w:marTop w:val="0"/>
          <w:marBottom w:val="0"/>
          <w:divBdr>
            <w:top w:val="none" w:sz="0" w:space="0" w:color="auto"/>
            <w:left w:val="none" w:sz="0" w:space="0" w:color="auto"/>
            <w:bottom w:val="none" w:sz="0" w:space="0" w:color="auto"/>
            <w:right w:val="none" w:sz="0" w:space="0" w:color="auto"/>
          </w:divBdr>
        </w:div>
        <w:div w:id="1500074246">
          <w:marLeft w:val="640"/>
          <w:marRight w:val="0"/>
          <w:marTop w:val="0"/>
          <w:marBottom w:val="0"/>
          <w:divBdr>
            <w:top w:val="none" w:sz="0" w:space="0" w:color="auto"/>
            <w:left w:val="none" w:sz="0" w:space="0" w:color="auto"/>
            <w:bottom w:val="none" w:sz="0" w:space="0" w:color="auto"/>
            <w:right w:val="none" w:sz="0" w:space="0" w:color="auto"/>
          </w:divBdr>
        </w:div>
        <w:div w:id="1524662168">
          <w:marLeft w:val="640"/>
          <w:marRight w:val="0"/>
          <w:marTop w:val="0"/>
          <w:marBottom w:val="0"/>
          <w:divBdr>
            <w:top w:val="none" w:sz="0" w:space="0" w:color="auto"/>
            <w:left w:val="none" w:sz="0" w:space="0" w:color="auto"/>
            <w:bottom w:val="none" w:sz="0" w:space="0" w:color="auto"/>
            <w:right w:val="none" w:sz="0" w:space="0" w:color="auto"/>
          </w:divBdr>
        </w:div>
        <w:div w:id="1535539597">
          <w:marLeft w:val="640"/>
          <w:marRight w:val="0"/>
          <w:marTop w:val="0"/>
          <w:marBottom w:val="0"/>
          <w:divBdr>
            <w:top w:val="none" w:sz="0" w:space="0" w:color="auto"/>
            <w:left w:val="none" w:sz="0" w:space="0" w:color="auto"/>
            <w:bottom w:val="none" w:sz="0" w:space="0" w:color="auto"/>
            <w:right w:val="none" w:sz="0" w:space="0" w:color="auto"/>
          </w:divBdr>
        </w:div>
        <w:div w:id="1541505008">
          <w:marLeft w:val="640"/>
          <w:marRight w:val="0"/>
          <w:marTop w:val="0"/>
          <w:marBottom w:val="0"/>
          <w:divBdr>
            <w:top w:val="none" w:sz="0" w:space="0" w:color="auto"/>
            <w:left w:val="none" w:sz="0" w:space="0" w:color="auto"/>
            <w:bottom w:val="none" w:sz="0" w:space="0" w:color="auto"/>
            <w:right w:val="none" w:sz="0" w:space="0" w:color="auto"/>
          </w:divBdr>
        </w:div>
        <w:div w:id="1590046654">
          <w:marLeft w:val="640"/>
          <w:marRight w:val="0"/>
          <w:marTop w:val="0"/>
          <w:marBottom w:val="0"/>
          <w:divBdr>
            <w:top w:val="none" w:sz="0" w:space="0" w:color="auto"/>
            <w:left w:val="none" w:sz="0" w:space="0" w:color="auto"/>
            <w:bottom w:val="none" w:sz="0" w:space="0" w:color="auto"/>
            <w:right w:val="none" w:sz="0" w:space="0" w:color="auto"/>
          </w:divBdr>
        </w:div>
        <w:div w:id="1631931591">
          <w:marLeft w:val="640"/>
          <w:marRight w:val="0"/>
          <w:marTop w:val="0"/>
          <w:marBottom w:val="0"/>
          <w:divBdr>
            <w:top w:val="none" w:sz="0" w:space="0" w:color="auto"/>
            <w:left w:val="none" w:sz="0" w:space="0" w:color="auto"/>
            <w:bottom w:val="none" w:sz="0" w:space="0" w:color="auto"/>
            <w:right w:val="none" w:sz="0" w:space="0" w:color="auto"/>
          </w:divBdr>
        </w:div>
        <w:div w:id="1662662384">
          <w:marLeft w:val="640"/>
          <w:marRight w:val="0"/>
          <w:marTop w:val="0"/>
          <w:marBottom w:val="0"/>
          <w:divBdr>
            <w:top w:val="none" w:sz="0" w:space="0" w:color="auto"/>
            <w:left w:val="none" w:sz="0" w:space="0" w:color="auto"/>
            <w:bottom w:val="none" w:sz="0" w:space="0" w:color="auto"/>
            <w:right w:val="none" w:sz="0" w:space="0" w:color="auto"/>
          </w:divBdr>
        </w:div>
        <w:div w:id="1690371120">
          <w:marLeft w:val="640"/>
          <w:marRight w:val="0"/>
          <w:marTop w:val="0"/>
          <w:marBottom w:val="0"/>
          <w:divBdr>
            <w:top w:val="none" w:sz="0" w:space="0" w:color="auto"/>
            <w:left w:val="none" w:sz="0" w:space="0" w:color="auto"/>
            <w:bottom w:val="none" w:sz="0" w:space="0" w:color="auto"/>
            <w:right w:val="none" w:sz="0" w:space="0" w:color="auto"/>
          </w:divBdr>
        </w:div>
        <w:div w:id="1697806270">
          <w:marLeft w:val="640"/>
          <w:marRight w:val="0"/>
          <w:marTop w:val="0"/>
          <w:marBottom w:val="0"/>
          <w:divBdr>
            <w:top w:val="none" w:sz="0" w:space="0" w:color="auto"/>
            <w:left w:val="none" w:sz="0" w:space="0" w:color="auto"/>
            <w:bottom w:val="none" w:sz="0" w:space="0" w:color="auto"/>
            <w:right w:val="none" w:sz="0" w:space="0" w:color="auto"/>
          </w:divBdr>
        </w:div>
        <w:div w:id="1725254530">
          <w:marLeft w:val="640"/>
          <w:marRight w:val="0"/>
          <w:marTop w:val="0"/>
          <w:marBottom w:val="0"/>
          <w:divBdr>
            <w:top w:val="none" w:sz="0" w:space="0" w:color="auto"/>
            <w:left w:val="none" w:sz="0" w:space="0" w:color="auto"/>
            <w:bottom w:val="none" w:sz="0" w:space="0" w:color="auto"/>
            <w:right w:val="none" w:sz="0" w:space="0" w:color="auto"/>
          </w:divBdr>
        </w:div>
        <w:div w:id="1733230623">
          <w:marLeft w:val="640"/>
          <w:marRight w:val="0"/>
          <w:marTop w:val="0"/>
          <w:marBottom w:val="0"/>
          <w:divBdr>
            <w:top w:val="none" w:sz="0" w:space="0" w:color="auto"/>
            <w:left w:val="none" w:sz="0" w:space="0" w:color="auto"/>
            <w:bottom w:val="none" w:sz="0" w:space="0" w:color="auto"/>
            <w:right w:val="none" w:sz="0" w:space="0" w:color="auto"/>
          </w:divBdr>
        </w:div>
        <w:div w:id="1741518465">
          <w:marLeft w:val="640"/>
          <w:marRight w:val="0"/>
          <w:marTop w:val="0"/>
          <w:marBottom w:val="0"/>
          <w:divBdr>
            <w:top w:val="none" w:sz="0" w:space="0" w:color="auto"/>
            <w:left w:val="none" w:sz="0" w:space="0" w:color="auto"/>
            <w:bottom w:val="none" w:sz="0" w:space="0" w:color="auto"/>
            <w:right w:val="none" w:sz="0" w:space="0" w:color="auto"/>
          </w:divBdr>
        </w:div>
        <w:div w:id="1747799967">
          <w:marLeft w:val="640"/>
          <w:marRight w:val="0"/>
          <w:marTop w:val="0"/>
          <w:marBottom w:val="0"/>
          <w:divBdr>
            <w:top w:val="none" w:sz="0" w:space="0" w:color="auto"/>
            <w:left w:val="none" w:sz="0" w:space="0" w:color="auto"/>
            <w:bottom w:val="none" w:sz="0" w:space="0" w:color="auto"/>
            <w:right w:val="none" w:sz="0" w:space="0" w:color="auto"/>
          </w:divBdr>
        </w:div>
        <w:div w:id="1754627264">
          <w:marLeft w:val="640"/>
          <w:marRight w:val="0"/>
          <w:marTop w:val="0"/>
          <w:marBottom w:val="0"/>
          <w:divBdr>
            <w:top w:val="none" w:sz="0" w:space="0" w:color="auto"/>
            <w:left w:val="none" w:sz="0" w:space="0" w:color="auto"/>
            <w:bottom w:val="none" w:sz="0" w:space="0" w:color="auto"/>
            <w:right w:val="none" w:sz="0" w:space="0" w:color="auto"/>
          </w:divBdr>
        </w:div>
        <w:div w:id="1793088940">
          <w:marLeft w:val="640"/>
          <w:marRight w:val="0"/>
          <w:marTop w:val="0"/>
          <w:marBottom w:val="0"/>
          <w:divBdr>
            <w:top w:val="none" w:sz="0" w:space="0" w:color="auto"/>
            <w:left w:val="none" w:sz="0" w:space="0" w:color="auto"/>
            <w:bottom w:val="none" w:sz="0" w:space="0" w:color="auto"/>
            <w:right w:val="none" w:sz="0" w:space="0" w:color="auto"/>
          </w:divBdr>
        </w:div>
        <w:div w:id="1796027018">
          <w:marLeft w:val="640"/>
          <w:marRight w:val="0"/>
          <w:marTop w:val="0"/>
          <w:marBottom w:val="0"/>
          <w:divBdr>
            <w:top w:val="none" w:sz="0" w:space="0" w:color="auto"/>
            <w:left w:val="none" w:sz="0" w:space="0" w:color="auto"/>
            <w:bottom w:val="none" w:sz="0" w:space="0" w:color="auto"/>
            <w:right w:val="none" w:sz="0" w:space="0" w:color="auto"/>
          </w:divBdr>
        </w:div>
        <w:div w:id="1825273038">
          <w:marLeft w:val="640"/>
          <w:marRight w:val="0"/>
          <w:marTop w:val="0"/>
          <w:marBottom w:val="0"/>
          <w:divBdr>
            <w:top w:val="none" w:sz="0" w:space="0" w:color="auto"/>
            <w:left w:val="none" w:sz="0" w:space="0" w:color="auto"/>
            <w:bottom w:val="none" w:sz="0" w:space="0" w:color="auto"/>
            <w:right w:val="none" w:sz="0" w:space="0" w:color="auto"/>
          </w:divBdr>
        </w:div>
        <w:div w:id="1831945374">
          <w:marLeft w:val="640"/>
          <w:marRight w:val="0"/>
          <w:marTop w:val="0"/>
          <w:marBottom w:val="0"/>
          <w:divBdr>
            <w:top w:val="none" w:sz="0" w:space="0" w:color="auto"/>
            <w:left w:val="none" w:sz="0" w:space="0" w:color="auto"/>
            <w:bottom w:val="none" w:sz="0" w:space="0" w:color="auto"/>
            <w:right w:val="none" w:sz="0" w:space="0" w:color="auto"/>
          </w:divBdr>
        </w:div>
        <w:div w:id="1874491060">
          <w:marLeft w:val="640"/>
          <w:marRight w:val="0"/>
          <w:marTop w:val="0"/>
          <w:marBottom w:val="0"/>
          <w:divBdr>
            <w:top w:val="none" w:sz="0" w:space="0" w:color="auto"/>
            <w:left w:val="none" w:sz="0" w:space="0" w:color="auto"/>
            <w:bottom w:val="none" w:sz="0" w:space="0" w:color="auto"/>
            <w:right w:val="none" w:sz="0" w:space="0" w:color="auto"/>
          </w:divBdr>
        </w:div>
        <w:div w:id="1888444257">
          <w:marLeft w:val="640"/>
          <w:marRight w:val="0"/>
          <w:marTop w:val="0"/>
          <w:marBottom w:val="0"/>
          <w:divBdr>
            <w:top w:val="none" w:sz="0" w:space="0" w:color="auto"/>
            <w:left w:val="none" w:sz="0" w:space="0" w:color="auto"/>
            <w:bottom w:val="none" w:sz="0" w:space="0" w:color="auto"/>
            <w:right w:val="none" w:sz="0" w:space="0" w:color="auto"/>
          </w:divBdr>
        </w:div>
        <w:div w:id="1889612554">
          <w:marLeft w:val="640"/>
          <w:marRight w:val="0"/>
          <w:marTop w:val="0"/>
          <w:marBottom w:val="0"/>
          <w:divBdr>
            <w:top w:val="none" w:sz="0" w:space="0" w:color="auto"/>
            <w:left w:val="none" w:sz="0" w:space="0" w:color="auto"/>
            <w:bottom w:val="none" w:sz="0" w:space="0" w:color="auto"/>
            <w:right w:val="none" w:sz="0" w:space="0" w:color="auto"/>
          </w:divBdr>
        </w:div>
        <w:div w:id="1969821976">
          <w:marLeft w:val="640"/>
          <w:marRight w:val="0"/>
          <w:marTop w:val="0"/>
          <w:marBottom w:val="0"/>
          <w:divBdr>
            <w:top w:val="none" w:sz="0" w:space="0" w:color="auto"/>
            <w:left w:val="none" w:sz="0" w:space="0" w:color="auto"/>
            <w:bottom w:val="none" w:sz="0" w:space="0" w:color="auto"/>
            <w:right w:val="none" w:sz="0" w:space="0" w:color="auto"/>
          </w:divBdr>
        </w:div>
        <w:div w:id="1974016629">
          <w:marLeft w:val="640"/>
          <w:marRight w:val="0"/>
          <w:marTop w:val="0"/>
          <w:marBottom w:val="0"/>
          <w:divBdr>
            <w:top w:val="none" w:sz="0" w:space="0" w:color="auto"/>
            <w:left w:val="none" w:sz="0" w:space="0" w:color="auto"/>
            <w:bottom w:val="none" w:sz="0" w:space="0" w:color="auto"/>
            <w:right w:val="none" w:sz="0" w:space="0" w:color="auto"/>
          </w:divBdr>
        </w:div>
        <w:div w:id="1977173785">
          <w:marLeft w:val="640"/>
          <w:marRight w:val="0"/>
          <w:marTop w:val="0"/>
          <w:marBottom w:val="0"/>
          <w:divBdr>
            <w:top w:val="none" w:sz="0" w:space="0" w:color="auto"/>
            <w:left w:val="none" w:sz="0" w:space="0" w:color="auto"/>
            <w:bottom w:val="none" w:sz="0" w:space="0" w:color="auto"/>
            <w:right w:val="none" w:sz="0" w:space="0" w:color="auto"/>
          </w:divBdr>
        </w:div>
        <w:div w:id="1992712982">
          <w:marLeft w:val="640"/>
          <w:marRight w:val="0"/>
          <w:marTop w:val="0"/>
          <w:marBottom w:val="0"/>
          <w:divBdr>
            <w:top w:val="none" w:sz="0" w:space="0" w:color="auto"/>
            <w:left w:val="none" w:sz="0" w:space="0" w:color="auto"/>
            <w:bottom w:val="none" w:sz="0" w:space="0" w:color="auto"/>
            <w:right w:val="none" w:sz="0" w:space="0" w:color="auto"/>
          </w:divBdr>
        </w:div>
        <w:div w:id="2030140283">
          <w:marLeft w:val="640"/>
          <w:marRight w:val="0"/>
          <w:marTop w:val="0"/>
          <w:marBottom w:val="0"/>
          <w:divBdr>
            <w:top w:val="none" w:sz="0" w:space="0" w:color="auto"/>
            <w:left w:val="none" w:sz="0" w:space="0" w:color="auto"/>
            <w:bottom w:val="none" w:sz="0" w:space="0" w:color="auto"/>
            <w:right w:val="none" w:sz="0" w:space="0" w:color="auto"/>
          </w:divBdr>
        </w:div>
        <w:div w:id="2037002967">
          <w:marLeft w:val="640"/>
          <w:marRight w:val="0"/>
          <w:marTop w:val="0"/>
          <w:marBottom w:val="0"/>
          <w:divBdr>
            <w:top w:val="none" w:sz="0" w:space="0" w:color="auto"/>
            <w:left w:val="none" w:sz="0" w:space="0" w:color="auto"/>
            <w:bottom w:val="none" w:sz="0" w:space="0" w:color="auto"/>
            <w:right w:val="none" w:sz="0" w:space="0" w:color="auto"/>
          </w:divBdr>
        </w:div>
        <w:div w:id="2040349833">
          <w:marLeft w:val="640"/>
          <w:marRight w:val="0"/>
          <w:marTop w:val="0"/>
          <w:marBottom w:val="0"/>
          <w:divBdr>
            <w:top w:val="none" w:sz="0" w:space="0" w:color="auto"/>
            <w:left w:val="none" w:sz="0" w:space="0" w:color="auto"/>
            <w:bottom w:val="none" w:sz="0" w:space="0" w:color="auto"/>
            <w:right w:val="none" w:sz="0" w:space="0" w:color="auto"/>
          </w:divBdr>
        </w:div>
        <w:div w:id="2061707614">
          <w:marLeft w:val="640"/>
          <w:marRight w:val="0"/>
          <w:marTop w:val="0"/>
          <w:marBottom w:val="0"/>
          <w:divBdr>
            <w:top w:val="none" w:sz="0" w:space="0" w:color="auto"/>
            <w:left w:val="none" w:sz="0" w:space="0" w:color="auto"/>
            <w:bottom w:val="none" w:sz="0" w:space="0" w:color="auto"/>
            <w:right w:val="none" w:sz="0" w:space="0" w:color="auto"/>
          </w:divBdr>
        </w:div>
        <w:div w:id="2078046176">
          <w:marLeft w:val="640"/>
          <w:marRight w:val="0"/>
          <w:marTop w:val="0"/>
          <w:marBottom w:val="0"/>
          <w:divBdr>
            <w:top w:val="none" w:sz="0" w:space="0" w:color="auto"/>
            <w:left w:val="none" w:sz="0" w:space="0" w:color="auto"/>
            <w:bottom w:val="none" w:sz="0" w:space="0" w:color="auto"/>
            <w:right w:val="none" w:sz="0" w:space="0" w:color="auto"/>
          </w:divBdr>
        </w:div>
        <w:div w:id="2083791390">
          <w:marLeft w:val="640"/>
          <w:marRight w:val="0"/>
          <w:marTop w:val="0"/>
          <w:marBottom w:val="0"/>
          <w:divBdr>
            <w:top w:val="none" w:sz="0" w:space="0" w:color="auto"/>
            <w:left w:val="none" w:sz="0" w:space="0" w:color="auto"/>
            <w:bottom w:val="none" w:sz="0" w:space="0" w:color="auto"/>
            <w:right w:val="none" w:sz="0" w:space="0" w:color="auto"/>
          </w:divBdr>
        </w:div>
        <w:div w:id="2145539618">
          <w:marLeft w:val="640"/>
          <w:marRight w:val="0"/>
          <w:marTop w:val="0"/>
          <w:marBottom w:val="0"/>
          <w:divBdr>
            <w:top w:val="none" w:sz="0" w:space="0" w:color="auto"/>
            <w:left w:val="none" w:sz="0" w:space="0" w:color="auto"/>
            <w:bottom w:val="none" w:sz="0" w:space="0" w:color="auto"/>
            <w:right w:val="none" w:sz="0" w:space="0" w:color="auto"/>
          </w:divBdr>
        </w:div>
      </w:divsChild>
    </w:div>
    <w:div w:id="356859435">
      <w:bodyDiv w:val="1"/>
      <w:marLeft w:val="0"/>
      <w:marRight w:val="0"/>
      <w:marTop w:val="0"/>
      <w:marBottom w:val="0"/>
      <w:divBdr>
        <w:top w:val="none" w:sz="0" w:space="0" w:color="auto"/>
        <w:left w:val="none" w:sz="0" w:space="0" w:color="auto"/>
        <w:bottom w:val="none" w:sz="0" w:space="0" w:color="auto"/>
        <w:right w:val="none" w:sz="0" w:space="0" w:color="auto"/>
      </w:divBdr>
      <w:divsChild>
        <w:div w:id="8416105">
          <w:marLeft w:val="640"/>
          <w:marRight w:val="0"/>
          <w:marTop w:val="0"/>
          <w:marBottom w:val="0"/>
          <w:divBdr>
            <w:top w:val="none" w:sz="0" w:space="0" w:color="auto"/>
            <w:left w:val="none" w:sz="0" w:space="0" w:color="auto"/>
            <w:bottom w:val="none" w:sz="0" w:space="0" w:color="auto"/>
            <w:right w:val="none" w:sz="0" w:space="0" w:color="auto"/>
          </w:divBdr>
        </w:div>
        <w:div w:id="39789674">
          <w:marLeft w:val="640"/>
          <w:marRight w:val="0"/>
          <w:marTop w:val="0"/>
          <w:marBottom w:val="0"/>
          <w:divBdr>
            <w:top w:val="none" w:sz="0" w:space="0" w:color="auto"/>
            <w:left w:val="none" w:sz="0" w:space="0" w:color="auto"/>
            <w:bottom w:val="none" w:sz="0" w:space="0" w:color="auto"/>
            <w:right w:val="none" w:sz="0" w:space="0" w:color="auto"/>
          </w:divBdr>
        </w:div>
        <w:div w:id="45300266">
          <w:marLeft w:val="640"/>
          <w:marRight w:val="0"/>
          <w:marTop w:val="0"/>
          <w:marBottom w:val="0"/>
          <w:divBdr>
            <w:top w:val="none" w:sz="0" w:space="0" w:color="auto"/>
            <w:left w:val="none" w:sz="0" w:space="0" w:color="auto"/>
            <w:bottom w:val="none" w:sz="0" w:space="0" w:color="auto"/>
            <w:right w:val="none" w:sz="0" w:space="0" w:color="auto"/>
          </w:divBdr>
        </w:div>
        <w:div w:id="74595594">
          <w:marLeft w:val="640"/>
          <w:marRight w:val="0"/>
          <w:marTop w:val="0"/>
          <w:marBottom w:val="0"/>
          <w:divBdr>
            <w:top w:val="none" w:sz="0" w:space="0" w:color="auto"/>
            <w:left w:val="none" w:sz="0" w:space="0" w:color="auto"/>
            <w:bottom w:val="none" w:sz="0" w:space="0" w:color="auto"/>
            <w:right w:val="none" w:sz="0" w:space="0" w:color="auto"/>
          </w:divBdr>
        </w:div>
        <w:div w:id="81225492">
          <w:marLeft w:val="640"/>
          <w:marRight w:val="0"/>
          <w:marTop w:val="0"/>
          <w:marBottom w:val="0"/>
          <w:divBdr>
            <w:top w:val="none" w:sz="0" w:space="0" w:color="auto"/>
            <w:left w:val="none" w:sz="0" w:space="0" w:color="auto"/>
            <w:bottom w:val="none" w:sz="0" w:space="0" w:color="auto"/>
            <w:right w:val="none" w:sz="0" w:space="0" w:color="auto"/>
          </w:divBdr>
        </w:div>
        <w:div w:id="84034565">
          <w:marLeft w:val="640"/>
          <w:marRight w:val="0"/>
          <w:marTop w:val="0"/>
          <w:marBottom w:val="0"/>
          <w:divBdr>
            <w:top w:val="none" w:sz="0" w:space="0" w:color="auto"/>
            <w:left w:val="none" w:sz="0" w:space="0" w:color="auto"/>
            <w:bottom w:val="none" w:sz="0" w:space="0" w:color="auto"/>
            <w:right w:val="none" w:sz="0" w:space="0" w:color="auto"/>
          </w:divBdr>
        </w:div>
        <w:div w:id="91242055">
          <w:marLeft w:val="640"/>
          <w:marRight w:val="0"/>
          <w:marTop w:val="0"/>
          <w:marBottom w:val="0"/>
          <w:divBdr>
            <w:top w:val="none" w:sz="0" w:space="0" w:color="auto"/>
            <w:left w:val="none" w:sz="0" w:space="0" w:color="auto"/>
            <w:bottom w:val="none" w:sz="0" w:space="0" w:color="auto"/>
            <w:right w:val="none" w:sz="0" w:space="0" w:color="auto"/>
          </w:divBdr>
        </w:div>
        <w:div w:id="124201895">
          <w:marLeft w:val="640"/>
          <w:marRight w:val="0"/>
          <w:marTop w:val="0"/>
          <w:marBottom w:val="0"/>
          <w:divBdr>
            <w:top w:val="none" w:sz="0" w:space="0" w:color="auto"/>
            <w:left w:val="none" w:sz="0" w:space="0" w:color="auto"/>
            <w:bottom w:val="none" w:sz="0" w:space="0" w:color="auto"/>
            <w:right w:val="none" w:sz="0" w:space="0" w:color="auto"/>
          </w:divBdr>
        </w:div>
        <w:div w:id="140582702">
          <w:marLeft w:val="640"/>
          <w:marRight w:val="0"/>
          <w:marTop w:val="0"/>
          <w:marBottom w:val="0"/>
          <w:divBdr>
            <w:top w:val="none" w:sz="0" w:space="0" w:color="auto"/>
            <w:left w:val="none" w:sz="0" w:space="0" w:color="auto"/>
            <w:bottom w:val="none" w:sz="0" w:space="0" w:color="auto"/>
            <w:right w:val="none" w:sz="0" w:space="0" w:color="auto"/>
          </w:divBdr>
        </w:div>
        <w:div w:id="166022347">
          <w:marLeft w:val="640"/>
          <w:marRight w:val="0"/>
          <w:marTop w:val="0"/>
          <w:marBottom w:val="0"/>
          <w:divBdr>
            <w:top w:val="none" w:sz="0" w:space="0" w:color="auto"/>
            <w:left w:val="none" w:sz="0" w:space="0" w:color="auto"/>
            <w:bottom w:val="none" w:sz="0" w:space="0" w:color="auto"/>
            <w:right w:val="none" w:sz="0" w:space="0" w:color="auto"/>
          </w:divBdr>
        </w:div>
        <w:div w:id="189994748">
          <w:marLeft w:val="640"/>
          <w:marRight w:val="0"/>
          <w:marTop w:val="0"/>
          <w:marBottom w:val="0"/>
          <w:divBdr>
            <w:top w:val="none" w:sz="0" w:space="0" w:color="auto"/>
            <w:left w:val="none" w:sz="0" w:space="0" w:color="auto"/>
            <w:bottom w:val="none" w:sz="0" w:space="0" w:color="auto"/>
            <w:right w:val="none" w:sz="0" w:space="0" w:color="auto"/>
          </w:divBdr>
        </w:div>
        <w:div w:id="198593887">
          <w:marLeft w:val="640"/>
          <w:marRight w:val="0"/>
          <w:marTop w:val="0"/>
          <w:marBottom w:val="0"/>
          <w:divBdr>
            <w:top w:val="none" w:sz="0" w:space="0" w:color="auto"/>
            <w:left w:val="none" w:sz="0" w:space="0" w:color="auto"/>
            <w:bottom w:val="none" w:sz="0" w:space="0" w:color="auto"/>
            <w:right w:val="none" w:sz="0" w:space="0" w:color="auto"/>
          </w:divBdr>
        </w:div>
        <w:div w:id="198981322">
          <w:marLeft w:val="640"/>
          <w:marRight w:val="0"/>
          <w:marTop w:val="0"/>
          <w:marBottom w:val="0"/>
          <w:divBdr>
            <w:top w:val="none" w:sz="0" w:space="0" w:color="auto"/>
            <w:left w:val="none" w:sz="0" w:space="0" w:color="auto"/>
            <w:bottom w:val="none" w:sz="0" w:space="0" w:color="auto"/>
            <w:right w:val="none" w:sz="0" w:space="0" w:color="auto"/>
          </w:divBdr>
        </w:div>
        <w:div w:id="209616436">
          <w:marLeft w:val="640"/>
          <w:marRight w:val="0"/>
          <w:marTop w:val="0"/>
          <w:marBottom w:val="0"/>
          <w:divBdr>
            <w:top w:val="none" w:sz="0" w:space="0" w:color="auto"/>
            <w:left w:val="none" w:sz="0" w:space="0" w:color="auto"/>
            <w:bottom w:val="none" w:sz="0" w:space="0" w:color="auto"/>
            <w:right w:val="none" w:sz="0" w:space="0" w:color="auto"/>
          </w:divBdr>
        </w:div>
        <w:div w:id="224803534">
          <w:marLeft w:val="640"/>
          <w:marRight w:val="0"/>
          <w:marTop w:val="0"/>
          <w:marBottom w:val="0"/>
          <w:divBdr>
            <w:top w:val="none" w:sz="0" w:space="0" w:color="auto"/>
            <w:left w:val="none" w:sz="0" w:space="0" w:color="auto"/>
            <w:bottom w:val="none" w:sz="0" w:space="0" w:color="auto"/>
            <w:right w:val="none" w:sz="0" w:space="0" w:color="auto"/>
          </w:divBdr>
        </w:div>
        <w:div w:id="229537927">
          <w:marLeft w:val="640"/>
          <w:marRight w:val="0"/>
          <w:marTop w:val="0"/>
          <w:marBottom w:val="0"/>
          <w:divBdr>
            <w:top w:val="none" w:sz="0" w:space="0" w:color="auto"/>
            <w:left w:val="none" w:sz="0" w:space="0" w:color="auto"/>
            <w:bottom w:val="none" w:sz="0" w:space="0" w:color="auto"/>
            <w:right w:val="none" w:sz="0" w:space="0" w:color="auto"/>
          </w:divBdr>
        </w:div>
        <w:div w:id="283386897">
          <w:marLeft w:val="640"/>
          <w:marRight w:val="0"/>
          <w:marTop w:val="0"/>
          <w:marBottom w:val="0"/>
          <w:divBdr>
            <w:top w:val="none" w:sz="0" w:space="0" w:color="auto"/>
            <w:left w:val="none" w:sz="0" w:space="0" w:color="auto"/>
            <w:bottom w:val="none" w:sz="0" w:space="0" w:color="auto"/>
            <w:right w:val="none" w:sz="0" w:space="0" w:color="auto"/>
          </w:divBdr>
        </w:div>
        <w:div w:id="293947141">
          <w:marLeft w:val="640"/>
          <w:marRight w:val="0"/>
          <w:marTop w:val="0"/>
          <w:marBottom w:val="0"/>
          <w:divBdr>
            <w:top w:val="none" w:sz="0" w:space="0" w:color="auto"/>
            <w:left w:val="none" w:sz="0" w:space="0" w:color="auto"/>
            <w:bottom w:val="none" w:sz="0" w:space="0" w:color="auto"/>
            <w:right w:val="none" w:sz="0" w:space="0" w:color="auto"/>
          </w:divBdr>
        </w:div>
        <w:div w:id="400560725">
          <w:marLeft w:val="640"/>
          <w:marRight w:val="0"/>
          <w:marTop w:val="0"/>
          <w:marBottom w:val="0"/>
          <w:divBdr>
            <w:top w:val="none" w:sz="0" w:space="0" w:color="auto"/>
            <w:left w:val="none" w:sz="0" w:space="0" w:color="auto"/>
            <w:bottom w:val="none" w:sz="0" w:space="0" w:color="auto"/>
            <w:right w:val="none" w:sz="0" w:space="0" w:color="auto"/>
          </w:divBdr>
        </w:div>
        <w:div w:id="426967294">
          <w:marLeft w:val="640"/>
          <w:marRight w:val="0"/>
          <w:marTop w:val="0"/>
          <w:marBottom w:val="0"/>
          <w:divBdr>
            <w:top w:val="none" w:sz="0" w:space="0" w:color="auto"/>
            <w:left w:val="none" w:sz="0" w:space="0" w:color="auto"/>
            <w:bottom w:val="none" w:sz="0" w:space="0" w:color="auto"/>
            <w:right w:val="none" w:sz="0" w:space="0" w:color="auto"/>
          </w:divBdr>
        </w:div>
        <w:div w:id="452291537">
          <w:marLeft w:val="640"/>
          <w:marRight w:val="0"/>
          <w:marTop w:val="0"/>
          <w:marBottom w:val="0"/>
          <w:divBdr>
            <w:top w:val="none" w:sz="0" w:space="0" w:color="auto"/>
            <w:left w:val="none" w:sz="0" w:space="0" w:color="auto"/>
            <w:bottom w:val="none" w:sz="0" w:space="0" w:color="auto"/>
            <w:right w:val="none" w:sz="0" w:space="0" w:color="auto"/>
          </w:divBdr>
        </w:div>
        <w:div w:id="509683783">
          <w:marLeft w:val="640"/>
          <w:marRight w:val="0"/>
          <w:marTop w:val="0"/>
          <w:marBottom w:val="0"/>
          <w:divBdr>
            <w:top w:val="none" w:sz="0" w:space="0" w:color="auto"/>
            <w:left w:val="none" w:sz="0" w:space="0" w:color="auto"/>
            <w:bottom w:val="none" w:sz="0" w:space="0" w:color="auto"/>
            <w:right w:val="none" w:sz="0" w:space="0" w:color="auto"/>
          </w:divBdr>
        </w:div>
        <w:div w:id="584798941">
          <w:marLeft w:val="640"/>
          <w:marRight w:val="0"/>
          <w:marTop w:val="0"/>
          <w:marBottom w:val="0"/>
          <w:divBdr>
            <w:top w:val="none" w:sz="0" w:space="0" w:color="auto"/>
            <w:left w:val="none" w:sz="0" w:space="0" w:color="auto"/>
            <w:bottom w:val="none" w:sz="0" w:space="0" w:color="auto"/>
            <w:right w:val="none" w:sz="0" w:space="0" w:color="auto"/>
          </w:divBdr>
        </w:div>
        <w:div w:id="614676543">
          <w:marLeft w:val="640"/>
          <w:marRight w:val="0"/>
          <w:marTop w:val="0"/>
          <w:marBottom w:val="0"/>
          <w:divBdr>
            <w:top w:val="none" w:sz="0" w:space="0" w:color="auto"/>
            <w:left w:val="none" w:sz="0" w:space="0" w:color="auto"/>
            <w:bottom w:val="none" w:sz="0" w:space="0" w:color="auto"/>
            <w:right w:val="none" w:sz="0" w:space="0" w:color="auto"/>
          </w:divBdr>
        </w:div>
        <w:div w:id="672533125">
          <w:marLeft w:val="640"/>
          <w:marRight w:val="0"/>
          <w:marTop w:val="0"/>
          <w:marBottom w:val="0"/>
          <w:divBdr>
            <w:top w:val="none" w:sz="0" w:space="0" w:color="auto"/>
            <w:left w:val="none" w:sz="0" w:space="0" w:color="auto"/>
            <w:bottom w:val="none" w:sz="0" w:space="0" w:color="auto"/>
            <w:right w:val="none" w:sz="0" w:space="0" w:color="auto"/>
          </w:divBdr>
        </w:div>
        <w:div w:id="734166652">
          <w:marLeft w:val="640"/>
          <w:marRight w:val="0"/>
          <w:marTop w:val="0"/>
          <w:marBottom w:val="0"/>
          <w:divBdr>
            <w:top w:val="none" w:sz="0" w:space="0" w:color="auto"/>
            <w:left w:val="none" w:sz="0" w:space="0" w:color="auto"/>
            <w:bottom w:val="none" w:sz="0" w:space="0" w:color="auto"/>
            <w:right w:val="none" w:sz="0" w:space="0" w:color="auto"/>
          </w:divBdr>
        </w:div>
        <w:div w:id="784229919">
          <w:marLeft w:val="640"/>
          <w:marRight w:val="0"/>
          <w:marTop w:val="0"/>
          <w:marBottom w:val="0"/>
          <w:divBdr>
            <w:top w:val="none" w:sz="0" w:space="0" w:color="auto"/>
            <w:left w:val="none" w:sz="0" w:space="0" w:color="auto"/>
            <w:bottom w:val="none" w:sz="0" w:space="0" w:color="auto"/>
            <w:right w:val="none" w:sz="0" w:space="0" w:color="auto"/>
          </w:divBdr>
        </w:div>
        <w:div w:id="800003552">
          <w:marLeft w:val="640"/>
          <w:marRight w:val="0"/>
          <w:marTop w:val="0"/>
          <w:marBottom w:val="0"/>
          <w:divBdr>
            <w:top w:val="none" w:sz="0" w:space="0" w:color="auto"/>
            <w:left w:val="none" w:sz="0" w:space="0" w:color="auto"/>
            <w:bottom w:val="none" w:sz="0" w:space="0" w:color="auto"/>
            <w:right w:val="none" w:sz="0" w:space="0" w:color="auto"/>
          </w:divBdr>
        </w:div>
        <w:div w:id="865287038">
          <w:marLeft w:val="640"/>
          <w:marRight w:val="0"/>
          <w:marTop w:val="0"/>
          <w:marBottom w:val="0"/>
          <w:divBdr>
            <w:top w:val="none" w:sz="0" w:space="0" w:color="auto"/>
            <w:left w:val="none" w:sz="0" w:space="0" w:color="auto"/>
            <w:bottom w:val="none" w:sz="0" w:space="0" w:color="auto"/>
            <w:right w:val="none" w:sz="0" w:space="0" w:color="auto"/>
          </w:divBdr>
        </w:div>
        <w:div w:id="867571772">
          <w:marLeft w:val="640"/>
          <w:marRight w:val="0"/>
          <w:marTop w:val="0"/>
          <w:marBottom w:val="0"/>
          <w:divBdr>
            <w:top w:val="none" w:sz="0" w:space="0" w:color="auto"/>
            <w:left w:val="none" w:sz="0" w:space="0" w:color="auto"/>
            <w:bottom w:val="none" w:sz="0" w:space="0" w:color="auto"/>
            <w:right w:val="none" w:sz="0" w:space="0" w:color="auto"/>
          </w:divBdr>
        </w:div>
        <w:div w:id="922644947">
          <w:marLeft w:val="640"/>
          <w:marRight w:val="0"/>
          <w:marTop w:val="0"/>
          <w:marBottom w:val="0"/>
          <w:divBdr>
            <w:top w:val="none" w:sz="0" w:space="0" w:color="auto"/>
            <w:left w:val="none" w:sz="0" w:space="0" w:color="auto"/>
            <w:bottom w:val="none" w:sz="0" w:space="0" w:color="auto"/>
            <w:right w:val="none" w:sz="0" w:space="0" w:color="auto"/>
          </w:divBdr>
        </w:div>
        <w:div w:id="999624849">
          <w:marLeft w:val="640"/>
          <w:marRight w:val="0"/>
          <w:marTop w:val="0"/>
          <w:marBottom w:val="0"/>
          <w:divBdr>
            <w:top w:val="none" w:sz="0" w:space="0" w:color="auto"/>
            <w:left w:val="none" w:sz="0" w:space="0" w:color="auto"/>
            <w:bottom w:val="none" w:sz="0" w:space="0" w:color="auto"/>
            <w:right w:val="none" w:sz="0" w:space="0" w:color="auto"/>
          </w:divBdr>
        </w:div>
        <w:div w:id="1003624152">
          <w:marLeft w:val="640"/>
          <w:marRight w:val="0"/>
          <w:marTop w:val="0"/>
          <w:marBottom w:val="0"/>
          <w:divBdr>
            <w:top w:val="none" w:sz="0" w:space="0" w:color="auto"/>
            <w:left w:val="none" w:sz="0" w:space="0" w:color="auto"/>
            <w:bottom w:val="none" w:sz="0" w:space="0" w:color="auto"/>
            <w:right w:val="none" w:sz="0" w:space="0" w:color="auto"/>
          </w:divBdr>
        </w:div>
        <w:div w:id="1010374313">
          <w:marLeft w:val="640"/>
          <w:marRight w:val="0"/>
          <w:marTop w:val="0"/>
          <w:marBottom w:val="0"/>
          <w:divBdr>
            <w:top w:val="none" w:sz="0" w:space="0" w:color="auto"/>
            <w:left w:val="none" w:sz="0" w:space="0" w:color="auto"/>
            <w:bottom w:val="none" w:sz="0" w:space="0" w:color="auto"/>
            <w:right w:val="none" w:sz="0" w:space="0" w:color="auto"/>
          </w:divBdr>
        </w:div>
        <w:div w:id="1011376938">
          <w:marLeft w:val="640"/>
          <w:marRight w:val="0"/>
          <w:marTop w:val="0"/>
          <w:marBottom w:val="0"/>
          <w:divBdr>
            <w:top w:val="none" w:sz="0" w:space="0" w:color="auto"/>
            <w:left w:val="none" w:sz="0" w:space="0" w:color="auto"/>
            <w:bottom w:val="none" w:sz="0" w:space="0" w:color="auto"/>
            <w:right w:val="none" w:sz="0" w:space="0" w:color="auto"/>
          </w:divBdr>
        </w:div>
        <w:div w:id="1011762438">
          <w:marLeft w:val="640"/>
          <w:marRight w:val="0"/>
          <w:marTop w:val="0"/>
          <w:marBottom w:val="0"/>
          <w:divBdr>
            <w:top w:val="none" w:sz="0" w:space="0" w:color="auto"/>
            <w:left w:val="none" w:sz="0" w:space="0" w:color="auto"/>
            <w:bottom w:val="none" w:sz="0" w:space="0" w:color="auto"/>
            <w:right w:val="none" w:sz="0" w:space="0" w:color="auto"/>
          </w:divBdr>
        </w:div>
        <w:div w:id="1050543446">
          <w:marLeft w:val="640"/>
          <w:marRight w:val="0"/>
          <w:marTop w:val="0"/>
          <w:marBottom w:val="0"/>
          <w:divBdr>
            <w:top w:val="none" w:sz="0" w:space="0" w:color="auto"/>
            <w:left w:val="none" w:sz="0" w:space="0" w:color="auto"/>
            <w:bottom w:val="none" w:sz="0" w:space="0" w:color="auto"/>
            <w:right w:val="none" w:sz="0" w:space="0" w:color="auto"/>
          </w:divBdr>
        </w:div>
        <w:div w:id="1068262671">
          <w:marLeft w:val="640"/>
          <w:marRight w:val="0"/>
          <w:marTop w:val="0"/>
          <w:marBottom w:val="0"/>
          <w:divBdr>
            <w:top w:val="none" w:sz="0" w:space="0" w:color="auto"/>
            <w:left w:val="none" w:sz="0" w:space="0" w:color="auto"/>
            <w:bottom w:val="none" w:sz="0" w:space="0" w:color="auto"/>
            <w:right w:val="none" w:sz="0" w:space="0" w:color="auto"/>
          </w:divBdr>
        </w:div>
        <w:div w:id="1086154222">
          <w:marLeft w:val="640"/>
          <w:marRight w:val="0"/>
          <w:marTop w:val="0"/>
          <w:marBottom w:val="0"/>
          <w:divBdr>
            <w:top w:val="none" w:sz="0" w:space="0" w:color="auto"/>
            <w:left w:val="none" w:sz="0" w:space="0" w:color="auto"/>
            <w:bottom w:val="none" w:sz="0" w:space="0" w:color="auto"/>
            <w:right w:val="none" w:sz="0" w:space="0" w:color="auto"/>
          </w:divBdr>
        </w:div>
        <w:div w:id="1138381935">
          <w:marLeft w:val="640"/>
          <w:marRight w:val="0"/>
          <w:marTop w:val="0"/>
          <w:marBottom w:val="0"/>
          <w:divBdr>
            <w:top w:val="none" w:sz="0" w:space="0" w:color="auto"/>
            <w:left w:val="none" w:sz="0" w:space="0" w:color="auto"/>
            <w:bottom w:val="none" w:sz="0" w:space="0" w:color="auto"/>
            <w:right w:val="none" w:sz="0" w:space="0" w:color="auto"/>
          </w:divBdr>
        </w:div>
        <w:div w:id="1146434884">
          <w:marLeft w:val="640"/>
          <w:marRight w:val="0"/>
          <w:marTop w:val="0"/>
          <w:marBottom w:val="0"/>
          <w:divBdr>
            <w:top w:val="none" w:sz="0" w:space="0" w:color="auto"/>
            <w:left w:val="none" w:sz="0" w:space="0" w:color="auto"/>
            <w:bottom w:val="none" w:sz="0" w:space="0" w:color="auto"/>
            <w:right w:val="none" w:sz="0" w:space="0" w:color="auto"/>
          </w:divBdr>
        </w:div>
        <w:div w:id="1212765495">
          <w:marLeft w:val="640"/>
          <w:marRight w:val="0"/>
          <w:marTop w:val="0"/>
          <w:marBottom w:val="0"/>
          <w:divBdr>
            <w:top w:val="none" w:sz="0" w:space="0" w:color="auto"/>
            <w:left w:val="none" w:sz="0" w:space="0" w:color="auto"/>
            <w:bottom w:val="none" w:sz="0" w:space="0" w:color="auto"/>
            <w:right w:val="none" w:sz="0" w:space="0" w:color="auto"/>
          </w:divBdr>
        </w:div>
        <w:div w:id="1221556222">
          <w:marLeft w:val="640"/>
          <w:marRight w:val="0"/>
          <w:marTop w:val="0"/>
          <w:marBottom w:val="0"/>
          <w:divBdr>
            <w:top w:val="none" w:sz="0" w:space="0" w:color="auto"/>
            <w:left w:val="none" w:sz="0" w:space="0" w:color="auto"/>
            <w:bottom w:val="none" w:sz="0" w:space="0" w:color="auto"/>
            <w:right w:val="none" w:sz="0" w:space="0" w:color="auto"/>
          </w:divBdr>
        </w:div>
        <w:div w:id="1225066912">
          <w:marLeft w:val="640"/>
          <w:marRight w:val="0"/>
          <w:marTop w:val="0"/>
          <w:marBottom w:val="0"/>
          <w:divBdr>
            <w:top w:val="none" w:sz="0" w:space="0" w:color="auto"/>
            <w:left w:val="none" w:sz="0" w:space="0" w:color="auto"/>
            <w:bottom w:val="none" w:sz="0" w:space="0" w:color="auto"/>
            <w:right w:val="none" w:sz="0" w:space="0" w:color="auto"/>
          </w:divBdr>
        </w:div>
        <w:div w:id="1228304162">
          <w:marLeft w:val="640"/>
          <w:marRight w:val="0"/>
          <w:marTop w:val="0"/>
          <w:marBottom w:val="0"/>
          <w:divBdr>
            <w:top w:val="none" w:sz="0" w:space="0" w:color="auto"/>
            <w:left w:val="none" w:sz="0" w:space="0" w:color="auto"/>
            <w:bottom w:val="none" w:sz="0" w:space="0" w:color="auto"/>
            <w:right w:val="none" w:sz="0" w:space="0" w:color="auto"/>
          </w:divBdr>
        </w:div>
        <w:div w:id="1241449692">
          <w:marLeft w:val="640"/>
          <w:marRight w:val="0"/>
          <w:marTop w:val="0"/>
          <w:marBottom w:val="0"/>
          <w:divBdr>
            <w:top w:val="none" w:sz="0" w:space="0" w:color="auto"/>
            <w:left w:val="none" w:sz="0" w:space="0" w:color="auto"/>
            <w:bottom w:val="none" w:sz="0" w:space="0" w:color="auto"/>
            <w:right w:val="none" w:sz="0" w:space="0" w:color="auto"/>
          </w:divBdr>
        </w:div>
        <w:div w:id="1260677159">
          <w:marLeft w:val="640"/>
          <w:marRight w:val="0"/>
          <w:marTop w:val="0"/>
          <w:marBottom w:val="0"/>
          <w:divBdr>
            <w:top w:val="none" w:sz="0" w:space="0" w:color="auto"/>
            <w:left w:val="none" w:sz="0" w:space="0" w:color="auto"/>
            <w:bottom w:val="none" w:sz="0" w:space="0" w:color="auto"/>
            <w:right w:val="none" w:sz="0" w:space="0" w:color="auto"/>
          </w:divBdr>
        </w:div>
        <w:div w:id="1261644696">
          <w:marLeft w:val="640"/>
          <w:marRight w:val="0"/>
          <w:marTop w:val="0"/>
          <w:marBottom w:val="0"/>
          <w:divBdr>
            <w:top w:val="none" w:sz="0" w:space="0" w:color="auto"/>
            <w:left w:val="none" w:sz="0" w:space="0" w:color="auto"/>
            <w:bottom w:val="none" w:sz="0" w:space="0" w:color="auto"/>
            <w:right w:val="none" w:sz="0" w:space="0" w:color="auto"/>
          </w:divBdr>
        </w:div>
        <w:div w:id="1262682907">
          <w:marLeft w:val="640"/>
          <w:marRight w:val="0"/>
          <w:marTop w:val="0"/>
          <w:marBottom w:val="0"/>
          <w:divBdr>
            <w:top w:val="none" w:sz="0" w:space="0" w:color="auto"/>
            <w:left w:val="none" w:sz="0" w:space="0" w:color="auto"/>
            <w:bottom w:val="none" w:sz="0" w:space="0" w:color="auto"/>
            <w:right w:val="none" w:sz="0" w:space="0" w:color="auto"/>
          </w:divBdr>
        </w:div>
        <w:div w:id="1269852085">
          <w:marLeft w:val="640"/>
          <w:marRight w:val="0"/>
          <w:marTop w:val="0"/>
          <w:marBottom w:val="0"/>
          <w:divBdr>
            <w:top w:val="none" w:sz="0" w:space="0" w:color="auto"/>
            <w:left w:val="none" w:sz="0" w:space="0" w:color="auto"/>
            <w:bottom w:val="none" w:sz="0" w:space="0" w:color="auto"/>
            <w:right w:val="none" w:sz="0" w:space="0" w:color="auto"/>
          </w:divBdr>
        </w:div>
        <w:div w:id="1314219760">
          <w:marLeft w:val="640"/>
          <w:marRight w:val="0"/>
          <w:marTop w:val="0"/>
          <w:marBottom w:val="0"/>
          <w:divBdr>
            <w:top w:val="none" w:sz="0" w:space="0" w:color="auto"/>
            <w:left w:val="none" w:sz="0" w:space="0" w:color="auto"/>
            <w:bottom w:val="none" w:sz="0" w:space="0" w:color="auto"/>
            <w:right w:val="none" w:sz="0" w:space="0" w:color="auto"/>
          </w:divBdr>
        </w:div>
        <w:div w:id="1318454284">
          <w:marLeft w:val="640"/>
          <w:marRight w:val="0"/>
          <w:marTop w:val="0"/>
          <w:marBottom w:val="0"/>
          <w:divBdr>
            <w:top w:val="none" w:sz="0" w:space="0" w:color="auto"/>
            <w:left w:val="none" w:sz="0" w:space="0" w:color="auto"/>
            <w:bottom w:val="none" w:sz="0" w:space="0" w:color="auto"/>
            <w:right w:val="none" w:sz="0" w:space="0" w:color="auto"/>
          </w:divBdr>
        </w:div>
        <w:div w:id="1342583755">
          <w:marLeft w:val="640"/>
          <w:marRight w:val="0"/>
          <w:marTop w:val="0"/>
          <w:marBottom w:val="0"/>
          <w:divBdr>
            <w:top w:val="none" w:sz="0" w:space="0" w:color="auto"/>
            <w:left w:val="none" w:sz="0" w:space="0" w:color="auto"/>
            <w:bottom w:val="none" w:sz="0" w:space="0" w:color="auto"/>
            <w:right w:val="none" w:sz="0" w:space="0" w:color="auto"/>
          </w:divBdr>
        </w:div>
        <w:div w:id="1375614445">
          <w:marLeft w:val="640"/>
          <w:marRight w:val="0"/>
          <w:marTop w:val="0"/>
          <w:marBottom w:val="0"/>
          <w:divBdr>
            <w:top w:val="none" w:sz="0" w:space="0" w:color="auto"/>
            <w:left w:val="none" w:sz="0" w:space="0" w:color="auto"/>
            <w:bottom w:val="none" w:sz="0" w:space="0" w:color="auto"/>
            <w:right w:val="none" w:sz="0" w:space="0" w:color="auto"/>
          </w:divBdr>
        </w:div>
        <w:div w:id="1382628071">
          <w:marLeft w:val="640"/>
          <w:marRight w:val="0"/>
          <w:marTop w:val="0"/>
          <w:marBottom w:val="0"/>
          <w:divBdr>
            <w:top w:val="none" w:sz="0" w:space="0" w:color="auto"/>
            <w:left w:val="none" w:sz="0" w:space="0" w:color="auto"/>
            <w:bottom w:val="none" w:sz="0" w:space="0" w:color="auto"/>
            <w:right w:val="none" w:sz="0" w:space="0" w:color="auto"/>
          </w:divBdr>
        </w:div>
        <w:div w:id="1440292381">
          <w:marLeft w:val="640"/>
          <w:marRight w:val="0"/>
          <w:marTop w:val="0"/>
          <w:marBottom w:val="0"/>
          <w:divBdr>
            <w:top w:val="none" w:sz="0" w:space="0" w:color="auto"/>
            <w:left w:val="none" w:sz="0" w:space="0" w:color="auto"/>
            <w:bottom w:val="none" w:sz="0" w:space="0" w:color="auto"/>
            <w:right w:val="none" w:sz="0" w:space="0" w:color="auto"/>
          </w:divBdr>
        </w:div>
        <w:div w:id="1463885022">
          <w:marLeft w:val="640"/>
          <w:marRight w:val="0"/>
          <w:marTop w:val="0"/>
          <w:marBottom w:val="0"/>
          <w:divBdr>
            <w:top w:val="none" w:sz="0" w:space="0" w:color="auto"/>
            <w:left w:val="none" w:sz="0" w:space="0" w:color="auto"/>
            <w:bottom w:val="none" w:sz="0" w:space="0" w:color="auto"/>
            <w:right w:val="none" w:sz="0" w:space="0" w:color="auto"/>
          </w:divBdr>
        </w:div>
        <w:div w:id="1479566612">
          <w:marLeft w:val="640"/>
          <w:marRight w:val="0"/>
          <w:marTop w:val="0"/>
          <w:marBottom w:val="0"/>
          <w:divBdr>
            <w:top w:val="none" w:sz="0" w:space="0" w:color="auto"/>
            <w:left w:val="none" w:sz="0" w:space="0" w:color="auto"/>
            <w:bottom w:val="none" w:sz="0" w:space="0" w:color="auto"/>
            <w:right w:val="none" w:sz="0" w:space="0" w:color="auto"/>
          </w:divBdr>
        </w:div>
        <w:div w:id="1483886633">
          <w:marLeft w:val="640"/>
          <w:marRight w:val="0"/>
          <w:marTop w:val="0"/>
          <w:marBottom w:val="0"/>
          <w:divBdr>
            <w:top w:val="none" w:sz="0" w:space="0" w:color="auto"/>
            <w:left w:val="none" w:sz="0" w:space="0" w:color="auto"/>
            <w:bottom w:val="none" w:sz="0" w:space="0" w:color="auto"/>
            <w:right w:val="none" w:sz="0" w:space="0" w:color="auto"/>
          </w:divBdr>
        </w:div>
        <w:div w:id="1485319009">
          <w:marLeft w:val="640"/>
          <w:marRight w:val="0"/>
          <w:marTop w:val="0"/>
          <w:marBottom w:val="0"/>
          <w:divBdr>
            <w:top w:val="none" w:sz="0" w:space="0" w:color="auto"/>
            <w:left w:val="none" w:sz="0" w:space="0" w:color="auto"/>
            <w:bottom w:val="none" w:sz="0" w:space="0" w:color="auto"/>
            <w:right w:val="none" w:sz="0" w:space="0" w:color="auto"/>
          </w:divBdr>
        </w:div>
        <w:div w:id="1494953767">
          <w:marLeft w:val="640"/>
          <w:marRight w:val="0"/>
          <w:marTop w:val="0"/>
          <w:marBottom w:val="0"/>
          <w:divBdr>
            <w:top w:val="none" w:sz="0" w:space="0" w:color="auto"/>
            <w:left w:val="none" w:sz="0" w:space="0" w:color="auto"/>
            <w:bottom w:val="none" w:sz="0" w:space="0" w:color="auto"/>
            <w:right w:val="none" w:sz="0" w:space="0" w:color="auto"/>
          </w:divBdr>
        </w:div>
        <w:div w:id="1509907714">
          <w:marLeft w:val="640"/>
          <w:marRight w:val="0"/>
          <w:marTop w:val="0"/>
          <w:marBottom w:val="0"/>
          <w:divBdr>
            <w:top w:val="none" w:sz="0" w:space="0" w:color="auto"/>
            <w:left w:val="none" w:sz="0" w:space="0" w:color="auto"/>
            <w:bottom w:val="none" w:sz="0" w:space="0" w:color="auto"/>
            <w:right w:val="none" w:sz="0" w:space="0" w:color="auto"/>
          </w:divBdr>
        </w:div>
        <w:div w:id="1617787695">
          <w:marLeft w:val="640"/>
          <w:marRight w:val="0"/>
          <w:marTop w:val="0"/>
          <w:marBottom w:val="0"/>
          <w:divBdr>
            <w:top w:val="none" w:sz="0" w:space="0" w:color="auto"/>
            <w:left w:val="none" w:sz="0" w:space="0" w:color="auto"/>
            <w:bottom w:val="none" w:sz="0" w:space="0" w:color="auto"/>
            <w:right w:val="none" w:sz="0" w:space="0" w:color="auto"/>
          </w:divBdr>
        </w:div>
        <w:div w:id="1639339970">
          <w:marLeft w:val="640"/>
          <w:marRight w:val="0"/>
          <w:marTop w:val="0"/>
          <w:marBottom w:val="0"/>
          <w:divBdr>
            <w:top w:val="none" w:sz="0" w:space="0" w:color="auto"/>
            <w:left w:val="none" w:sz="0" w:space="0" w:color="auto"/>
            <w:bottom w:val="none" w:sz="0" w:space="0" w:color="auto"/>
            <w:right w:val="none" w:sz="0" w:space="0" w:color="auto"/>
          </w:divBdr>
        </w:div>
        <w:div w:id="1672947853">
          <w:marLeft w:val="640"/>
          <w:marRight w:val="0"/>
          <w:marTop w:val="0"/>
          <w:marBottom w:val="0"/>
          <w:divBdr>
            <w:top w:val="none" w:sz="0" w:space="0" w:color="auto"/>
            <w:left w:val="none" w:sz="0" w:space="0" w:color="auto"/>
            <w:bottom w:val="none" w:sz="0" w:space="0" w:color="auto"/>
            <w:right w:val="none" w:sz="0" w:space="0" w:color="auto"/>
          </w:divBdr>
        </w:div>
        <w:div w:id="1691832998">
          <w:marLeft w:val="640"/>
          <w:marRight w:val="0"/>
          <w:marTop w:val="0"/>
          <w:marBottom w:val="0"/>
          <w:divBdr>
            <w:top w:val="none" w:sz="0" w:space="0" w:color="auto"/>
            <w:left w:val="none" w:sz="0" w:space="0" w:color="auto"/>
            <w:bottom w:val="none" w:sz="0" w:space="0" w:color="auto"/>
            <w:right w:val="none" w:sz="0" w:space="0" w:color="auto"/>
          </w:divBdr>
        </w:div>
        <w:div w:id="1693871394">
          <w:marLeft w:val="640"/>
          <w:marRight w:val="0"/>
          <w:marTop w:val="0"/>
          <w:marBottom w:val="0"/>
          <w:divBdr>
            <w:top w:val="none" w:sz="0" w:space="0" w:color="auto"/>
            <w:left w:val="none" w:sz="0" w:space="0" w:color="auto"/>
            <w:bottom w:val="none" w:sz="0" w:space="0" w:color="auto"/>
            <w:right w:val="none" w:sz="0" w:space="0" w:color="auto"/>
          </w:divBdr>
        </w:div>
        <w:div w:id="1707221526">
          <w:marLeft w:val="640"/>
          <w:marRight w:val="0"/>
          <w:marTop w:val="0"/>
          <w:marBottom w:val="0"/>
          <w:divBdr>
            <w:top w:val="none" w:sz="0" w:space="0" w:color="auto"/>
            <w:left w:val="none" w:sz="0" w:space="0" w:color="auto"/>
            <w:bottom w:val="none" w:sz="0" w:space="0" w:color="auto"/>
            <w:right w:val="none" w:sz="0" w:space="0" w:color="auto"/>
          </w:divBdr>
        </w:div>
        <w:div w:id="1732998514">
          <w:marLeft w:val="640"/>
          <w:marRight w:val="0"/>
          <w:marTop w:val="0"/>
          <w:marBottom w:val="0"/>
          <w:divBdr>
            <w:top w:val="none" w:sz="0" w:space="0" w:color="auto"/>
            <w:left w:val="none" w:sz="0" w:space="0" w:color="auto"/>
            <w:bottom w:val="none" w:sz="0" w:space="0" w:color="auto"/>
            <w:right w:val="none" w:sz="0" w:space="0" w:color="auto"/>
          </w:divBdr>
        </w:div>
        <w:div w:id="1755975162">
          <w:marLeft w:val="640"/>
          <w:marRight w:val="0"/>
          <w:marTop w:val="0"/>
          <w:marBottom w:val="0"/>
          <w:divBdr>
            <w:top w:val="none" w:sz="0" w:space="0" w:color="auto"/>
            <w:left w:val="none" w:sz="0" w:space="0" w:color="auto"/>
            <w:bottom w:val="none" w:sz="0" w:space="0" w:color="auto"/>
            <w:right w:val="none" w:sz="0" w:space="0" w:color="auto"/>
          </w:divBdr>
        </w:div>
        <w:div w:id="1799109195">
          <w:marLeft w:val="640"/>
          <w:marRight w:val="0"/>
          <w:marTop w:val="0"/>
          <w:marBottom w:val="0"/>
          <w:divBdr>
            <w:top w:val="none" w:sz="0" w:space="0" w:color="auto"/>
            <w:left w:val="none" w:sz="0" w:space="0" w:color="auto"/>
            <w:bottom w:val="none" w:sz="0" w:space="0" w:color="auto"/>
            <w:right w:val="none" w:sz="0" w:space="0" w:color="auto"/>
          </w:divBdr>
        </w:div>
        <w:div w:id="1857108299">
          <w:marLeft w:val="640"/>
          <w:marRight w:val="0"/>
          <w:marTop w:val="0"/>
          <w:marBottom w:val="0"/>
          <w:divBdr>
            <w:top w:val="none" w:sz="0" w:space="0" w:color="auto"/>
            <w:left w:val="none" w:sz="0" w:space="0" w:color="auto"/>
            <w:bottom w:val="none" w:sz="0" w:space="0" w:color="auto"/>
            <w:right w:val="none" w:sz="0" w:space="0" w:color="auto"/>
          </w:divBdr>
        </w:div>
        <w:div w:id="1861317798">
          <w:marLeft w:val="640"/>
          <w:marRight w:val="0"/>
          <w:marTop w:val="0"/>
          <w:marBottom w:val="0"/>
          <w:divBdr>
            <w:top w:val="none" w:sz="0" w:space="0" w:color="auto"/>
            <w:left w:val="none" w:sz="0" w:space="0" w:color="auto"/>
            <w:bottom w:val="none" w:sz="0" w:space="0" w:color="auto"/>
            <w:right w:val="none" w:sz="0" w:space="0" w:color="auto"/>
          </w:divBdr>
        </w:div>
        <w:div w:id="1914074215">
          <w:marLeft w:val="640"/>
          <w:marRight w:val="0"/>
          <w:marTop w:val="0"/>
          <w:marBottom w:val="0"/>
          <w:divBdr>
            <w:top w:val="none" w:sz="0" w:space="0" w:color="auto"/>
            <w:left w:val="none" w:sz="0" w:space="0" w:color="auto"/>
            <w:bottom w:val="none" w:sz="0" w:space="0" w:color="auto"/>
            <w:right w:val="none" w:sz="0" w:space="0" w:color="auto"/>
          </w:divBdr>
        </w:div>
        <w:div w:id="1929343334">
          <w:marLeft w:val="640"/>
          <w:marRight w:val="0"/>
          <w:marTop w:val="0"/>
          <w:marBottom w:val="0"/>
          <w:divBdr>
            <w:top w:val="none" w:sz="0" w:space="0" w:color="auto"/>
            <w:left w:val="none" w:sz="0" w:space="0" w:color="auto"/>
            <w:bottom w:val="none" w:sz="0" w:space="0" w:color="auto"/>
            <w:right w:val="none" w:sz="0" w:space="0" w:color="auto"/>
          </w:divBdr>
        </w:div>
        <w:div w:id="1988362953">
          <w:marLeft w:val="640"/>
          <w:marRight w:val="0"/>
          <w:marTop w:val="0"/>
          <w:marBottom w:val="0"/>
          <w:divBdr>
            <w:top w:val="none" w:sz="0" w:space="0" w:color="auto"/>
            <w:left w:val="none" w:sz="0" w:space="0" w:color="auto"/>
            <w:bottom w:val="none" w:sz="0" w:space="0" w:color="auto"/>
            <w:right w:val="none" w:sz="0" w:space="0" w:color="auto"/>
          </w:divBdr>
        </w:div>
        <w:div w:id="2046827073">
          <w:marLeft w:val="640"/>
          <w:marRight w:val="0"/>
          <w:marTop w:val="0"/>
          <w:marBottom w:val="0"/>
          <w:divBdr>
            <w:top w:val="none" w:sz="0" w:space="0" w:color="auto"/>
            <w:left w:val="none" w:sz="0" w:space="0" w:color="auto"/>
            <w:bottom w:val="none" w:sz="0" w:space="0" w:color="auto"/>
            <w:right w:val="none" w:sz="0" w:space="0" w:color="auto"/>
          </w:divBdr>
        </w:div>
        <w:div w:id="2130271778">
          <w:marLeft w:val="640"/>
          <w:marRight w:val="0"/>
          <w:marTop w:val="0"/>
          <w:marBottom w:val="0"/>
          <w:divBdr>
            <w:top w:val="none" w:sz="0" w:space="0" w:color="auto"/>
            <w:left w:val="none" w:sz="0" w:space="0" w:color="auto"/>
            <w:bottom w:val="none" w:sz="0" w:space="0" w:color="auto"/>
            <w:right w:val="none" w:sz="0" w:space="0" w:color="auto"/>
          </w:divBdr>
        </w:div>
      </w:divsChild>
    </w:div>
    <w:div w:id="365256480">
      <w:bodyDiv w:val="1"/>
      <w:marLeft w:val="0"/>
      <w:marRight w:val="0"/>
      <w:marTop w:val="0"/>
      <w:marBottom w:val="0"/>
      <w:divBdr>
        <w:top w:val="none" w:sz="0" w:space="0" w:color="auto"/>
        <w:left w:val="none" w:sz="0" w:space="0" w:color="auto"/>
        <w:bottom w:val="none" w:sz="0" w:space="0" w:color="auto"/>
        <w:right w:val="none" w:sz="0" w:space="0" w:color="auto"/>
      </w:divBdr>
      <w:divsChild>
        <w:div w:id="31347561">
          <w:marLeft w:val="640"/>
          <w:marRight w:val="0"/>
          <w:marTop w:val="0"/>
          <w:marBottom w:val="0"/>
          <w:divBdr>
            <w:top w:val="none" w:sz="0" w:space="0" w:color="auto"/>
            <w:left w:val="none" w:sz="0" w:space="0" w:color="auto"/>
            <w:bottom w:val="none" w:sz="0" w:space="0" w:color="auto"/>
            <w:right w:val="none" w:sz="0" w:space="0" w:color="auto"/>
          </w:divBdr>
        </w:div>
        <w:div w:id="119349934">
          <w:marLeft w:val="640"/>
          <w:marRight w:val="0"/>
          <w:marTop w:val="0"/>
          <w:marBottom w:val="0"/>
          <w:divBdr>
            <w:top w:val="none" w:sz="0" w:space="0" w:color="auto"/>
            <w:left w:val="none" w:sz="0" w:space="0" w:color="auto"/>
            <w:bottom w:val="none" w:sz="0" w:space="0" w:color="auto"/>
            <w:right w:val="none" w:sz="0" w:space="0" w:color="auto"/>
          </w:divBdr>
        </w:div>
        <w:div w:id="127549610">
          <w:marLeft w:val="640"/>
          <w:marRight w:val="0"/>
          <w:marTop w:val="0"/>
          <w:marBottom w:val="0"/>
          <w:divBdr>
            <w:top w:val="none" w:sz="0" w:space="0" w:color="auto"/>
            <w:left w:val="none" w:sz="0" w:space="0" w:color="auto"/>
            <w:bottom w:val="none" w:sz="0" w:space="0" w:color="auto"/>
            <w:right w:val="none" w:sz="0" w:space="0" w:color="auto"/>
          </w:divBdr>
        </w:div>
        <w:div w:id="134881642">
          <w:marLeft w:val="640"/>
          <w:marRight w:val="0"/>
          <w:marTop w:val="0"/>
          <w:marBottom w:val="0"/>
          <w:divBdr>
            <w:top w:val="none" w:sz="0" w:space="0" w:color="auto"/>
            <w:left w:val="none" w:sz="0" w:space="0" w:color="auto"/>
            <w:bottom w:val="none" w:sz="0" w:space="0" w:color="auto"/>
            <w:right w:val="none" w:sz="0" w:space="0" w:color="auto"/>
          </w:divBdr>
        </w:div>
        <w:div w:id="142965265">
          <w:marLeft w:val="640"/>
          <w:marRight w:val="0"/>
          <w:marTop w:val="0"/>
          <w:marBottom w:val="0"/>
          <w:divBdr>
            <w:top w:val="none" w:sz="0" w:space="0" w:color="auto"/>
            <w:left w:val="none" w:sz="0" w:space="0" w:color="auto"/>
            <w:bottom w:val="none" w:sz="0" w:space="0" w:color="auto"/>
            <w:right w:val="none" w:sz="0" w:space="0" w:color="auto"/>
          </w:divBdr>
        </w:div>
        <w:div w:id="148182506">
          <w:marLeft w:val="640"/>
          <w:marRight w:val="0"/>
          <w:marTop w:val="0"/>
          <w:marBottom w:val="0"/>
          <w:divBdr>
            <w:top w:val="none" w:sz="0" w:space="0" w:color="auto"/>
            <w:left w:val="none" w:sz="0" w:space="0" w:color="auto"/>
            <w:bottom w:val="none" w:sz="0" w:space="0" w:color="auto"/>
            <w:right w:val="none" w:sz="0" w:space="0" w:color="auto"/>
          </w:divBdr>
        </w:div>
        <w:div w:id="153300475">
          <w:marLeft w:val="640"/>
          <w:marRight w:val="0"/>
          <w:marTop w:val="0"/>
          <w:marBottom w:val="0"/>
          <w:divBdr>
            <w:top w:val="none" w:sz="0" w:space="0" w:color="auto"/>
            <w:left w:val="none" w:sz="0" w:space="0" w:color="auto"/>
            <w:bottom w:val="none" w:sz="0" w:space="0" w:color="auto"/>
            <w:right w:val="none" w:sz="0" w:space="0" w:color="auto"/>
          </w:divBdr>
        </w:div>
        <w:div w:id="171116052">
          <w:marLeft w:val="640"/>
          <w:marRight w:val="0"/>
          <w:marTop w:val="0"/>
          <w:marBottom w:val="0"/>
          <w:divBdr>
            <w:top w:val="none" w:sz="0" w:space="0" w:color="auto"/>
            <w:left w:val="none" w:sz="0" w:space="0" w:color="auto"/>
            <w:bottom w:val="none" w:sz="0" w:space="0" w:color="auto"/>
            <w:right w:val="none" w:sz="0" w:space="0" w:color="auto"/>
          </w:divBdr>
        </w:div>
        <w:div w:id="191499840">
          <w:marLeft w:val="640"/>
          <w:marRight w:val="0"/>
          <w:marTop w:val="0"/>
          <w:marBottom w:val="0"/>
          <w:divBdr>
            <w:top w:val="none" w:sz="0" w:space="0" w:color="auto"/>
            <w:left w:val="none" w:sz="0" w:space="0" w:color="auto"/>
            <w:bottom w:val="none" w:sz="0" w:space="0" w:color="auto"/>
            <w:right w:val="none" w:sz="0" w:space="0" w:color="auto"/>
          </w:divBdr>
        </w:div>
        <w:div w:id="252978472">
          <w:marLeft w:val="640"/>
          <w:marRight w:val="0"/>
          <w:marTop w:val="0"/>
          <w:marBottom w:val="0"/>
          <w:divBdr>
            <w:top w:val="none" w:sz="0" w:space="0" w:color="auto"/>
            <w:left w:val="none" w:sz="0" w:space="0" w:color="auto"/>
            <w:bottom w:val="none" w:sz="0" w:space="0" w:color="auto"/>
            <w:right w:val="none" w:sz="0" w:space="0" w:color="auto"/>
          </w:divBdr>
        </w:div>
        <w:div w:id="270630201">
          <w:marLeft w:val="640"/>
          <w:marRight w:val="0"/>
          <w:marTop w:val="0"/>
          <w:marBottom w:val="0"/>
          <w:divBdr>
            <w:top w:val="none" w:sz="0" w:space="0" w:color="auto"/>
            <w:left w:val="none" w:sz="0" w:space="0" w:color="auto"/>
            <w:bottom w:val="none" w:sz="0" w:space="0" w:color="auto"/>
            <w:right w:val="none" w:sz="0" w:space="0" w:color="auto"/>
          </w:divBdr>
        </w:div>
        <w:div w:id="275252871">
          <w:marLeft w:val="640"/>
          <w:marRight w:val="0"/>
          <w:marTop w:val="0"/>
          <w:marBottom w:val="0"/>
          <w:divBdr>
            <w:top w:val="none" w:sz="0" w:space="0" w:color="auto"/>
            <w:left w:val="none" w:sz="0" w:space="0" w:color="auto"/>
            <w:bottom w:val="none" w:sz="0" w:space="0" w:color="auto"/>
            <w:right w:val="none" w:sz="0" w:space="0" w:color="auto"/>
          </w:divBdr>
        </w:div>
        <w:div w:id="281234822">
          <w:marLeft w:val="640"/>
          <w:marRight w:val="0"/>
          <w:marTop w:val="0"/>
          <w:marBottom w:val="0"/>
          <w:divBdr>
            <w:top w:val="none" w:sz="0" w:space="0" w:color="auto"/>
            <w:left w:val="none" w:sz="0" w:space="0" w:color="auto"/>
            <w:bottom w:val="none" w:sz="0" w:space="0" w:color="auto"/>
            <w:right w:val="none" w:sz="0" w:space="0" w:color="auto"/>
          </w:divBdr>
        </w:div>
        <w:div w:id="287859124">
          <w:marLeft w:val="640"/>
          <w:marRight w:val="0"/>
          <w:marTop w:val="0"/>
          <w:marBottom w:val="0"/>
          <w:divBdr>
            <w:top w:val="none" w:sz="0" w:space="0" w:color="auto"/>
            <w:left w:val="none" w:sz="0" w:space="0" w:color="auto"/>
            <w:bottom w:val="none" w:sz="0" w:space="0" w:color="auto"/>
            <w:right w:val="none" w:sz="0" w:space="0" w:color="auto"/>
          </w:divBdr>
        </w:div>
        <w:div w:id="360478186">
          <w:marLeft w:val="640"/>
          <w:marRight w:val="0"/>
          <w:marTop w:val="0"/>
          <w:marBottom w:val="0"/>
          <w:divBdr>
            <w:top w:val="none" w:sz="0" w:space="0" w:color="auto"/>
            <w:left w:val="none" w:sz="0" w:space="0" w:color="auto"/>
            <w:bottom w:val="none" w:sz="0" w:space="0" w:color="auto"/>
            <w:right w:val="none" w:sz="0" w:space="0" w:color="auto"/>
          </w:divBdr>
        </w:div>
        <w:div w:id="375394233">
          <w:marLeft w:val="640"/>
          <w:marRight w:val="0"/>
          <w:marTop w:val="0"/>
          <w:marBottom w:val="0"/>
          <w:divBdr>
            <w:top w:val="none" w:sz="0" w:space="0" w:color="auto"/>
            <w:left w:val="none" w:sz="0" w:space="0" w:color="auto"/>
            <w:bottom w:val="none" w:sz="0" w:space="0" w:color="auto"/>
            <w:right w:val="none" w:sz="0" w:space="0" w:color="auto"/>
          </w:divBdr>
        </w:div>
        <w:div w:id="402608999">
          <w:marLeft w:val="640"/>
          <w:marRight w:val="0"/>
          <w:marTop w:val="0"/>
          <w:marBottom w:val="0"/>
          <w:divBdr>
            <w:top w:val="none" w:sz="0" w:space="0" w:color="auto"/>
            <w:left w:val="none" w:sz="0" w:space="0" w:color="auto"/>
            <w:bottom w:val="none" w:sz="0" w:space="0" w:color="auto"/>
            <w:right w:val="none" w:sz="0" w:space="0" w:color="auto"/>
          </w:divBdr>
        </w:div>
        <w:div w:id="460458947">
          <w:marLeft w:val="640"/>
          <w:marRight w:val="0"/>
          <w:marTop w:val="0"/>
          <w:marBottom w:val="0"/>
          <w:divBdr>
            <w:top w:val="none" w:sz="0" w:space="0" w:color="auto"/>
            <w:left w:val="none" w:sz="0" w:space="0" w:color="auto"/>
            <w:bottom w:val="none" w:sz="0" w:space="0" w:color="auto"/>
            <w:right w:val="none" w:sz="0" w:space="0" w:color="auto"/>
          </w:divBdr>
        </w:div>
        <w:div w:id="471563799">
          <w:marLeft w:val="640"/>
          <w:marRight w:val="0"/>
          <w:marTop w:val="0"/>
          <w:marBottom w:val="0"/>
          <w:divBdr>
            <w:top w:val="none" w:sz="0" w:space="0" w:color="auto"/>
            <w:left w:val="none" w:sz="0" w:space="0" w:color="auto"/>
            <w:bottom w:val="none" w:sz="0" w:space="0" w:color="auto"/>
            <w:right w:val="none" w:sz="0" w:space="0" w:color="auto"/>
          </w:divBdr>
        </w:div>
        <w:div w:id="530146884">
          <w:marLeft w:val="640"/>
          <w:marRight w:val="0"/>
          <w:marTop w:val="0"/>
          <w:marBottom w:val="0"/>
          <w:divBdr>
            <w:top w:val="none" w:sz="0" w:space="0" w:color="auto"/>
            <w:left w:val="none" w:sz="0" w:space="0" w:color="auto"/>
            <w:bottom w:val="none" w:sz="0" w:space="0" w:color="auto"/>
            <w:right w:val="none" w:sz="0" w:space="0" w:color="auto"/>
          </w:divBdr>
        </w:div>
        <w:div w:id="559170400">
          <w:marLeft w:val="640"/>
          <w:marRight w:val="0"/>
          <w:marTop w:val="0"/>
          <w:marBottom w:val="0"/>
          <w:divBdr>
            <w:top w:val="none" w:sz="0" w:space="0" w:color="auto"/>
            <w:left w:val="none" w:sz="0" w:space="0" w:color="auto"/>
            <w:bottom w:val="none" w:sz="0" w:space="0" w:color="auto"/>
            <w:right w:val="none" w:sz="0" w:space="0" w:color="auto"/>
          </w:divBdr>
        </w:div>
        <w:div w:id="641934295">
          <w:marLeft w:val="640"/>
          <w:marRight w:val="0"/>
          <w:marTop w:val="0"/>
          <w:marBottom w:val="0"/>
          <w:divBdr>
            <w:top w:val="none" w:sz="0" w:space="0" w:color="auto"/>
            <w:left w:val="none" w:sz="0" w:space="0" w:color="auto"/>
            <w:bottom w:val="none" w:sz="0" w:space="0" w:color="auto"/>
            <w:right w:val="none" w:sz="0" w:space="0" w:color="auto"/>
          </w:divBdr>
        </w:div>
        <w:div w:id="669796858">
          <w:marLeft w:val="640"/>
          <w:marRight w:val="0"/>
          <w:marTop w:val="0"/>
          <w:marBottom w:val="0"/>
          <w:divBdr>
            <w:top w:val="none" w:sz="0" w:space="0" w:color="auto"/>
            <w:left w:val="none" w:sz="0" w:space="0" w:color="auto"/>
            <w:bottom w:val="none" w:sz="0" w:space="0" w:color="auto"/>
            <w:right w:val="none" w:sz="0" w:space="0" w:color="auto"/>
          </w:divBdr>
        </w:div>
        <w:div w:id="677386711">
          <w:marLeft w:val="640"/>
          <w:marRight w:val="0"/>
          <w:marTop w:val="0"/>
          <w:marBottom w:val="0"/>
          <w:divBdr>
            <w:top w:val="none" w:sz="0" w:space="0" w:color="auto"/>
            <w:left w:val="none" w:sz="0" w:space="0" w:color="auto"/>
            <w:bottom w:val="none" w:sz="0" w:space="0" w:color="auto"/>
            <w:right w:val="none" w:sz="0" w:space="0" w:color="auto"/>
          </w:divBdr>
        </w:div>
        <w:div w:id="682508973">
          <w:marLeft w:val="640"/>
          <w:marRight w:val="0"/>
          <w:marTop w:val="0"/>
          <w:marBottom w:val="0"/>
          <w:divBdr>
            <w:top w:val="none" w:sz="0" w:space="0" w:color="auto"/>
            <w:left w:val="none" w:sz="0" w:space="0" w:color="auto"/>
            <w:bottom w:val="none" w:sz="0" w:space="0" w:color="auto"/>
            <w:right w:val="none" w:sz="0" w:space="0" w:color="auto"/>
          </w:divBdr>
        </w:div>
        <w:div w:id="700129548">
          <w:marLeft w:val="640"/>
          <w:marRight w:val="0"/>
          <w:marTop w:val="0"/>
          <w:marBottom w:val="0"/>
          <w:divBdr>
            <w:top w:val="none" w:sz="0" w:space="0" w:color="auto"/>
            <w:left w:val="none" w:sz="0" w:space="0" w:color="auto"/>
            <w:bottom w:val="none" w:sz="0" w:space="0" w:color="auto"/>
            <w:right w:val="none" w:sz="0" w:space="0" w:color="auto"/>
          </w:divBdr>
        </w:div>
        <w:div w:id="721557616">
          <w:marLeft w:val="640"/>
          <w:marRight w:val="0"/>
          <w:marTop w:val="0"/>
          <w:marBottom w:val="0"/>
          <w:divBdr>
            <w:top w:val="none" w:sz="0" w:space="0" w:color="auto"/>
            <w:left w:val="none" w:sz="0" w:space="0" w:color="auto"/>
            <w:bottom w:val="none" w:sz="0" w:space="0" w:color="auto"/>
            <w:right w:val="none" w:sz="0" w:space="0" w:color="auto"/>
          </w:divBdr>
        </w:div>
        <w:div w:id="728109118">
          <w:marLeft w:val="640"/>
          <w:marRight w:val="0"/>
          <w:marTop w:val="0"/>
          <w:marBottom w:val="0"/>
          <w:divBdr>
            <w:top w:val="none" w:sz="0" w:space="0" w:color="auto"/>
            <w:left w:val="none" w:sz="0" w:space="0" w:color="auto"/>
            <w:bottom w:val="none" w:sz="0" w:space="0" w:color="auto"/>
            <w:right w:val="none" w:sz="0" w:space="0" w:color="auto"/>
          </w:divBdr>
        </w:div>
        <w:div w:id="750011091">
          <w:marLeft w:val="640"/>
          <w:marRight w:val="0"/>
          <w:marTop w:val="0"/>
          <w:marBottom w:val="0"/>
          <w:divBdr>
            <w:top w:val="none" w:sz="0" w:space="0" w:color="auto"/>
            <w:left w:val="none" w:sz="0" w:space="0" w:color="auto"/>
            <w:bottom w:val="none" w:sz="0" w:space="0" w:color="auto"/>
            <w:right w:val="none" w:sz="0" w:space="0" w:color="auto"/>
          </w:divBdr>
        </w:div>
        <w:div w:id="775171108">
          <w:marLeft w:val="640"/>
          <w:marRight w:val="0"/>
          <w:marTop w:val="0"/>
          <w:marBottom w:val="0"/>
          <w:divBdr>
            <w:top w:val="none" w:sz="0" w:space="0" w:color="auto"/>
            <w:left w:val="none" w:sz="0" w:space="0" w:color="auto"/>
            <w:bottom w:val="none" w:sz="0" w:space="0" w:color="auto"/>
            <w:right w:val="none" w:sz="0" w:space="0" w:color="auto"/>
          </w:divBdr>
        </w:div>
        <w:div w:id="783499807">
          <w:marLeft w:val="640"/>
          <w:marRight w:val="0"/>
          <w:marTop w:val="0"/>
          <w:marBottom w:val="0"/>
          <w:divBdr>
            <w:top w:val="none" w:sz="0" w:space="0" w:color="auto"/>
            <w:left w:val="none" w:sz="0" w:space="0" w:color="auto"/>
            <w:bottom w:val="none" w:sz="0" w:space="0" w:color="auto"/>
            <w:right w:val="none" w:sz="0" w:space="0" w:color="auto"/>
          </w:divBdr>
        </w:div>
        <w:div w:id="796918204">
          <w:marLeft w:val="640"/>
          <w:marRight w:val="0"/>
          <w:marTop w:val="0"/>
          <w:marBottom w:val="0"/>
          <w:divBdr>
            <w:top w:val="none" w:sz="0" w:space="0" w:color="auto"/>
            <w:left w:val="none" w:sz="0" w:space="0" w:color="auto"/>
            <w:bottom w:val="none" w:sz="0" w:space="0" w:color="auto"/>
            <w:right w:val="none" w:sz="0" w:space="0" w:color="auto"/>
          </w:divBdr>
        </w:div>
        <w:div w:id="815099806">
          <w:marLeft w:val="640"/>
          <w:marRight w:val="0"/>
          <w:marTop w:val="0"/>
          <w:marBottom w:val="0"/>
          <w:divBdr>
            <w:top w:val="none" w:sz="0" w:space="0" w:color="auto"/>
            <w:left w:val="none" w:sz="0" w:space="0" w:color="auto"/>
            <w:bottom w:val="none" w:sz="0" w:space="0" w:color="auto"/>
            <w:right w:val="none" w:sz="0" w:space="0" w:color="auto"/>
          </w:divBdr>
        </w:div>
        <w:div w:id="820200325">
          <w:marLeft w:val="640"/>
          <w:marRight w:val="0"/>
          <w:marTop w:val="0"/>
          <w:marBottom w:val="0"/>
          <w:divBdr>
            <w:top w:val="none" w:sz="0" w:space="0" w:color="auto"/>
            <w:left w:val="none" w:sz="0" w:space="0" w:color="auto"/>
            <w:bottom w:val="none" w:sz="0" w:space="0" w:color="auto"/>
            <w:right w:val="none" w:sz="0" w:space="0" w:color="auto"/>
          </w:divBdr>
        </w:div>
        <w:div w:id="902252043">
          <w:marLeft w:val="640"/>
          <w:marRight w:val="0"/>
          <w:marTop w:val="0"/>
          <w:marBottom w:val="0"/>
          <w:divBdr>
            <w:top w:val="none" w:sz="0" w:space="0" w:color="auto"/>
            <w:left w:val="none" w:sz="0" w:space="0" w:color="auto"/>
            <w:bottom w:val="none" w:sz="0" w:space="0" w:color="auto"/>
            <w:right w:val="none" w:sz="0" w:space="0" w:color="auto"/>
          </w:divBdr>
        </w:div>
        <w:div w:id="947614539">
          <w:marLeft w:val="640"/>
          <w:marRight w:val="0"/>
          <w:marTop w:val="0"/>
          <w:marBottom w:val="0"/>
          <w:divBdr>
            <w:top w:val="none" w:sz="0" w:space="0" w:color="auto"/>
            <w:left w:val="none" w:sz="0" w:space="0" w:color="auto"/>
            <w:bottom w:val="none" w:sz="0" w:space="0" w:color="auto"/>
            <w:right w:val="none" w:sz="0" w:space="0" w:color="auto"/>
          </w:divBdr>
        </w:div>
        <w:div w:id="953556182">
          <w:marLeft w:val="640"/>
          <w:marRight w:val="0"/>
          <w:marTop w:val="0"/>
          <w:marBottom w:val="0"/>
          <w:divBdr>
            <w:top w:val="none" w:sz="0" w:space="0" w:color="auto"/>
            <w:left w:val="none" w:sz="0" w:space="0" w:color="auto"/>
            <w:bottom w:val="none" w:sz="0" w:space="0" w:color="auto"/>
            <w:right w:val="none" w:sz="0" w:space="0" w:color="auto"/>
          </w:divBdr>
        </w:div>
        <w:div w:id="976372980">
          <w:marLeft w:val="640"/>
          <w:marRight w:val="0"/>
          <w:marTop w:val="0"/>
          <w:marBottom w:val="0"/>
          <w:divBdr>
            <w:top w:val="none" w:sz="0" w:space="0" w:color="auto"/>
            <w:left w:val="none" w:sz="0" w:space="0" w:color="auto"/>
            <w:bottom w:val="none" w:sz="0" w:space="0" w:color="auto"/>
            <w:right w:val="none" w:sz="0" w:space="0" w:color="auto"/>
          </w:divBdr>
        </w:div>
        <w:div w:id="1026098296">
          <w:marLeft w:val="640"/>
          <w:marRight w:val="0"/>
          <w:marTop w:val="0"/>
          <w:marBottom w:val="0"/>
          <w:divBdr>
            <w:top w:val="none" w:sz="0" w:space="0" w:color="auto"/>
            <w:left w:val="none" w:sz="0" w:space="0" w:color="auto"/>
            <w:bottom w:val="none" w:sz="0" w:space="0" w:color="auto"/>
            <w:right w:val="none" w:sz="0" w:space="0" w:color="auto"/>
          </w:divBdr>
        </w:div>
        <w:div w:id="1029724165">
          <w:marLeft w:val="640"/>
          <w:marRight w:val="0"/>
          <w:marTop w:val="0"/>
          <w:marBottom w:val="0"/>
          <w:divBdr>
            <w:top w:val="none" w:sz="0" w:space="0" w:color="auto"/>
            <w:left w:val="none" w:sz="0" w:space="0" w:color="auto"/>
            <w:bottom w:val="none" w:sz="0" w:space="0" w:color="auto"/>
            <w:right w:val="none" w:sz="0" w:space="0" w:color="auto"/>
          </w:divBdr>
        </w:div>
        <w:div w:id="1031033492">
          <w:marLeft w:val="640"/>
          <w:marRight w:val="0"/>
          <w:marTop w:val="0"/>
          <w:marBottom w:val="0"/>
          <w:divBdr>
            <w:top w:val="none" w:sz="0" w:space="0" w:color="auto"/>
            <w:left w:val="none" w:sz="0" w:space="0" w:color="auto"/>
            <w:bottom w:val="none" w:sz="0" w:space="0" w:color="auto"/>
            <w:right w:val="none" w:sz="0" w:space="0" w:color="auto"/>
          </w:divBdr>
        </w:div>
        <w:div w:id="1046445810">
          <w:marLeft w:val="640"/>
          <w:marRight w:val="0"/>
          <w:marTop w:val="0"/>
          <w:marBottom w:val="0"/>
          <w:divBdr>
            <w:top w:val="none" w:sz="0" w:space="0" w:color="auto"/>
            <w:left w:val="none" w:sz="0" w:space="0" w:color="auto"/>
            <w:bottom w:val="none" w:sz="0" w:space="0" w:color="auto"/>
            <w:right w:val="none" w:sz="0" w:space="0" w:color="auto"/>
          </w:divBdr>
        </w:div>
        <w:div w:id="1057511804">
          <w:marLeft w:val="640"/>
          <w:marRight w:val="0"/>
          <w:marTop w:val="0"/>
          <w:marBottom w:val="0"/>
          <w:divBdr>
            <w:top w:val="none" w:sz="0" w:space="0" w:color="auto"/>
            <w:left w:val="none" w:sz="0" w:space="0" w:color="auto"/>
            <w:bottom w:val="none" w:sz="0" w:space="0" w:color="auto"/>
            <w:right w:val="none" w:sz="0" w:space="0" w:color="auto"/>
          </w:divBdr>
        </w:div>
        <w:div w:id="1108814204">
          <w:marLeft w:val="640"/>
          <w:marRight w:val="0"/>
          <w:marTop w:val="0"/>
          <w:marBottom w:val="0"/>
          <w:divBdr>
            <w:top w:val="none" w:sz="0" w:space="0" w:color="auto"/>
            <w:left w:val="none" w:sz="0" w:space="0" w:color="auto"/>
            <w:bottom w:val="none" w:sz="0" w:space="0" w:color="auto"/>
            <w:right w:val="none" w:sz="0" w:space="0" w:color="auto"/>
          </w:divBdr>
        </w:div>
        <w:div w:id="1169323033">
          <w:marLeft w:val="640"/>
          <w:marRight w:val="0"/>
          <w:marTop w:val="0"/>
          <w:marBottom w:val="0"/>
          <w:divBdr>
            <w:top w:val="none" w:sz="0" w:space="0" w:color="auto"/>
            <w:left w:val="none" w:sz="0" w:space="0" w:color="auto"/>
            <w:bottom w:val="none" w:sz="0" w:space="0" w:color="auto"/>
            <w:right w:val="none" w:sz="0" w:space="0" w:color="auto"/>
          </w:divBdr>
        </w:div>
        <w:div w:id="1182401122">
          <w:marLeft w:val="640"/>
          <w:marRight w:val="0"/>
          <w:marTop w:val="0"/>
          <w:marBottom w:val="0"/>
          <w:divBdr>
            <w:top w:val="none" w:sz="0" w:space="0" w:color="auto"/>
            <w:left w:val="none" w:sz="0" w:space="0" w:color="auto"/>
            <w:bottom w:val="none" w:sz="0" w:space="0" w:color="auto"/>
            <w:right w:val="none" w:sz="0" w:space="0" w:color="auto"/>
          </w:divBdr>
        </w:div>
        <w:div w:id="1194264231">
          <w:marLeft w:val="640"/>
          <w:marRight w:val="0"/>
          <w:marTop w:val="0"/>
          <w:marBottom w:val="0"/>
          <w:divBdr>
            <w:top w:val="none" w:sz="0" w:space="0" w:color="auto"/>
            <w:left w:val="none" w:sz="0" w:space="0" w:color="auto"/>
            <w:bottom w:val="none" w:sz="0" w:space="0" w:color="auto"/>
            <w:right w:val="none" w:sz="0" w:space="0" w:color="auto"/>
          </w:divBdr>
        </w:div>
        <w:div w:id="1304626172">
          <w:marLeft w:val="640"/>
          <w:marRight w:val="0"/>
          <w:marTop w:val="0"/>
          <w:marBottom w:val="0"/>
          <w:divBdr>
            <w:top w:val="none" w:sz="0" w:space="0" w:color="auto"/>
            <w:left w:val="none" w:sz="0" w:space="0" w:color="auto"/>
            <w:bottom w:val="none" w:sz="0" w:space="0" w:color="auto"/>
            <w:right w:val="none" w:sz="0" w:space="0" w:color="auto"/>
          </w:divBdr>
        </w:div>
        <w:div w:id="1310331411">
          <w:marLeft w:val="640"/>
          <w:marRight w:val="0"/>
          <w:marTop w:val="0"/>
          <w:marBottom w:val="0"/>
          <w:divBdr>
            <w:top w:val="none" w:sz="0" w:space="0" w:color="auto"/>
            <w:left w:val="none" w:sz="0" w:space="0" w:color="auto"/>
            <w:bottom w:val="none" w:sz="0" w:space="0" w:color="auto"/>
            <w:right w:val="none" w:sz="0" w:space="0" w:color="auto"/>
          </w:divBdr>
        </w:div>
        <w:div w:id="1336805987">
          <w:marLeft w:val="640"/>
          <w:marRight w:val="0"/>
          <w:marTop w:val="0"/>
          <w:marBottom w:val="0"/>
          <w:divBdr>
            <w:top w:val="none" w:sz="0" w:space="0" w:color="auto"/>
            <w:left w:val="none" w:sz="0" w:space="0" w:color="auto"/>
            <w:bottom w:val="none" w:sz="0" w:space="0" w:color="auto"/>
            <w:right w:val="none" w:sz="0" w:space="0" w:color="auto"/>
          </w:divBdr>
        </w:div>
        <w:div w:id="1348675530">
          <w:marLeft w:val="640"/>
          <w:marRight w:val="0"/>
          <w:marTop w:val="0"/>
          <w:marBottom w:val="0"/>
          <w:divBdr>
            <w:top w:val="none" w:sz="0" w:space="0" w:color="auto"/>
            <w:left w:val="none" w:sz="0" w:space="0" w:color="auto"/>
            <w:bottom w:val="none" w:sz="0" w:space="0" w:color="auto"/>
            <w:right w:val="none" w:sz="0" w:space="0" w:color="auto"/>
          </w:divBdr>
        </w:div>
        <w:div w:id="1390570354">
          <w:marLeft w:val="640"/>
          <w:marRight w:val="0"/>
          <w:marTop w:val="0"/>
          <w:marBottom w:val="0"/>
          <w:divBdr>
            <w:top w:val="none" w:sz="0" w:space="0" w:color="auto"/>
            <w:left w:val="none" w:sz="0" w:space="0" w:color="auto"/>
            <w:bottom w:val="none" w:sz="0" w:space="0" w:color="auto"/>
            <w:right w:val="none" w:sz="0" w:space="0" w:color="auto"/>
          </w:divBdr>
        </w:div>
        <w:div w:id="1396511772">
          <w:marLeft w:val="640"/>
          <w:marRight w:val="0"/>
          <w:marTop w:val="0"/>
          <w:marBottom w:val="0"/>
          <w:divBdr>
            <w:top w:val="none" w:sz="0" w:space="0" w:color="auto"/>
            <w:left w:val="none" w:sz="0" w:space="0" w:color="auto"/>
            <w:bottom w:val="none" w:sz="0" w:space="0" w:color="auto"/>
            <w:right w:val="none" w:sz="0" w:space="0" w:color="auto"/>
          </w:divBdr>
        </w:div>
        <w:div w:id="1413963600">
          <w:marLeft w:val="640"/>
          <w:marRight w:val="0"/>
          <w:marTop w:val="0"/>
          <w:marBottom w:val="0"/>
          <w:divBdr>
            <w:top w:val="none" w:sz="0" w:space="0" w:color="auto"/>
            <w:left w:val="none" w:sz="0" w:space="0" w:color="auto"/>
            <w:bottom w:val="none" w:sz="0" w:space="0" w:color="auto"/>
            <w:right w:val="none" w:sz="0" w:space="0" w:color="auto"/>
          </w:divBdr>
        </w:div>
        <w:div w:id="1443568238">
          <w:marLeft w:val="640"/>
          <w:marRight w:val="0"/>
          <w:marTop w:val="0"/>
          <w:marBottom w:val="0"/>
          <w:divBdr>
            <w:top w:val="none" w:sz="0" w:space="0" w:color="auto"/>
            <w:left w:val="none" w:sz="0" w:space="0" w:color="auto"/>
            <w:bottom w:val="none" w:sz="0" w:space="0" w:color="auto"/>
            <w:right w:val="none" w:sz="0" w:space="0" w:color="auto"/>
          </w:divBdr>
        </w:div>
        <w:div w:id="1553730014">
          <w:marLeft w:val="640"/>
          <w:marRight w:val="0"/>
          <w:marTop w:val="0"/>
          <w:marBottom w:val="0"/>
          <w:divBdr>
            <w:top w:val="none" w:sz="0" w:space="0" w:color="auto"/>
            <w:left w:val="none" w:sz="0" w:space="0" w:color="auto"/>
            <w:bottom w:val="none" w:sz="0" w:space="0" w:color="auto"/>
            <w:right w:val="none" w:sz="0" w:space="0" w:color="auto"/>
          </w:divBdr>
        </w:div>
        <w:div w:id="1564022842">
          <w:marLeft w:val="640"/>
          <w:marRight w:val="0"/>
          <w:marTop w:val="0"/>
          <w:marBottom w:val="0"/>
          <w:divBdr>
            <w:top w:val="none" w:sz="0" w:space="0" w:color="auto"/>
            <w:left w:val="none" w:sz="0" w:space="0" w:color="auto"/>
            <w:bottom w:val="none" w:sz="0" w:space="0" w:color="auto"/>
            <w:right w:val="none" w:sz="0" w:space="0" w:color="auto"/>
          </w:divBdr>
        </w:div>
        <w:div w:id="1594121267">
          <w:marLeft w:val="640"/>
          <w:marRight w:val="0"/>
          <w:marTop w:val="0"/>
          <w:marBottom w:val="0"/>
          <w:divBdr>
            <w:top w:val="none" w:sz="0" w:space="0" w:color="auto"/>
            <w:left w:val="none" w:sz="0" w:space="0" w:color="auto"/>
            <w:bottom w:val="none" w:sz="0" w:space="0" w:color="auto"/>
            <w:right w:val="none" w:sz="0" w:space="0" w:color="auto"/>
          </w:divBdr>
        </w:div>
        <w:div w:id="1599408865">
          <w:marLeft w:val="640"/>
          <w:marRight w:val="0"/>
          <w:marTop w:val="0"/>
          <w:marBottom w:val="0"/>
          <w:divBdr>
            <w:top w:val="none" w:sz="0" w:space="0" w:color="auto"/>
            <w:left w:val="none" w:sz="0" w:space="0" w:color="auto"/>
            <w:bottom w:val="none" w:sz="0" w:space="0" w:color="auto"/>
            <w:right w:val="none" w:sz="0" w:space="0" w:color="auto"/>
          </w:divBdr>
        </w:div>
        <w:div w:id="1664358909">
          <w:marLeft w:val="640"/>
          <w:marRight w:val="0"/>
          <w:marTop w:val="0"/>
          <w:marBottom w:val="0"/>
          <w:divBdr>
            <w:top w:val="none" w:sz="0" w:space="0" w:color="auto"/>
            <w:left w:val="none" w:sz="0" w:space="0" w:color="auto"/>
            <w:bottom w:val="none" w:sz="0" w:space="0" w:color="auto"/>
            <w:right w:val="none" w:sz="0" w:space="0" w:color="auto"/>
          </w:divBdr>
        </w:div>
        <w:div w:id="1687514950">
          <w:marLeft w:val="640"/>
          <w:marRight w:val="0"/>
          <w:marTop w:val="0"/>
          <w:marBottom w:val="0"/>
          <w:divBdr>
            <w:top w:val="none" w:sz="0" w:space="0" w:color="auto"/>
            <w:left w:val="none" w:sz="0" w:space="0" w:color="auto"/>
            <w:bottom w:val="none" w:sz="0" w:space="0" w:color="auto"/>
            <w:right w:val="none" w:sz="0" w:space="0" w:color="auto"/>
          </w:divBdr>
        </w:div>
        <w:div w:id="1702628661">
          <w:marLeft w:val="640"/>
          <w:marRight w:val="0"/>
          <w:marTop w:val="0"/>
          <w:marBottom w:val="0"/>
          <w:divBdr>
            <w:top w:val="none" w:sz="0" w:space="0" w:color="auto"/>
            <w:left w:val="none" w:sz="0" w:space="0" w:color="auto"/>
            <w:bottom w:val="none" w:sz="0" w:space="0" w:color="auto"/>
            <w:right w:val="none" w:sz="0" w:space="0" w:color="auto"/>
          </w:divBdr>
        </w:div>
        <w:div w:id="1704866087">
          <w:marLeft w:val="640"/>
          <w:marRight w:val="0"/>
          <w:marTop w:val="0"/>
          <w:marBottom w:val="0"/>
          <w:divBdr>
            <w:top w:val="none" w:sz="0" w:space="0" w:color="auto"/>
            <w:left w:val="none" w:sz="0" w:space="0" w:color="auto"/>
            <w:bottom w:val="none" w:sz="0" w:space="0" w:color="auto"/>
            <w:right w:val="none" w:sz="0" w:space="0" w:color="auto"/>
          </w:divBdr>
        </w:div>
        <w:div w:id="1713267544">
          <w:marLeft w:val="640"/>
          <w:marRight w:val="0"/>
          <w:marTop w:val="0"/>
          <w:marBottom w:val="0"/>
          <w:divBdr>
            <w:top w:val="none" w:sz="0" w:space="0" w:color="auto"/>
            <w:left w:val="none" w:sz="0" w:space="0" w:color="auto"/>
            <w:bottom w:val="none" w:sz="0" w:space="0" w:color="auto"/>
            <w:right w:val="none" w:sz="0" w:space="0" w:color="auto"/>
          </w:divBdr>
        </w:div>
        <w:div w:id="1731726777">
          <w:marLeft w:val="640"/>
          <w:marRight w:val="0"/>
          <w:marTop w:val="0"/>
          <w:marBottom w:val="0"/>
          <w:divBdr>
            <w:top w:val="none" w:sz="0" w:space="0" w:color="auto"/>
            <w:left w:val="none" w:sz="0" w:space="0" w:color="auto"/>
            <w:bottom w:val="none" w:sz="0" w:space="0" w:color="auto"/>
            <w:right w:val="none" w:sz="0" w:space="0" w:color="auto"/>
          </w:divBdr>
        </w:div>
        <w:div w:id="1736395551">
          <w:marLeft w:val="640"/>
          <w:marRight w:val="0"/>
          <w:marTop w:val="0"/>
          <w:marBottom w:val="0"/>
          <w:divBdr>
            <w:top w:val="none" w:sz="0" w:space="0" w:color="auto"/>
            <w:left w:val="none" w:sz="0" w:space="0" w:color="auto"/>
            <w:bottom w:val="none" w:sz="0" w:space="0" w:color="auto"/>
            <w:right w:val="none" w:sz="0" w:space="0" w:color="auto"/>
          </w:divBdr>
        </w:div>
        <w:div w:id="1801192780">
          <w:marLeft w:val="640"/>
          <w:marRight w:val="0"/>
          <w:marTop w:val="0"/>
          <w:marBottom w:val="0"/>
          <w:divBdr>
            <w:top w:val="none" w:sz="0" w:space="0" w:color="auto"/>
            <w:left w:val="none" w:sz="0" w:space="0" w:color="auto"/>
            <w:bottom w:val="none" w:sz="0" w:space="0" w:color="auto"/>
            <w:right w:val="none" w:sz="0" w:space="0" w:color="auto"/>
          </w:divBdr>
        </w:div>
        <w:div w:id="1828747145">
          <w:marLeft w:val="640"/>
          <w:marRight w:val="0"/>
          <w:marTop w:val="0"/>
          <w:marBottom w:val="0"/>
          <w:divBdr>
            <w:top w:val="none" w:sz="0" w:space="0" w:color="auto"/>
            <w:left w:val="none" w:sz="0" w:space="0" w:color="auto"/>
            <w:bottom w:val="none" w:sz="0" w:space="0" w:color="auto"/>
            <w:right w:val="none" w:sz="0" w:space="0" w:color="auto"/>
          </w:divBdr>
        </w:div>
        <w:div w:id="1860389706">
          <w:marLeft w:val="640"/>
          <w:marRight w:val="0"/>
          <w:marTop w:val="0"/>
          <w:marBottom w:val="0"/>
          <w:divBdr>
            <w:top w:val="none" w:sz="0" w:space="0" w:color="auto"/>
            <w:left w:val="none" w:sz="0" w:space="0" w:color="auto"/>
            <w:bottom w:val="none" w:sz="0" w:space="0" w:color="auto"/>
            <w:right w:val="none" w:sz="0" w:space="0" w:color="auto"/>
          </w:divBdr>
        </w:div>
        <w:div w:id="1901399339">
          <w:marLeft w:val="640"/>
          <w:marRight w:val="0"/>
          <w:marTop w:val="0"/>
          <w:marBottom w:val="0"/>
          <w:divBdr>
            <w:top w:val="none" w:sz="0" w:space="0" w:color="auto"/>
            <w:left w:val="none" w:sz="0" w:space="0" w:color="auto"/>
            <w:bottom w:val="none" w:sz="0" w:space="0" w:color="auto"/>
            <w:right w:val="none" w:sz="0" w:space="0" w:color="auto"/>
          </w:divBdr>
        </w:div>
        <w:div w:id="1953898542">
          <w:marLeft w:val="640"/>
          <w:marRight w:val="0"/>
          <w:marTop w:val="0"/>
          <w:marBottom w:val="0"/>
          <w:divBdr>
            <w:top w:val="none" w:sz="0" w:space="0" w:color="auto"/>
            <w:left w:val="none" w:sz="0" w:space="0" w:color="auto"/>
            <w:bottom w:val="none" w:sz="0" w:space="0" w:color="auto"/>
            <w:right w:val="none" w:sz="0" w:space="0" w:color="auto"/>
          </w:divBdr>
        </w:div>
        <w:div w:id="1956592190">
          <w:marLeft w:val="640"/>
          <w:marRight w:val="0"/>
          <w:marTop w:val="0"/>
          <w:marBottom w:val="0"/>
          <w:divBdr>
            <w:top w:val="none" w:sz="0" w:space="0" w:color="auto"/>
            <w:left w:val="none" w:sz="0" w:space="0" w:color="auto"/>
            <w:bottom w:val="none" w:sz="0" w:space="0" w:color="auto"/>
            <w:right w:val="none" w:sz="0" w:space="0" w:color="auto"/>
          </w:divBdr>
        </w:div>
        <w:div w:id="2036732834">
          <w:marLeft w:val="640"/>
          <w:marRight w:val="0"/>
          <w:marTop w:val="0"/>
          <w:marBottom w:val="0"/>
          <w:divBdr>
            <w:top w:val="none" w:sz="0" w:space="0" w:color="auto"/>
            <w:left w:val="none" w:sz="0" w:space="0" w:color="auto"/>
            <w:bottom w:val="none" w:sz="0" w:space="0" w:color="auto"/>
            <w:right w:val="none" w:sz="0" w:space="0" w:color="auto"/>
          </w:divBdr>
        </w:div>
        <w:div w:id="2056153096">
          <w:marLeft w:val="640"/>
          <w:marRight w:val="0"/>
          <w:marTop w:val="0"/>
          <w:marBottom w:val="0"/>
          <w:divBdr>
            <w:top w:val="none" w:sz="0" w:space="0" w:color="auto"/>
            <w:left w:val="none" w:sz="0" w:space="0" w:color="auto"/>
            <w:bottom w:val="none" w:sz="0" w:space="0" w:color="auto"/>
            <w:right w:val="none" w:sz="0" w:space="0" w:color="auto"/>
          </w:divBdr>
        </w:div>
        <w:div w:id="2092114928">
          <w:marLeft w:val="640"/>
          <w:marRight w:val="0"/>
          <w:marTop w:val="0"/>
          <w:marBottom w:val="0"/>
          <w:divBdr>
            <w:top w:val="none" w:sz="0" w:space="0" w:color="auto"/>
            <w:left w:val="none" w:sz="0" w:space="0" w:color="auto"/>
            <w:bottom w:val="none" w:sz="0" w:space="0" w:color="auto"/>
            <w:right w:val="none" w:sz="0" w:space="0" w:color="auto"/>
          </w:divBdr>
        </w:div>
        <w:div w:id="2106071771">
          <w:marLeft w:val="640"/>
          <w:marRight w:val="0"/>
          <w:marTop w:val="0"/>
          <w:marBottom w:val="0"/>
          <w:divBdr>
            <w:top w:val="none" w:sz="0" w:space="0" w:color="auto"/>
            <w:left w:val="none" w:sz="0" w:space="0" w:color="auto"/>
            <w:bottom w:val="none" w:sz="0" w:space="0" w:color="auto"/>
            <w:right w:val="none" w:sz="0" w:space="0" w:color="auto"/>
          </w:divBdr>
        </w:div>
        <w:div w:id="2106419243">
          <w:marLeft w:val="640"/>
          <w:marRight w:val="0"/>
          <w:marTop w:val="0"/>
          <w:marBottom w:val="0"/>
          <w:divBdr>
            <w:top w:val="none" w:sz="0" w:space="0" w:color="auto"/>
            <w:left w:val="none" w:sz="0" w:space="0" w:color="auto"/>
            <w:bottom w:val="none" w:sz="0" w:space="0" w:color="auto"/>
            <w:right w:val="none" w:sz="0" w:space="0" w:color="auto"/>
          </w:divBdr>
        </w:div>
        <w:div w:id="2128230389">
          <w:marLeft w:val="640"/>
          <w:marRight w:val="0"/>
          <w:marTop w:val="0"/>
          <w:marBottom w:val="0"/>
          <w:divBdr>
            <w:top w:val="none" w:sz="0" w:space="0" w:color="auto"/>
            <w:left w:val="none" w:sz="0" w:space="0" w:color="auto"/>
            <w:bottom w:val="none" w:sz="0" w:space="0" w:color="auto"/>
            <w:right w:val="none" w:sz="0" w:space="0" w:color="auto"/>
          </w:divBdr>
        </w:div>
      </w:divsChild>
    </w:div>
    <w:div w:id="370572344">
      <w:bodyDiv w:val="1"/>
      <w:marLeft w:val="0"/>
      <w:marRight w:val="0"/>
      <w:marTop w:val="0"/>
      <w:marBottom w:val="0"/>
      <w:divBdr>
        <w:top w:val="none" w:sz="0" w:space="0" w:color="auto"/>
        <w:left w:val="none" w:sz="0" w:space="0" w:color="auto"/>
        <w:bottom w:val="none" w:sz="0" w:space="0" w:color="auto"/>
        <w:right w:val="none" w:sz="0" w:space="0" w:color="auto"/>
      </w:divBdr>
    </w:div>
    <w:div w:id="372124325">
      <w:bodyDiv w:val="1"/>
      <w:marLeft w:val="0"/>
      <w:marRight w:val="0"/>
      <w:marTop w:val="0"/>
      <w:marBottom w:val="0"/>
      <w:divBdr>
        <w:top w:val="none" w:sz="0" w:space="0" w:color="auto"/>
        <w:left w:val="none" w:sz="0" w:space="0" w:color="auto"/>
        <w:bottom w:val="none" w:sz="0" w:space="0" w:color="auto"/>
        <w:right w:val="none" w:sz="0" w:space="0" w:color="auto"/>
      </w:divBdr>
    </w:div>
    <w:div w:id="374739331">
      <w:bodyDiv w:val="1"/>
      <w:marLeft w:val="0"/>
      <w:marRight w:val="0"/>
      <w:marTop w:val="0"/>
      <w:marBottom w:val="0"/>
      <w:divBdr>
        <w:top w:val="none" w:sz="0" w:space="0" w:color="auto"/>
        <w:left w:val="none" w:sz="0" w:space="0" w:color="auto"/>
        <w:bottom w:val="none" w:sz="0" w:space="0" w:color="auto"/>
        <w:right w:val="none" w:sz="0" w:space="0" w:color="auto"/>
      </w:divBdr>
      <w:divsChild>
        <w:div w:id="570967112">
          <w:marLeft w:val="0"/>
          <w:marRight w:val="0"/>
          <w:marTop w:val="0"/>
          <w:marBottom w:val="0"/>
          <w:divBdr>
            <w:top w:val="none" w:sz="0" w:space="0" w:color="auto"/>
            <w:left w:val="none" w:sz="0" w:space="0" w:color="auto"/>
            <w:bottom w:val="none" w:sz="0" w:space="0" w:color="auto"/>
            <w:right w:val="none" w:sz="0" w:space="0" w:color="auto"/>
          </w:divBdr>
        </w:div>
        <w:div w:id="461004840">
          <w:marLeft w:val="0"/>
          <w:marRight w:val="0"/>
          <w:marTop w:val="0"/>
          <w:marBottom w:val="0"/>
          <w:divBdr>
            <w:top w:val="none" w:sz="0" w:space="0" w:color="auto"/>
            <w:left w:val="none" w:sz="0" w:space="0" w:color="auto"/>
            <w:bottom w:val="none" w:sz="0" w:space="0" w:color="auto"/>
            <w:right w:val="none" w:sz="0" w:space="0" w:color="auto"/>
          </w:divBdr>
        </w:div>
      </w:divsChild>
    </w:div>
    <w:div w:id="395980077">
      <w:bodyDiv w:val="1"/>
      <w:marLeft w:val="0"/>
      <w:marRight w:val="0"/>
      <w:marTop w:val="0"/>
      <w:marBottom w:val="0"/>
      <w:divBdr>
        <w:top w:val="none" w:sz="0" w:space="0" w:color="auto"/>
        <w:left w:val="none" w:sz="0" w:space="0" w:color="auto"/>
        <w:bottom w:val="none" w:sz="0" w:space="0" w:color="auto"/>
        <w:right w:val="none" w:sz="0" w:space="0" w:color="auto"/>
      </w:divBdr>
      <w:divsChild>
        <w:div w:id="21175799">
          <w:marLeft w:val="640"/>
          <w:marRight w:val="0"/>
          <w:marTop w:val="0"/>
          <w:marBottom w:val="0"/>
          <w:divBdr>
            <w:top w:val="none" w:sz="0" w:space="0" w:color="auto"/>
            <w:left w:val="none" w:sz="0" w:space="0" w:color="auto"/>
            <w:bottom w:val="none" w:sz="0" w:space="0" w:color="auto"/>
            <w:right w:val="none" w:sz="0" w:space="0" w:color="auto"/>
          </w:divBdr>
        </w:div>
        <w:div w:id="40176684">
          <w:marLeft w:val="640"/>
          <w:marRight w:val="0"/>
          <w:marTop w:val="0"/>
          <w:marBottom w:val="0"/>
          <w:divBdr>
            <w:top w:val="none" w:sz="0" w:space="0" w:color="auto"/>
            <w:left w:val="none" w:sz="0" w:space="0" w:color="auto"/>
            <w:bottom w:val="none" w:sz="0" w:space="0" w:color="auto"/>
            <w:right w:val="none" w:sz="0" w:space="0" w:color="auto"/>
          </w:divBdr>
        </w:div>
        <w:div w:id="72826103">
          <w:marLeft w:val="640"/>
          <w:marRight w:val="0"/>
          <w:marTop w:val="0"/>
          <w:marBottom w:val="0"/>
          <w:divBdr>
            <w:top w:val="none" w:sz="0" w:space="0" w:color="auto"/>
            <w:left w:val="none" w:sz="0" w:space="0" w:color="auto"/>
            <w:bottom w:val="none" w:sz="0" w:space="0" w:color="auto"/>
            <w:right w:val="none" w:sz="0" w:space="0" w:color="auto"/>
          </w:divBdr>
        </w:div>
        <w:div w:id="79647371">
          <w:marLeft w:val="640"/>
          <w:marRight w:val="0"/>
          <w:marTop w:val="0"/>
          <w:marBottom w:val="0"/>
          <w:divBdr>
            <w:top w:val="none" w:sz="0" w:space="0" w:color="auto"/>
            <w:left w:val="none" w:sz="0" w:space="0" w:color="auto"/>
            <w:bottom w:val="none" w:sz="0" w:space="0" w:color="auto"/>
            <w:right w:val="none" w:sz="0" w:space="0" w:color="auto"/>
          </w:divBdr>
        </w:div>
        <w:div w:id="82536593">
          <w:marLeft w:val="640"/>
          <w:marRight w:val="0"/>
          <w:marTop w:val="0"/>
          <w:marBottom w:val="0"/>
          <w:divBdr>
            <w:top w:val="none" w:sz="0" w:space="0" w:color="auto"/>
            <w:left w:val="none" w:sz="0" w:space="0" w:color="auto"/>
            <w:bottom w:val="none" w:sz="0" w:space="0" w:color="auto"/>
            <w:right w:val="none" w:sz="0" w:space="0" w:color="auto"/>
          </w:divBdr>
        </w:div>
        <w:div w:id="94983118">
          <w:marLeft w:val="640"/>
          <w:marRight w:val="0"/>
          <w:marTop w:val="0"/>
          <w:marBottom w:val="0"/>
          <w:divBdr>
            <w:top w:val="none" w:sz="0" w:space="0" w:color="auto"/>
            <w:left w:val="none" w:sz="0" w:space="0" w:color="auto"/>
            <w:bottom w:val="none" w:sz="0" w:space="0" w:color="auto"/>
            <w:right w:val="none" w:sz="0" w:space="0" w:color="auto"/>
          </w:divBdr>
        </w:div>
        <w:div w:id="124323918">
          <w:marLeft w:val="640"/>
          <w:marRight w:val="0"/>
          <w:marTop w:val="0"/>
          <w:marBottom w:val="0"/>
          <w:divBdr>
            <w:top w:val="none" w:sz="0" w:space="0" w:color="auto"/>
            <w:left w:val="none" w:sz="0" w:space="0" w:color="auto"/>
            <w:bottom w:val="none" w:sz="0" w:space="0" w:color="auto"/>
            <w:right w:val="none" w:sz="0" w:space="0" w:color="auto"/>
          </w:divBdr>
        </w:div>
        <w:div w:id="135033057">
          <w:marLeft w:val="640"/>
          <w:marRight w:val="0"/>
          <w:marTop w:val="0"/>
          <w:marBottom w:val="0"/>
          <w:divBdr>
            <w:top w:val="none" w:sz="0" w:space="0" w:color="auto"/>
            <w:left w:val="none" w:sz="0" w:space="0" w:color="auto"/>
            <w:bottom w:val="none" w:sz="0" w:space="0" w:color="auto"/>
            <w:right w:val="none" w:sz="0" w:space="0" w:color="auto"/>
          </w:divBdr>
        </w:div>
        <w:div w:id="198666156">
          <w:marLeft w:val="640"/>
          <w:marRight w:val="0"/>
          <w:marTop w:val="0"/>
          <w:marBottom w:val="0"/>
          <w:divBdr>
            <w:top w:val="none" w:sz="0" w:space="0" w:color="auto"/>
            <w:left w:val="none" w:sz="0" w:space="0" w:color="auto"/>
            <w:bottom w:val="none" w:sz="0" w:space="0" w:color="auto"/>
            <w:right w:val="none" w:sz="0" w:space="0" w:color="auto"/>
          </w:divBdr>
        </w:div>
        <w:div w:id="245574762">
          <w:marLeft w:val="640"/>
          <w:marRight w:val="0"/>
          <w:marTop w:val="0"/>
          <w:marBottom w:val="0"/>
          <w:divBdr>
            <w:top w:val="none" w:sz="0" w:space="0" w:color="auto"/>
            <w:left w:val="none" w:sz="0" w:space="0" w:color="auto"/>
            <w:bottom w:val="none" w:sz="0" w:space="0" w:color="auto"/>
            <w:right w:val="none" w:sz="0" w:space="0" w:color="auto"/>
          </w:divBdr>
        </w:div>
        <w:div w:id="263806342">
          <w:marLeft w:val="640"/>
          <w:marRight w:val="0"/>
          <w:marTop w:val="0"/>
          <w:marBottom w:val="0"/>
          <w:divBdr>
            <w:top w:val="none" w:sz="0" w:space="0" w:color="auto"/>
            <w:left w:val="none" w:sz="0" w:space="0" w:color="auto"/>
            <w:bottom w:val="none" w:sz="0" w:space="0" w:color="auto"/>
            <w:right w:val="none" w:sz="0" w:space="0" w:color="auto"/>
          </w:divBdr>
        </w:div>
        <w:div w:id="299192496">
          <w:marLeft w:val="640"/>
          <w:marRight w:val="0"/>
          <w:marTop w:val="0"/>
          <w:marBottom w:val="0"/>
          <w:divBdr>
            <w:top w:val="none" w:sz="0" w:space="0" w:color="auto"/>
            <w:left w:val="none" w:sz="0" w:space="0" w:color="auto"/>
            <w:bottom w:val="none" w:sz="0" w:space="0" w:color="auto"/>
            <w:right w:val="none" w:sz="0" w:space="0" w:color="auto"/>
          </w:divBdr>
        </w:div>
        <w:div w:id="324166484">
          <w:marLeft w:val="640"/>
          <w:marRight w:val="0"/>
          <w:marTop w:val="0"/>
          <w:marBottom w:val="0"/>
          <w:divBdr>
            <w:top w:val="none" w:sz="0" w:space="0" w:color="auto"/>
            <w:left w:val="none" w:sz="0" w:space="0" w:color="auto"/>
            <w:bottom w:val="none" w:sz="0" w:space="0" w:color="auto"/>
            <w:right w:val="none" w:sz="0" w:space="0" w:color="auto"/>
          </w:divBdr>
        </w:div>
        <w:div w:id="329523336">
          <w:marLeft w:val="640"/>
          <w:marRight w:val="0"/>
          <w:marTop w:val="0"/>
          <w:marBottom w:val="0"/>
          <w:divBdr>
            <w:top w:val="none" w:sz="0" w:space="0" w:color="auto"/>
            <w:left w:val="none" w:sz="0" w:space="0" w:color="auto"/>
            <w:bottom w:val="none" w:sz="0" w:space="0" w:color="auto"/>
            <w:right w:val="none" w:sz="0" w:space="0" w:color="auto"/>
          </w:divBdr>
        </w:div>
        <w:div w:id="354161011">
          <w:marLeft w:val="640"/>
          <w:marRight w:val="0"/>
          <w:marTop w:val="0"/>
          <w:marBottom w:val="0"/>
          <w:divBdr>
            <w:top w:val="none" w:sz="0" w:space="0" w:color="auto"/>
            <w:left w:val="none" w:sz="0" w:space="0" w:color="auto"/>
            <w:bottom w:val="none" w:sz="0" w:space="0" w:color="auto"/>
            <w:right w:val="none" w:sz="0" w:space="0" w:color="auto"/>
          </w:divBdr>
        </w:div>
        <w:div w:id="418718241">
          <w:marLeft w:val="640"/>
          <w:marRight w:val="0"/>
          <w:marTop w:val="0"/>
          <w:marBottom w:val="0"/>
          <w:divBdr>
            <w:top w:val="none" w:sz="0" w:space="0" w:color="auto"/>
            <w:left w:val="none" w:sz="0" w:space="0" w:color="auto"/>
            <w:bottom w:val="none" w:sz="0" w:space="0" w:color="auto"/>
            <w:right w:val="none" w:sz="0" w:space="0" w:color="auto"/>
          </w:divBdr>
        </w:div>
        <w:div w:id="430977021">
          <w:marLeft w:val="640"/>
          <w:marRight w:val="0"/>
          <w:marTop w:val="0"/>
          <w:marBottom w:val="0"/>
          <w:divBdr>
            <w:top w:val="none" w:sz="0" w:space="0" w:color="auto"/>
            <w:left w:val="none" w:sz="0" w:space="0" w:color="auto"/>
            <w:bottom w:val="none" w:sz="0" w:space="0" w:color="auto"/>
            <w:right w:val="none" w:sz="0" w:space="0" w:color="auto"/>
          </w:divBdr>
        </w:div>
        <w:div w:id="437457564">
          <w:marLeft w:val="640"/>
          <w:marRight w:val="0"/>
          <w:marTop w:val="0"/>
          <w:marBottom w:val="0"/>
          <w:divBdr>
            <w:top w:val="none" w:sz="0" w:space="0" w:color="auto"/>
            <w:left w:val="none" w:sz="0" w:space="0" w:color="auto"/>
            <w:bottom w:val="none" w:sz="0" w:space="0" w:color="auto"/>
            <w:right w:val="none" w:sz="0" w:space="0" w:color="auto"/>
          </w:divBdr>
        </w:div>
        <w:div w:id="438598528">
          <w:marLeft w:val="640"/>
          <w:marRight w:val="0"/>
          <w:marTop w:val="0"/>
          <w:marBottom w:val="0"/>
          <w:divBdr>
            <w:top w:val="none" w:sz="0" w:space="0" w:color="auto"/>
            <w:left w:val="none" w:sz="0" w:space="0" w:color="auto"/>
            <w:bottom w:val="none" w:sz="0" w:space="0" w:color="auto"/>
            <w:right w:val="none" w:sz="0" w:space="0" w:color="auto"/>
          </w:divBdr>
        </w:div>
        <w:div w:id="446973706">
          <w:marLeft w:val="640"/>
          <w:marRight w:val="0"/>
          <w:marTop w:val="0"/>
          <w:marBottom w:val="0"/>
          <w:divBdr>
            <w:top w:val="none" w:sz="0" w:space="0" w:color="auto"/>
            <w:left w:val="none" w:sz="0" w:space="0" w:color="auto"/>
            <w:bottom w:val="none" w:sz="0" w:space="0" w:color="auto"/>
            <w:right w:val="none" w:sz="0" w:space="0" w:color="auto"/>
          </w:divBdr>
        </w:div>
        <w:div w:id="481963930">
          <w:marLeft w:val="640"/>
          <w:marRight w:val="0"/>
          <w:marTop w:val="0"/>
          <w:marBottom w:val="0"/>
          <w:divBdr>
            <w:top w:val="none" w:sz="0" w:space="0" w:color="auto"/>
            <w:left w:val="none" w:sz="0" w:space="0" w:color="auto"/>
            <w:bottom w:val="none" w:sz="0" w:space="0" w:color="auto"/>
            <w:right w:val="none" w:sz="0" w:space="0" w:color="auto"/>
          </w:divBdr>
        </w:div>
        <w:div w:id="514003660">
          <w:marLeft w:val="640"/>
          <w:marRight w:val="0"/>
          <w:marTop w:val="0"/>
          <w:marBottom w:val="0"/>
          <w:divBdr>
            <w:top w:val="none" w:sz="0" w:space="0" w:color="auto"/>
            <w:left w:val="none" w:sz="0" w:space="0" w:color="auto"/>
            <w:bottom w:val="none" w:sz="0" w:space="0" w:color="auto"/>
            <w:right w:val="none" w:sz="0" w:space="0" w:color="auto"/>
          </w:divBdr>
        </w:div>
        <w:div w:id="517962521">
          <w:marLeft w:val="640"/>
          <w:marRight w:val="0"/>
          <w:marTop w:val="0"/>
          <w:marBottom w:val="0"/>
          <w:divBdr>
            <w:top w:val="none" w:sz="0" w:space="0" w:color="auto"/>
            <w:left w:val="none" w:sz="0" w:space="0" w:color="auto"/>
            <w:bottom w:val="none" w:sz="0" w:space="0" w:color="auto"/>
            <w:right w:val="none" w:sz="0" w:space="0" w:color="auto"/>
          </w:divBdr>
        </w:div>
        <w:div w:id="583148056">
          <w:marLeft w:val="640"/>
          <w:marRight w:val="0"/>
          <w:marTop w:val="0"/>
          <w:marBottom w:val="0"/>
          <w:divBdr>
            <w:top w:val="none" w:sz="0" w:space="0" w:color="auto"/>
            <w:left w:val="none" w:sz="0" w:space="0" w:color="auto"/>
            <w:bottom w:val="none" w:sz="0" w:space="0" w:color="auto"/>
            <w:right w:val="none" w:sz="0" w:space="0" w:color="auto"/>
          </w:divBdr>
        </w:div>
        <w:div w:id="626398341">
          <w:marLeft w:val="640"/>
          <w:marRight w:val="0"/>
          <w:marTop w:val="0"/>
          <w:marBottom w:val="0"/>
          <w:divBdr>
            <w:top w:val="none" w:sz="0" w:space="0" w:color="auto"/>
            <w:left w:val="none" w:sz="0" w:space="0" w:color="auto"/>
            <w:bottom w:val="none" w:sz="0" w:space="0" w:color="auto"/>
            <w:right w:val="none" w:sz="0" w:space="0" w:color="auto"/>
          </w:divBdr>
        </w:div>
        <w:div w:id="677922947">
          <w:marLeft w:val="640"/>
          <w:marRight w:val="0"/>
          <w:marTop w:val="0"/>
          <w:marBottom w:val="0"/>
          <w:divBdr>
            <w:top w:val="none" w:sz="0" w:space="0" w:color="auto"/>
            <w:left w:val="none" w:sz="0" w:space="0" w:color="auto"/>
            <w:bottom w:val="none" w:sz="0" w:space="0" w:color="auto"/>
            <w:right w:val="none" w:sz="0" w:space="0" w:color="auto"/>
          </w:divBdr>
        </w:div>
        <w:div w:id="752823699">
          <w:marLeft w:val="640"/>
          <w:marRight w:val="0"/>
          <w:marTop w:val="0"/>
          <w:marBottom w:val="0"/>
          <w:divBdr>
            <w:top w:val="none" w:sz="0" w:space="0" w:color="auto"/>
            <w:left w:val="none" w:sz="0" w:space="0" w:color="auto"/>
            <w:bottom w:val="none" w:sz="0" w:space="0" w:color="auto"/>
            <w:right w:val="none" w:sz="0" w:space="0" w:color="auto"/>
          </w:divBdr>
        </w:div>
        <w:div w:id="760376835">
          <w:marLeft w:val="640"/>
          <w:marRight w:val="0"/>
          <w:marTop w:val="0"/>
          <w:marBottom w:val="0"/>
          <w:divBdr>
            <w:top w:val="none" w:sz="0" w:space="0" w:color="auto"/>
            <w:left w:val="none" w:sz="0" w:space="0" w:color="auto"/>
            <w:bottom w:val="none" w:sz="0" w:space="0" w:color="auto"/>
            <w:right w:val="none" w:sz="0" w:space="0" w:color="auto"/>
          </w:divBdr>
        </w:div>
        <w:div w:id="762843755">
          <w:marLeft w:val="640"/>
          <w:marRight w:val="0"/>
          <w:marTop w:val="0"/>
          <w:marBottom w:val="0"/>
          <w:divBdr>
            <w:top w:val="none" w:sz="0" w:space="0" w:color="auto"/>
            <w:left w:val="none" w:sz="0" w:space="0" w:color="auto"/>
            <w:bottom w:val="none" w:sz="0" w:space="0" w:color="auto"/>
            <w:right w:val="none" w:sz="0" w:space="0" w:color="auto"/>
          </w:divBdr>
        </w:div>
        <w:div w:id="770441547">
          <w:marLeft w:val="640"/>
          <w:marRight w:val="0"/>
          <w:marTop w:val="0"/>
          <w:marBottom w:val="0"/>
          <w:divBdr>
            <w:top w:val="none" w:sz="0" w:space="0" w:color="auto"/>
            <w:left w:val="none" w:sz="0" w:space="0" w:color="auto"/>
            <w:bottom w:val="none" w:sz="0" w:space="0" w:color="auto"/>
            <w:right w:val="none" w:sz="0" w:space="0" w:color="auto"/>
          </w:divBdr>
        </w:div>
        <w:div w:id="774448367">
          <w:marLeft w:val="640"/>
          <w:marRight w:val="0"/>
          <w:marTop w:val="0"/>
          <w:marBottom w:val="0"/>
          <w:divBdr>
            <w:top w:val="none" w:sz="0" w:space="0" w:color="auto"/>
            <w:left w:val="none" w:sz="0" w:space="0" w:color="auto"/>
            <w:bottom w:val="none" w:sz="0" w:space="0" w:color="auto"/>
            <w:right w:val="none" w:sz="0" w:space="0" w:color="auto"/>
          </w:divBdr>
        </w:div>
        <w:div w:id="790899955">
          <w:marLeft w:val="640"/>
          <w:marRight w:val="0"/>
          <w:marTop w:val="0"/>
          <w:marBottom w:val="0"/>
          <w:divBdr>
            <w:top w:val="none" w:sz="0" w:space="0" w:color="auto"/>
            <w:left w:val="none" w:sz="0" w:space="0" w:color="auto"/>
            <w:bottom w:val="none" w:sz="0" w:space="0" w:color="auto"/>
            <w:right w:val="none" w:sz="0" w:space="0" w:color="auto"/>
          </w:divBdr>
        </w:div>
        <w:div w:id="800074284">
          <w:marLeft w:val="640"/>
          <w:marRight w:val="0"/>
          <w:marTop w:val="0"/>
          <w:marBottom w:val="0"/>
          <w:divBdr>
            <w:top w:val="none" w:sz="0" w:space="0" w:color="auto"/>
            <w:left w:val="none" w:sz="0" w:space="0" w:color="auto"/>
            <w:bottom w:val="none" w:sz="0" w:space="0" w:color="auto"/>
            <w:right w:val="none" w:sz="0" w:space="0" w:color="auto"/>
          </w:divBdr>
        </w:div>
        <w:div w:id="803305544">
          <w:marLeft w:val="640"/>
          <w:marRight w:val="0"/>
          <w:marTop w:val="0"/>
          <w:marBottom w:val="0"/>
          <w:divBdr>
            <w:top w:val="none" w:sz="0" w:space="0" w:color="auto"/>
            <w:left w:val="none" w:sz="0" w:space="0" w:color="auto"/>
            <w:bottom w:val="none" w:sz="0" w:space="0" w:color="auto"/>
            <w:right w:val="none" w:sz="0" w:space="0" w:color="auto"/>
          </w:divBdr>
        </w:div>
        <w:div w:id="819268454">
          <w:marLeft w:val="640"/>
          <w:marRight w:val="0"/>
          <w:marTop w:val="0"/>
          <w:marBottom w:val="0"/>
          <w:divBdr>
            <w:top w:val="none" w:sz="0" w:space="0" w:color="auto"/>
            <w:left w:val="none" w:sz="0" w:space="0" w:color="auto"/>
            <w:bottom w:val="none" w:sz="0" w:space="0" w:color="auto"/>
            <w:right w:val="none" w:sz="0" w:space="0" w:color="auto"/>
          </w:divBdr>
        </w:div>
        <w:div w:id="835727373">
          <w:marLeft w:val="640"/>
          <w:marRight w:val="0"/>
          <w:marTop w:val="0"/>
          <w:marBottom w:val="0"/>
          <w:divBdr>
            <w:top w:val="none" w:sz="0" w:space="0" w:color="auto"/>
            <w:left w:val="none" w:sz="0" w:space="0" w:color="auto"/>
            <w:bottom w:val="none" w:sz="0" w:space="0" w:color="auto"/>
            <w:right w:val="none" w:sz="0" w:space="0" w:color="auto"/>
          </w:divBdr>
        </w:div>
        <w:div w:id="889342351">
          <w:marLeft w:val="640"/>
          <w:marRight w:val="0"/>
          <w:marTop w:val="0"/>
          <w:marBottom w:val="0"/>
          <w:divBdr>
            <w:top w:val="none" w:sz="0" w:space="0" w:color="auto"/>
            <w:left w:val="none" w:sz="0" w:space="0" w:color="auto"/>
            <w:bottom w:val="none" w:sz="0" w:space="0" w:color="auto"/>
            <w:right w:val="none" w:sz="0" w:space="0" w:color="auto"/>
          </w:divBdr>
        </w:div>
        <w:div w:id="900484339">
          <w:marLeft w:val="640"/>
          <w:marRight w:val="0"/>
          <w:marTop w:val="0"/>
          <w:marBottom w:val="0"/>
          <w:divBdr>
            <w:top w:val="none" w:sz="0" w:space="0" w:color="auto"/>
            <w:left w:val="none" w:sz="0" w:space="0" w:color="auto"/>
            <w:bottom w:val="none" w:sz="0" w:space="0" w:color="auto"/>
            <w:right w:val="none" w:sz="0" w:space="0" w:color="auto"/>
          </w:divBdr>
        </w:div>
        <w:div w:id="931815237">
          <w:marLeft w:val="640"/>
          <w:marRight w:val="0"/>
          <w:marTop w:val="0"/>
          <w:marBottom w:val="0"/>
          <w:divBdr>
            <w:top w:val="none" w:sz="0" w:space="0" w:color="auto"/>
            <w:left w:val="none" w:sz="0" w:space="0" w:color="auto"/>
            <w:bottom w:val="none" w:sz="0" w:space="0" w:color="auto"/>
            <w:right w:val="none" w:sz="0" w:space="0" w:color="auto"/>
          </w:divBdr>
        </w:div>
        <w:div w:id="943464193">
          <w:marLeft w:val="640"/>
          <w:marRight w:val="0"/>
          <w:marTop w:val="0"/>
          <w:marBottom w:val="0"/>
          <w:divBdr>
            <w:top w:val="none" w:sz="0" w:space="0" w:color="auto"/>
            <w:left w:val="none" w:sz="0" w:space="0" w:color="auto"/>
            <w:bottom w:val="none" w:sz="0" w:space="0" w:color="auto"/>
            <w:right w:val="none" w:sz="0" w:space="0" w:color="auto"/>
          </w:divBdr>
        </w:div>
        <w:div w:id="1004240860">
          <w:marLeft w:val="640"/>
          <w:marRight w:val="0"/>
          <w:marTop w:val="0"/>
          <w:marBottom w:val="0"/>
          <w:divBdr>
            <w:top w:val="none" w:sz="0" w:space="0" w:color="auto"/>
            <w:left w:val="none" w:sz="0" w:space="0" w:color="auto"/>
            <w:bottom w:val="none" w:sz="0" w:space="0" w:color="auto"/>
            <w:right w:val="none" w:sz="0" w:space="0" w:color="auto"/>
          </w:divBdr>
        </w:div>
        <w:div w:id="1113326152">
          <w:marLeft w:val="640"/>
          <w:marRight w:val="0"/>
          <w:marTop w:val="0"/>
          <w:marBottom w:val="0"/>
          <w:divBdr>
            <w:top w:val="none" w:sz="0" w:space="0" w:color="auto"/>
            <w:left w:val="none" w:sz="0" w:space="0" w:color="auto"/>
            <w:bottom w:val="none" w:sz="0" w:space="0" w:color="auto"/>
            <w:right w:val="none" w:sz="0" w:space="0" w:color="auto"/>
          </w:divBdr>
        </w:div>
        <w:div w:id="1170101445">
          <w:marLeft w:val="640"/>
          <w:marRight w:val="0"/>
          <w:marTop w:val="0"/>
          <w:marBottom w:val="0"/>
          <w:divBdr>
            <w:top w:val="none" w:sz="0" w:space="0" w:color="auto"/>
            <w:left w:val="none" w:sz="0" w:space="0" w:color="auto"/>
            <w:bottom w:val="none" w:sz="0" w:space="0" w:color="auto"/>
            <w:right w:val="none" w:sz="0" w:space="0" w:color="auto"/>
          </w:divBdr>
        </w:div>
        <w:div w:id="1198082791">
          <w:marLeft w:val="640"/>
          <w:marRight w:val="0"/>
          <w:marTop w:val="0"/>
          <w:marBottom w:val="0"/>
          <w:divBdr>
            <w:top w:val="none" w:sz="0" w:space="0" w:color="auto"/>
            <w:left w:val="none" w:sz="0" w:space="0" w:color="auto"/>
            <w:bottom w:val="none" w:sz="0" w:space="0" w:color="auto"/>
            <w:right w:val="none" w:sz="0" w:space="0" w:color="auto"/>
          </w:divBdr>
        </w:div>
        <w:div w:id="1276214199">
          <w:marLeft w:val="640"/>
          <w:marRight w:val="0"/>
          <w:marTop w:val="0"/>
          <w:marBottom w:val="0"/>
          <w:divBdr>
            <w:top w:val="none" w:sz="0" w:space="0" w:color="auto"/>
            <w:left w:val="none" w:sz="0" w:space="0" w:color="auto"/>
            <w:bottom w:val="none" w:sz="0" w:space="0" w:color="auto"/>
            <w:right w:val="none" w:sz="0" w:space="0" w:color="auto"/>
          </w:divBdr>
        </w:div>
        <w:div w:id="1277176995">
          <w:marLeft w:val="640"/>
          <w:marRight w:val="0"/>
          <w:marTop w:val="0"/>
          <w:marBottom w:val="0"/>
          <w:divBdr>
            <w:top w:val="none" w:sz="0" w:space="0" w:color="auto"/>
            <w:left w:val="none" w:sz="0" w:space="0" w:color="auto"/>
            <w:bottom w:val="none" w:sz="0" w:space="0" w:color="auto"/>
            <w:right w:val="none" w:sz="0" w:space="0" w:color="auto"/>
          </w:divBdr>
        </w:div>
        <w:div w:id="1284193109">
          <w:marLeft w:val="640"/>
          <w:marRight w:val="0"/>
          <w:marTop w:val="0"/>
          <w:marBottom w:val="0"/>
          <w:divBdr>
            <w:top w:val="none" w:sz="0" w:space="0" w:color="auto"/>
            <w:left w:val="none" w:sz="0" w:space="0" w:color="auto"/>
            <w:bottom w:val="none" w:sz="0" w:space="0" w:color="auto"/>
            <w:right w:val="none" w:sz="0" w:space="0" w:color="auto"/>
          </w:divBdr>
        </w:div>
        <w:div w:id="1317219408">
          <w:marLeft w:val="640"/>
          <w:marRight w:val="0"/>
          <w:marTop w:val="0"/>
          <w:marBottom w:val="0"/>
          <w:divBdr>
            <w:top w:val="none" w:sz="0" w:space="0" w:color="auto"/>
            <w:left w:val="none" w:sz="0" w:space="0" w:color="auto"/>
            <w:bottom w:val="none" w:sz="0" w:space="0" w:color="auto"/>
            <w:right w:val="none" w:sz="0" w:space="0" w:color="auto"/>
          </w:divBdr>
        </w:div>
        <w:div w:id="1329208141">
          <w:marLeft w:val="640"/>
          <w:marRight w:val="0"/>
          <w:marTop w:val="0"/>
          <w:marBottom w:val="0"/>
          <w:divBdr>
            <w:top w:val="none" w:sz="0" w:space="0" w:color="auto"/>
            <w:left w:val="none" w:sz="0" w:space="0" w:color="auto"/>
            <w:bottom w:val="none" w:sz="0" w:space="0" w:color="auto"/>
            <w:right w:val="none" w:sz="0" w:space="0" w:color="auto"/>
          </w:divBdr>
        </w:div>
        <w:div w:id="1359938356">
          <w:marLeft w:val="640"/>
          <w:marRight w:val="0"/>
          <w:marTop w:val="0"/>
          <w:marBottom w:val="0"/>
          <w:divBdr>
            <w:top w:val="none" w:sz="0" w:space="0" w:color="auto"/>
            <w:left w:val="none" w:sz="0" w:space="0" w:color="auto"/>
            <w:bottom w:val="none" w:sz="0" w:space="0" w:color="auto"/>
            <w:right w:val="none" w:sz="0" w:space="0" w:color="auto"/>
          </w:divBdr>
        </w:div>
        <w:div w:id="1383359817">
          <w:marLeft w:val="640"/>
          <w:marRight w:val="0"/>
          <w:marTop w:val="0"/>
          <w:marBottom w:val="0"/>
          <w:divBdr>
            <w:top w:val="none" w:sz="0" w:space="0" w:color="auto"/>
            <w:left w:val="none" w:sz="0" w:space="0" w:color="auto"/>
            <w:bottom w:val="none" w:sz="0" w:space="0" w:color="auto"/>
            <w:right w:val="none" w:sz="0" w:space="0" w:color="auto"/>
          </w:divBdr>
        </w:div>
        <w:div w:id="1428381911">
          <w:marLeft w:val="640"/>
          <w:marRight w:val="0"/>
          <w:marTop w:val="0"/>
          <w:marBottom w:val="0"/>
          <w:divBdr>
            <w:top w:val="none" w:sz="0" w:space="0" w:color="auto"/>
            <w:left w:val="none" w:sz="0" w:space="0" w:color="auto"/>
            <w:bottom w:val="none" w:sz="0" w:space="0" w:color="auto"/>
            <w:right w:val="none" w:sz="0" w:space="0" w:color="auto"/>
          </w:divBdr>
        </w:div>
        <w:div w:id="1430194312">
          <w:marLeft w:val="640"/>
          <w:marRight w:val="0"/>
          <w:marTop w:val="0"/>
          <w:marBottom w:val="0"/>
          <w:divBdr>
            <w:top w:val="none" w:sz="0" w:space="0" w:color="auto"/>
            <w:left w:val="none" w:sz="0" w:space="0" w:color="auto"/>
            <w:bottom w:val="none" w:sz="0" w:space="0" w:color="auto"/>
            <w:right w:val="none" w:sz="0" w:space="0" w:color="auto"/>
          </w:divBdr>
        </w:div>
        <w:div w:id="1481968008">
          <w:marLeft w:val="640"/>
          <w:marRight w:val="0"/>
          <w:marTop w:val="0"/>
          <w:marBottom w:val="0"/>
          <w:divBdr>
            <w:top w:val="none" w:sz="0" w:space="0" w:color="auto"/>
            <w:left w:val="none" w:sz="0" w:space="0" w:color="auto"/>
            <w:bottom w:val="none" w:sz="0" w:space="0" w:color="auto"/>
            <w:right w:val="none" w:sz="0" w:space="0" w:color="auto"/>
          </w:divBdr>
        </w:div>
        <w:div w:id="1501114774">
          <w:marLeft w:val="640"/>
          <w:marRight w:val="0"/>
          <w:marTop w:val="0"/>
          <w:marBottom w:val="0"/>
          <w:divBdr>
            <w:top w:val="none" w:sz="0" w:space="0" w:color="auto"/>
            <w:left w:val="none" w:sz="0" w:space="0" w:color="auto"/>
            <w:bottom w:val="none" w:sz="0" w:space="0" w:color="auto"/>
            <w:right w:val="none" w:sz="0" w:space="0" w:color="auto"/>
          </w:divBdr>
        </w:div>
        <w:div w:id="1512375643">
          <w:marLeft w:val="640"/>
          <w:marRight w:val="0"/>
          <w:marTop w:val="0"/>
          <w:marBottom w:val="0"/>
          <w:divBdr>
            <w:top w:val="none" w:sz="0" w:space="0" w:color="auto"/>
            <w:left w:val="none" w:sz="0" w:space="0" w:color="auto"/>
            <w:bottom w:val="none" w:sz="0" w:space="0" w:color="auto"/>
            <w:right w:val="none" w:sz="0" w:space="0" w:color="auto"/>
          </w:divBdr>
        </w:div>
        <w:div w:id="1521965448">
          <w:marLeft w:val="640"/>
          <w:marRight w:val="0"/>
          <w:marTop w:val="0"/>
          <w:marBottom w:val="0"/>
          <w:divBdr>
            <w:top w:val="none" w:sz="0" w:space="0" w:color="auto"/>
            <w:left w:val="none" w:sz="0" w:space="0" w:color="auto"/>
            <w:bottom w:val="none" w:sz="0" w:space="0" w:color="auto"/>
            <w:right w:val="none" w:sz="0" w:space="0" w:color="auto"/>
          </w:divBdr>
        </w:div>
        <w:div w:id="1535849881">
          <w:marLeft w:val="640"/>
          <w:marRight w:val="0"/>
          <w:marTop w:val="0"/>
          <w:marBottom w:val="0"/>
          <w:divBdr>
            <w:top w:val="none" w:sz="0" w:space="0" w:color="auto"/>
            <w:left w:val="none" w:sz="0" w:space="0" w:color="auto"/>
            <w:bottom w:val="none" w:sz="0" w:space="0" w:color="auto"/>
            <w:right w:val="none" w:sz="0" w:space="0" w:color="auto"/>
          </w:divBdr>
        </w:div>
        <w:div w:id="1536232975">
          <w:marLeft w:val="640"/>
          <w:marRight w:val="0"/>
          <w:marTop w:val="0"/>
          <w:marBottom w:val="0"/>
          <w:divBdr>
            <w:top w:val="none" w:sz="0" w:space="0" w:color="auto"/>
            <w:left w:val="none" w:sz="0" w:space="0" w:color="auto"/>
            <w:bottom w:val="none" w:sz="0" w:space="0" w:color="auto"/>
            <w:right w:val="none" w:sz="0" w:space="0" w:color="auto"/>
          </w:divBdr>
        </w:div>
        <w:div w:id="1552887074">
          <w:marLeft w:val="640"/>
          <w:marRight w:val="0"/>
          <w:marTop w:val="0"/>
          <w:marBottom w:val="0"/>
          <w:divBdr>
            <w:top w:val="none" w:sz="0" w:space="0" w:color="auto"/>
            <w:left w:val="none" w:sz="0" w:space="0" w:color="auto"/>
            <w:bottom w:val="none" w:sz="0" w:space="0" w:color="auto"/>
            <w:right w:val="none" w:sz="0" w:space="0" w:color="auto"/>
          </w:divBdr>
        </w:div>
        <w:div w:id="1576355428">
          <w:marLeft w:val="640"/>
          <w:marRight w:val="0"/>
          <w:marTop w:val="0"/>
          <w:marBottom w:val="0"/>
          <w:divBdr>
            <w:top w:val="none" w:sz="0" w:space="0" w:color="auto"/>
            <w:left w:val="none" w:sz="0" w:space="0" w:color="auto"/>
            <w:bottom w:val="none" w:sz="0" w:space="0" w:color="auto"/>
            <w:right w:val="none" w:sz="0" w:space="0" w:color="auto"/>
          </w:divBdr>
        </w:div>
        <w:div w:id="1721827384">
          <w:marLeft w:val="640"/>
          <w:marRight w:val="0"/>
          <w:marTop w:val="0"/>
          <w:marBottom w:val="0"/>
          <w:divBdr>
            <w:top w:val="none" w:sz="0" w:space="0" w:color="auto"/>
            <w:left w:val="none" w:sz="0" w:space="0" w:color="auto"/>
            <w:bottom w:val="none" w:sz="0" w:space="0" w:color="auto"/>
            <w:right w:val="none" w:sz="0" w:space="0" w:color="auto"/>
          </w:divBdr>
        </w:div>
        <w:div w:id="1734615514">
          <w:marLeft w:val="640"/>
          <w:marRight w:val="0"/>
          <w:marTop w:val="0"/>
          <w:marBottom w:val="0"/>
          <w:divBdr>
            <w:top w:val="none" w:sz="0" w:space="0" w:color="auto"/>
            <w:left w:val="none" w:sz="0" w:space="0" w:color="auto"/>
            <w:bottom w:val="none" w:sz="0" w:space="0" w:color="auto"/>
            <w:right w:val="none" w:sz="0" w:space="0" w:color="auto"/>
          </w:divBdr>
        </w:div>
        <w:div w:id="1803887416">
          <w:marLeft w:val="640"/>
          <w:marRight w:val="0"/>
          <w:marTop w:val="0"/>
          <w:marBottom w:val="0"/>
          <w:divBdr>
            <w:top w:val="none" w:sz="0" w:space="0" w:color="auto"/>
            <w:left w:val="none" w:sz="0" w:space="0" w:color="auto"/>
            <w:bottom w:val="none" w:sz="0" w:space="0" w:color="auto"/>
            <w:right w:val="none" w:sz="0" w:space="0" w:color="auto"/>
          </w:divBdr>
        </w:div>
        <w:div w:id="1812014441">
          <w:marLeft w:val="640"/>
          <w:marRight w:val="0"/>
          <w:marTop w:val="0"/>
          <w:marBottom w:val="0"/>
          <w:divBdr>
            <w:top w:val="none" w:sz="0" w:space="0" w:color="auto"/>
            <w:left w:val="none" w:sz="0" w:space="0" w:color="auto"/>
            <w:bottom w:val="none" w:sz="0" w:space="0" w:color="auto"/>
            <w:right w:val="none" w:sz="0" w:space="0" w:color="auto"/>
          </w:divBdr>
        </w:div>
        <w:div w:id="1858739637">
          <w:marLeft w:val="640"/>
          <w:marRight w:val="0"/>
          <w:marTop w:val="0"/>
          <w:marBottom w:val="0"/>
          <w:divBdr>
            <w:top w:val="none" w:sz="0" w:space="0" w:color="auto"/>
            <w:left w:val="none" w:sz="0" w:space="0" w:color="auto"/>
            <w:bottom w:val="none" w:sz="0" w:space="0" w:color="auto"/>
            <w:right w:val="none" w:sz="0" w:space="0" w:color="auto"/>
          </w:divBdr>
        </w:div>
        <w:div w:id="1899322060">
          <w:marLeft w:val="640"/>
          <w:marRight w:val="0"/>
          <w:marTop w:val="0"/>
          <w:marBottom w:val="0"/>
          <w:divBdr>
            <w:top w:val="none" w:sz="0" w:space="0" w:color="auto"/>
            <w:left w:val="none" w:sz="0" w:space="0" w:color="auto"/>
            <w:bottom w:val="none" w:sz="0" w:space="0" w:color="auto"/>
            <w:right w:val="none" w:sz="0" w:space="0" w:color="auto"/>
          </w:divBdr>
        </w:div>
        <w:div w:id="1947077702">
          <w:marLeft w:val="640"/>
          <w:marRight w:val="0"/>
          <w:marTop w:val="0"/>
          <w:marBottom w:val="0"/>
          <w:divBdr>
            <w:top w:val="none" w:sz="0" w:space="0" w:color="auto"/>
            <w:left w:val="none" w:sz="0" w:space="0" w:color="auto"/>
            <w:bottom w:val="none" w:sz="0" w:space="0" w:color="auto"/>
            <w:right w:val="none" w:sz="0" w:space="0" w:color="auto"/>
          </w:divBdr>
        </w:div>
        <w:div w:id="1962493273">
          <w:marLeft w:val="640"/>
          <w:marRight w:val="0"/>
          <w:marTop w:val="0"/>
          <w:marBottom w:val="0"/>
          <w:divBdr>
            <w:top w:val="none" w:sz="0" w:space="0" w:color="auto"/>
            <w:left w:val="none" w:sz="0" w:space="0" w:color="auto"/>
            <w:bottom w:val="none" w:sz="0" w:space="0" w:color="auto"/>
            <w:right w:val="none" w:sz="0" w:space="0" w:color="auto"/>
          </w:divBdr>
        </w:div>
        <w:div w:id="1962495907">
          <w:marLeft w:val="640"/>
          <w:marRight w:val="0"/>
          <w:marTop w:val="0"/>
          <w:marBottom w:val="0"/>
          <w:divBdr>
            <w:top w:val="none" w:sz="0" w:space="0" w:color="auto"/>
            <w:left w:val="none" w:sz="0" w:space="0" w:color="auto"/>
            <w:bottom w:val="none" w:sz="0" w:space="0" w:color="auto"/>
            <w:right w:val="none" w:sz="0" w:space="0" w:color="auto"/>
          </w:divBdr>
        </w:div>
        <w:div w:id="1963799702">
          <w:marLeft w:val="640"/>
          <w:marRight w:val="0"/>
          <w:marTop w:val="0"/>
          <w:marBottom w:val="0"/>
          <w:divBdr>
            <w:top w:val="none" w:sz="0" w:space="0" w:color="auto"/>
            <w:left w:val="none" w:sz="0" w:space="0" w:color="auto"/>
            <w:bottom w:val="none" w:sz="0" w:space="0" w:color="auto"/>
            <w:right w:val="none" w:sz="0" w:space="0" w:color="auto"/>
          </w:divBdr>
        </w:div>
        <w:div w:id="1977559870">
          <w:marLeft w:val="640"/>
          <w:marRight w:val="0"/>
          <w:marTop w:val="0"/>
          <w:marBottom w:val="0"/>
          <w:divBdr>
            <w:top w:val="none" w:sz="0" w:space="0" w:color="auto"/>
            <w:left w:val="none" w:sz="0" w:space="0" w:color="auto"/>
            <w:bottom w:val="none" w:sz="0" w:space="0" w:color="auto"/>
            <w:right w:val="none" w:sz="0" w:space="0" w:color="auto"/>
          </w:divBdr>
        </w:div>
        <w:div w:id="1979996738">
          <w:marLeft w:val="640"/>
          <w:marRight w:val="0"/>
          <w:marTop w:val="0"/>
          <w:marBottom w:val="0"/>
          <w:divBdr>
            <w:top w:val="none" w:sz="0" w:space="0" w:color="auto"/>
            <w:left w:val="none" w:sz="0" w:space="0" w:color="auto"/>
            <w:bottom w:val="none" w:sz="0" w:space="0" w:color="auto"/>
            <w:right w:val="none" w:sz="0" w:space="0" w:color="auto"/>
          </w:divBdr>
        </w:div>
        <w:div w:id="1982230075">
          <w:marLeft w:val="640"/>
          <w:marRight w:val="0"/>
          <w:marTop w:val="0"/>
          <w:marBottom w:val="0"/>
          <w:divBdr>
            <w:top w:val="none" w:sz="0" w:space="0" w:color="auto"/>
            <w:left w:val="none" w:sz="0" w:space="0" w:color="auto"/>
            <w:bottom w:val="none" w:sz="0" w:space="0" w:color="auto"/>
            <w:right w:val="none" w:sz="0" w:space="0" w:color="auto"/>
          </w:divBdr>
        </w:div>
        <w:div w:id="1994214726">
          <w:marLeft w:val="640"/>
          <w:marRight w:val="0"/>
          <w:marTop w:val="0"/>
          <w:marBottom w:val="0"/>
          <w:divBdr>
            <w:top w:val="none" w:sz="0" w:space="0" w:color="auto"/>
            <w:left w:val="none" w:sz="0" w:space="0" w:color="auto"/>
            <w:bottom w:val="none" w:sz="0" w:space="0" w:color="auto"/>
            <w:right w:val="none" w:sz="0" w:space="0" w:color="auto"/>
          </w:divBdr>
        </w:div>
        <w:div w:id="2009743281">
          <w:marLeft w:val="640"/>
          <w:marRight w:val="0"/>
          <w:marTop w:val="0"/>
          <w:marBottom w:val="0"/>
          <w:divBdr>
            <w:top w:val="none" w:sz="0" w:space="0" w:color="auto"/>
            <w:left w:val="none" w:sz="0" w:space="0" w:color="auto"/>
            <w:bottom w:val="none" w:sz="0" w:space="0" w:color="auto"/>
            <w:right w:val="none" w:sz="0" w:space="0" w:color="auto"/>
          </w:divBdr>
        </w:div>
        <w:div w:id="2037922398">
          <w:marLeft w:val="640"/>
          <w:marRight w:val="0"/>
          <w:marTop w:val="0"/>
          <w:marBottom w:val="0"/>
          <w:divBdr>
            <w:top w:val="none" w:sz="0" w:space="0" w:color="auto"/>
            <w:left w:val="none" w:sz="0" w:space="0" w:color="auto"/>
            <w:bottom w:val="none" w:sz="0" w:space="0" w:color="auto"/>
            <w:right w:val="none" w:sz="0" w:space="0" w:color="auto"/>
          </w:divBdr>
        </w:div>
        <w:div w:id="2104757953">
          <w:marLeft w:val="640"/>
          <w:marRight w:val="0"/>
          <w:marTop w:val="0"/>
          <w:marBottom w:val="0"/>
          <w:divBdr>
            <w:top w:val="none" w:sz="0" w:space="0" w:color="auto"/>
            <w:left w:val="none" w:sz="0" w:space="0" w:color="auto"/>
            <w:bottom w:val="none" w:sz="0" w:space="0" w:color="auto"/>
            <w:right w:val="none" w:sz="0" w:space="0" w:color="auto"/>
          </w:divBdr>
        </w:div>
        <w:div w:id="2118743949">
          <w:marLeft w:val="640"/>
          <w:marRight w:val="0"/>
          <w:marTop w:val="0"/>
          <w:marBottom w:val="0"/>
          <w:divBdr>
            <w:top w:val="none" w:sz="0" w:space="0" w:color="auto"/>
            <w:left w:val="none" w:sz="0" w:space="0" w:color="auto"/>
            <w:bottom w:val="none" w:sz="0" w:space="0" w:color="auto"/>
            <w:right w:val="none" w:sz="0" w:space="0" w:color="auto"/>
          </w:divBdr>
        </w:div>
        <w:div w:id="2131894912">
          <w:marLeft w:val="640"/>
          <w:marRight w:val="0"/>
          <w:marTop w:val="0"/>
          <w:marBottom w:val="0"/>
          <w:divBdr>
            <w:top w:val="none" w:sz="0" w:space="0" w:color="auto"/>
            <w:left w:val="none" w:sz="0" w:space="0" w:color="auto"/>
            <w:bottom w:val="none" w:sz="0" w:space="0" w:color="auto"/>
            <w:right w:val="none" w:sz="0" w:space="0" w:color="auto"/>
          </w:divBdr>
        </w:div>
        <w:div w:id="2132740698">
          <w:marLeft w:val="640"/>
          <w:marRight w:val="0"/>
          <w:marTop w:val="0"/>
          <w:marBottom w:val="0"/>
          <w:divBdr>
            <w:top w:val="none" w:sz="0" w:space="0" w:color="auto"/>
            <w:left w:val="none" w:sz="0" w:space="0" w:color="auto"/>
            <w:bottom w:val="none" w:sz="0" w:space="0" w:color="auto"/>
            <w:right w:val="none" w:sz="0" w:space="0" w:color="auto"/>
          </w:divBdr>
        </w:div>
      </w:divsChild>
    </w:div>
    <w:div w:id="412748603">
      <w:bodyDiv w:val="1"/>
      <w:marLeft w:val="0"/>
      <w:marRight w:val="0"/>
      <w:marTop w:val="0"/>
      <w:marBottom w:val="0"/>
      <w:divBdr>
        <w:top w:val="none" w:sz="0" w:space="0" w:color="auto"/>
        <w:left w:val="none" w:sz="0" w:space="0" w:color="auto"/>
        <w:bottom w:val="none" w:sz="0" w:space="0" w:color="auto"/>
        <w:right w:val="none" w:sz="0" w:space="0" w:color="auto"/>
      </w:divBdr>
      <w:divsChild>
        <w:div w:id="22364457">
          <w:marLeft w:val="640"/>
          <w:marRight w:val="0"/>
          <w:marTop w:val="0"/>
          <w:marBottom w:val="0"/>
          <w:divBdr>
            <w:top w:val="none" w:sz="0" w:space="0" w:color="auto"/>
            <w:left w:val="none" w:sz="0" w:space="0" w:color="auto"/>
            <w:bottom w:val="none" w:sz="0" w:space="0" w:color="auto"/>
            <w:right w:val="none" w:sz="0" w:space="0" w:color="auto"/>
          </w:divBdr>
        </w:div>
        <w:div w:id="23792514">
          <w:marLeft w:val="640"/>
          <w:marRight w:val="0"/>
          <w:marTop w:val="0"/>
          <w:marBottom w:val="0"/>
          <w:divBdr>
            <w:top w:val="none" w:sz="0" w:space="0" w:color="auto"/>
            <w:left w:val="none" w:sz="0" w:space="0" w:color="auto"/>
            <w:bottom w:val="none" w:sz="0" w:space="0" w:color="auto"/>
            <w:right w:val="none" w:sz="0" w:space="0" w:color="auto"/>
          </w:divBdr>
        </w:div>
        <w:div w:id="81725864">
          <w:marLeft w:val="640"/>
          <w:marRight w:val="0"/>
          <w:marTop w:val="0"/>
          <w:marBottom w:val="0"/>
          <w:divBdr>
            <w:top w:val="none" w:sz="0" w:space="0" w:color="auto"/>
            <w:left w:val="none" w:sz="0" w:space="0" w:color="auto"/>
            <w:bottom w:val="none" w:sz="0" w:space="0" w:color="auto"/>
            <w:right w:val="none" w:sz="0" w:space="0" w:color="auto"/>
          </w:divBdr>
        </w:div>
        <w:div w:id="94206562">
          <w:marLeft w:val="640"/>
          <w:marRight w:val="0"/>
          <w:marTop w:val="0"/>
          <w:marBottom w:val="0"/>
          <w:divBdr>
            <w:top w:val="none" w:sz="0" w:space="0" w:color="auto"/>
            <w:left w:val="none" w:sz="0" w:space="0" w:color="auto"/>
            <w:bottom w:val="none" w:sz="0" w:space="0" w:color="auto"/>
            <w:right w:val="none" w:sz="0" w:space="0" w:color="auto"/>
          </w:divBdr>
        </w:div>
        <w:div w:id="97332852">
          <w:marLeft w:val="640"/>
          <w:marRight w:val="0"/>
          <w:marTop w:val="0"/>
          <w:marBottom w:val="0"/>
          <w:divBdr>
            <w:top w:val="none" w:sz="0" w:space="0" w:color="auto"/>
            <w:left w:val="none" w:sz="0" w:space="0" w:color="auto"/>
            <w:bottom w:val="none" w:sz="0" w:space="0" w:color="auto"/>
            <w:right w:val="none" w:sz="0" w:space="0" w:color="auto"/>
          </w:divBdr>
        </w:div>
        <w:div w:id="110242988">
          <w:marLeft w:val="640"/>
          <w:marRight w:val="0"/>
          <w:marTop w:val="0"/>
          <w:marBottom w:val="0"/>
          <w:divBdr>
            <w:top w:val="none" w:sz="0" w:space="0" w:color="auto"/>
            <w:left w:val="none" w:sz="0" w:space="0" w:color="auto"/>
            <w:bottom w:val="none" w:sz="0" w:space="0" w:color="auto"/>
            <w:right w:val="none" w:sz="0" w:space="0" w:color="auto"/>
          </w:divBdr>
        </w:div>
        <w:div w:id="127365002">
          <w:marLeft w:val="640"/>
          <w:marRight w:val="0"/>
          <w:marTop w:val="0"/>
          <w:marBottom w:val="0"/>
          <w:divBdr>
            <w:top w:val="none" w:sz="0" w:space="0" w:color="auto"/>
            <w:left w:val="none" w:sz="0" w:space="0" w:color="auto"/>
            <w:bottom w:val="none" w:sz="0" w:space="0" w:color="auto"/>
            <w:right w:val="none" w:sz="0" w:space="0" w:color="auto"/>
          </w:divBdr>
        </w:div>
        <w:div w:id="128982259">
          <w:marLeft w:val="640"/>
          <w:marRight w:val="0"/>
          <w:marTop w:val="0"/>
          <w:marBottom w:val="0"/>
          <w:divBdr>
            <w:top w:val="none" w:sz="0" w:space="0" w:color="auto"/>
            <w:left w:val="none" w:sz="0" w:space="0" w:color="auto"/>
            <w:bottom w:val="none" w:sz="0" w:space="0" w:color="auto"/>
            <w:right w:val="none" w:sz="0" w:space="0" w:color="auto"/>
          </w:divBdr>
        </w:div>
        <w:div w:id="143283963">
          <w:marLeft w:val="640"/>
          <w:marRight w:val="0"/>
          <w:marTop w:val="0"/>
          <w:marBottom w:val="0"/>
          <w:divBdr>
            <w:top w:val="none" w:sz="0" w:space="0" w:color="auto"/>
            <w:left w:val="none" w:sz="0" w:space="0" w:color="auto"/>
            <w:bottom w:val="none" w:sz="0" w:space="0" w:color="auto"/>
            <w:right w:val="none" w:sz="0" w:space="0" w:color="auto"/>
          </w:divBdr>
        </w:div>
        <w:div w:id="147134397">
          <w:marLeft w:val="640"/>
          <w:marRight w:val="0"/>
          <w:marTop w:val="0"/>
          <w:marBottom w:val="0"/>
          <w:divBdr>
            <w:top w:val="none" w:sz="0" w:space="0" w:color="auto"/>
            <w:left w:val="none" w:sz="0" w:space="0" w:color="auto"/>
            <w:bottom w:val="none" w:sz="0" w:space="0" w:color="auto"/>
            <w:right w:val="none" w:sz="0" w:space="0" w:color="auto"/>
          </w:divBdr>
        </w:div>
        <w:div w:id="171652313">
          <w:marLeft w:val="640"/>
          <w:marRight w:val="0"/>
          <w:marTop w:val="0"/>
          <w:marBottom w:val="0"/>
          <w:divBdr>
            <w:top w:val="none" w:sz="0" w:space="0" w:color="auto"/>
            <w:left w:val="none" w:sz="0" w:space="0" w:color="auto"/>
            <w:bottom w:val="none" w:sz="0" w:space="0" w:color="auto"/>
            <w:right w:val="none" w:sz="0" w:space="0" w:color="auto"/>
          </w:divBdr>
        </w:div>
        <w:div w:id="171727653">
          <w:marLeft w:val="640"/>
          <w:marRight w:val="0"/>
          <w:marTop w:val="0"/>
          <w:marBottom w:val="0"/>
          <w:divBdr>
            <w:top w:val="none" w:sz="0" w:space="0" w:color="auto"/>
            <w:left w:val="none" w:sz="0" w:space="0" w:color="auto"/>
            <w:bottom w:val="none" w:sz="0" w:space="0" w:color="auto"/>
            <w:right w:val="none" w:sz="0" w:space="0" w:color="auto"/>
          </w:divBdr>
        </w:div>
        <w:div w:id="203106897">
          <w:marLeft w:val="640"/>
          <w:marRight w:val="0"/>
          <w:marTop w:val="0"/>
          <w:marBottom w:val="0"/>
          <w:divBdr>
            <w:top w:val="none" w:sz="0" w:space="0" w:color="auto"/>
            <w:left w:val="none" w:sz="0" w:space="0" w:color="auto"/>
            <w:bottom w:val="none" w:sz="0" w:space="0" w:color="auto"/>
            <w:right w:val="none" w:sz="0" w:space="0" w:color="auto"/>
          </w:divBdr>
        </w:div>
        <w:div w:id="205148582">
          <w:marLeft w:val="640"/>
          <w:marRight w:val="0"/>
          <w:marTop w:val="0"/>
          <w:marBottom w:val="0"/>
          <w:divBdr>
            <w:top w:val="none" w:sz="0" w:space="0" w:color="auto"/>
            <w:left w:val="none" w:sz="0" w:space="0" w:color="auto"/>
            <w:bottom w:val="none" w:sz="0" w:space="0" w:color="auto"/>
            <w:right w:val="none" w:sz="0" w:space="0" w:color="auto"/>
          </w:divBdr>
        </w:div>
        <w:div w:id="218904096">
          <w:marLeft w:val="640"/>
          <w:marRight w:val="0"/>
          <w:marTop w:val="0"/>
          <w:marBottom w:val="0"/>
          <w:divBdr>
            <w:top w:val="none" w:sz="0" w:space="0" w:color="auto"/>
            <w:left w:val="none" w:sz="0" w:space="0" w:color="auto"/>
            <w:bottom w:val="none" w:sz="0" w:space="0" w:color="auto"/>
            <w:right w:val="none" w:sz="0" w:space="0" w:color="auto"/>
          </w:divBdr>
        </w:div>
        <w:div w:id="344134410">
          <w:marLeft w:val="640"/>
          <w:marRight w:val="0"/>
          <w:marTop w:val="0"/>
          <w:marBottom w:val="0"/>
          <w:divBdr>
            <w:top w:val="none" w:sz="0" w:space="0" w:color="auto"/>
            <w:left w:val="none" w:sz="0" w:space="0" w:color="auto"/>
            <w:bottom w:val="none" w:sz="0" w:space="0" w:color="auto"/>
            <w:right w:val="none" w:sz="0" w:space="0" w:color="auto"/>
          </w:divBdr>
        </w:div>
        <w:div w:id="348607998">
          <w:marLeft w:val="640"/>
          <w:marRight w:val="0"/>
          <w:marTop w:val="0"/>
          <w:marBottom w:val="0"/>
          <w:divBdr>
            <w:top w:val="none" w:sz="0" w:space="0" w:color="auto"/>
            <w:left w:val="none" w:sz="0" w:space="0" w:color="auto"/>
            <w:bottom w:val="none" w:sz="0" w:space="0" w:color="auto"/>
            <w:right w:val="none" w:sz="0" w:space="0" w:color="auto"/>
          </w:divBdr>
        </w:div>
        <w:div w:id="399594786">
          <w:marLeft w:val="640"/>
          <w:marRight w:val="0"/>
          <w:marTop w:val="0"/>
          <w:marBottom w:val="0"/>
          <w:divBdr>
            <w:top w:val="none" w:sz="0" w:space="0" w:color="auto"/>
            <w:left w:val="none" w:sz="0" w:space="0" w:color="auto"/>
            <w:bottom w:val="none" w:sz="0" w:space="0" w:color="auto"/>
            <w:right w:val="none" w:sz="0" w:space="0" w:color="auto"/>
          </w:divBdr>
        </w:div>
        <w:div w:id="442067785">
          <w:marLeft w:val="640"/>
          <w:marRight w:val="0"/>
          <w:marTop w:val="0"/>
          <w:marBottom w:val="0"/>
          <w:divBdr>
            <w:top w:val="none" w:sz="0" w:space="0" w:color="auto"/>
            <w:left w:val="none" w:sz="0" w:space="0" w:color="auto"/>
            <w:bottom w:val="none" w:sz="0" w:space="0" w:color="auto"/>
            <w:right w:val="none" w:sz="0" w:space="0" w:color="auto"/>
          </w:divBdr>
        </w:div>
        <w:div w:id="471479732">
          <w:marLeft w:val="640"/>
          <w:marRight w:val="0"/>
          <w:marTop w:val="0"/>
          <w:marBottom w:val="0"/>
          <w:divBdr>
            <w:top w:val="none" w:sz="0" w:space="0" w:color="auto"/>
            <w:left w:val="none" w:sz="0" w:space="0" w:color="auto"/>
            <w:bottom w:val="none" w:sz="0" w:space="0" w:color="auto"/>
            <w:right w:val="none" w:sz="0" w:space="0" w:color="auto"/>
          </w:divBdr>
        </w:div>
        <w:div w:id="508175025">
          <w:marLeft w:val="640"/>
          <w:marRight w:val="0"/>
          <w:marTop w:val="0"/>
          <w:marBottom w:val="0"/>
          <w:divBdr>
            <w:top w:val="none" w:sz="0" w:space="0" w:color="auto"/>
            <w:left w:val="none" w:sz="0" w:space="0" w:color="auto"/>
            <w:bottom w:val="none" w:sz="0" w:space="0" w:color="auto"/>
            <w:right w:val="none" w:sz="0" w:space="0" w:color="auto"/>
          </w:divBdr>
        </w:div>
        <w:div w:id="526599059">
          <w:marLeft w:val="640"/>
          <w:marRight w:val="0"/>
          <w:marTop w:val="0"/>
          <w:marBottom w:val="0"/>
          <w:divBdr>
            <w:top w:val="none" w:sz="0" w:space="0" w:color="auto"/>
            <w:left w:val="none" w:sz="0" w:space="0" w:color="auto"/>
            <w:bottom w:val="none" w:sz="0" w:space="0" w:color="auto"/>
            <w:right w:val="none" w:sz="0" w:space="0" w:color="auto"/>
          </w:divBdr>
        </w:div>
        <w:div w:id="572004540">
          <w:marLeft w:val="640"/>
          <w:marRight w:val="0"/>
          <w:marTop w:val="0"/>
          <w:marBottom w:val="0"/>
          <w:divBdr>
            <w:top w:val="none" w:sz="0" w:space="0" w:color="auto"/>
            <w:left w:val="none" w:sz="0" w:space="0" w:color="auto"/>
            <w:bottom w:val="none" w:sz="0" w:space="0" w:color="auto"/>
            <w:right w:val="none" w:sz="0" w:space="0" w:color="auto"/>
          </w:divBdr>
        </w:div>
        <w:div w:id="573515050">
          <w:marLeft w:val="640"/>
          <w:marRight w:val="0"/>
          <w:marTop w:val="0"/>
          <w:marBottom w:val="0"/>
          <w:divBdr>
            <w:top w:val="none" w:sz="0" w:space="0" w:color="auto"/>
            <w:left w:val="none" w:sz="0" w:space="0" w:color="auto"/>
            <w:bottom w:val="none" w:sz="0" w:space="0" w:color="auto"/>
            <w:right w:val="none" w:sz="0" w:space="0" w:color="auto"/>
          </w:divBdr>
        </w:div>
        <w:div w:id="594289656">
          <w:marLeft w:val="640"/>
          <w:marRight w:val="0"/>
          <w:marTop w:val="0"/>
          <w:marBottom w:val="0"/>
          <w:divBdr>
            <w:top w:val="none" w:sz="0" w:space="0" w:color="auto"/>
            <w:left w:val="none" w:sz="0" w:space="0" w:color="auto"/>
            <w:bottom w:val="none" w:sz="0" w:space="0" w:color="auto"/>
            <w:right w:val="none" w:sz="0" w:space="0" w:color="auto"/>
          </w:divBdr>
        </w:div>
        <w:div w:id="646594687">
          <w:marLeft w:val="640"/>
          <w:marRight w:val="0"/>
          <w:marTop w:val="0"/>
          <w:marBottom w:val="0"/>
          <w:divBdr>
            <w:top w:val="none" w:sz="0" w:space="0" w:color="auto"/>
            <w:left w:val="none" w:sz="0" w:space="0" w:color="auto"/>
            <w:bottom w:val="none" w:sz="0" w:space="0" w:color="auto"/>
            <w:right w:val="none" w:sz="0" w:space="0" w:color="auto"/>
          </w:divBdr>
        </w:div>
        <w:div w:id="658923974">
          <w:marLeft w:val="640"/>
          <w:marRight w:val="0"/>
          <w:marTop w:val="0"/>
          <w:marBottom w:val="0"/>
          <w:divBdr>
            <w:top w:val="none" w:sz="0" w:space="0" w:color="auto"/>
            <w:left w:val="none" w:sz="0" w:space="0" w:color="auto"/>
            <w:bottom w:val="none" w:sz="0" w:space="0" w:color="auto"/>
            <w:right w:val="none" w:sz="0" w:space="0" w:color="auto"/>
          </w:divBdr>
        </w:div>
        <w:div w:id="669333748">
          <w:marLeft w:val="640"/>
          <w:marRight w:val="0"/>
          <w:marTop w:val="0"/>
          <w:marBottom w:val="0"/>
          <w:divBdr>
            <w:top w:val="none" w:sz="0" w:space="0" w:color="auto"/>
            <w:left w:val="none" w:sz="0" w:space="0" w:color="auto"/>
            <w:bottom w:val="none" w:sz="0" w:space="0" w:color="auto"/>
            <w:right w:val="none" w:sz="0" w:space="0" w:color="auto"/>
          </w:divBdr>
        </w:div>
        <w:div w:id="669674012">
          <w:marLeft w:val="640"/>
          <w:marRight w:val="0"/>
          <w:marTop w:val="0"/>
          <w:marBottom w:val="0"/>
          <w:divBdr>
            <w:top w:val="none" w:sz="0" w:space="0" w:color="auto"/>
            <w:left w:val="none" w:sz="0" w:space="0" w:color="auto"/>
            <w:bottom w:val="none" w:sz="0" w:space="0" w:color="auto"/>
            <w:right w:val="none" w:sz="0" w:space="0" w:color="auto"/>
          </w:divBdr>
        </w:div>
        <w:div w:id="771896182">
          <w:marLeft w:val="640"/>
          <w:marRight w:val="0"/>
          <w:marTop w:val="0"/>
          <w:marBottom w:val="0"/>
          <w:divBdr>
            <w:top w:val="none" w:sz="0" w:space="0" w:color="auto"/>
            <w:left w:val="none" w:sz="0" w:space="0" w:color="auto"/>
            <w:bottom w:val="none" w:sz="0" w:space="0" w:color="auto"/>
            <w:right w:val="none" w:sz="0" w:space="0" w:color="auto"/>
          </w:divBdr>
        </w:div>
        <w:div w:id="772288377">
          <w:marLeft w:val="640"/>
          <w:marRight w:val="0"/>
          <w:marTop w:val="0"/>
          <w:marBottom w:val="0"/>
          <w:divBdr>
            <w:top w:val="none" w:sz="0" w:space="0" w:color="auto"/>
            <w:left w:val="none" w:sz="0" w:space="0" w:color="auto"/>
            <w:bottom w:val="none" w:sz="0" w:space="0" w:color="auto"/>
            <w:right w:val="none" w:sz="0" w:space="0" w:color="auto"/>
          </w:divBdr>
        </w:div>
        <w:div w:id="824904685">
          <w:marLeft w:val="640"/>
          <w:marRight w:val="0"/>
          <w:marTop w:val="0"/>
          <w:marBottom w:val="0"/>
          <w:divBdr>
            <w:top w:val="none" w:sz="0" w:space="0" w:color="auto"/>
            <w:left w:val="none" w:sz="0" w:space="0" w:color="auto"/>
            <w:bottom w:val="none" w:sz="0" w:space="0" w:color="auto"/>
            <w:right w:val="none" w:sz="0" w:space="0" w:color="auto"/>
          </w:divBdr>
        </w:div>
        <w:div w:id="844520833">
          <w:marLeft w:val="640"/>
          <w:marRight w:val="0"/>
          <w:marTop w:val="0"/>
          <w:marBottom w:val="0"/>
          <w:divBdr>
            <w:top w:val="none" w:sz="0" w:space="0" w:color="auto"/>
            <w:left w:val="none" w:sz="0" w:space="0" w:color="auto"/>
            <w:bottom w:val="none" w:sz="0" w:space="0" w:color="auto"/>
            <w:right w:val="none" w:sz="0" w:space="0" w:color="auto"/>
          </w:divBdr>
        </w:div>
        <w:div w:id="856970651">
          <w:marLeft w:val="640"/>
          <w:marRight w:val="0"/>
          <w:marTop w:val="0"/>
          <w:marBottom w:val="0"/>
          <w:divBdr>
            <w:top w:val="none" w:sz="0" w:space="0" w:color="auto"/>
            <w:left w:val="none" w:sz="0" w:space="0" w:color="auto"/>
            <w:bottom w:val="none" w:sz="0" w:space="0" w:color="auto"/>
            <w:right w:val="none" w:sz="0" w:space="0" w:color="auto"/>
          </w:divBdr>
        </w:div>
        <w:div w:id="888809963">
          <w:marLeft w:val="640"/>
          <w:marRight w:val="0"/>
          <w:marTop w:val="0"/>
          <w:marBottom w:val="0"/>
          <w:divBdr>
            <w:top w:val="none" w:sz="0" w:space="0" w:color="auto"/>
            <w:left w:val="none" w:sz="0" w:space="0" w:color="auto"/>
            <w:bottom w:val="none" w:sz="0" w:space="0" w:color="auto"/>
            <w:right w:val="none" w:sz="0" w:space="0" w:color="auto"/>
          </w:divBdr>
        </w:div>
        <w:div w:id="909270953">
          <w:marLeft w:val="640"/>
          <w:marRight w:val="0"/>
          <w:marTop w:val="0"/>
          <w:marBottom w:val="0"/>
          <w:divBdr>
            <w:top w:val="none" w:sz="0" w:space="0" w:color="auto"/>
            <w:left w:val="none" w:sz="0" w:space="0" w:color="auto"/>
            <w:bottom w:val="none" w:sz="0" w:space="0" w:color="auto"/>
            <w:right w:val="none" w:sz="0" w:space="0" w:color="auto"/>
          </w:divBdr>
        </w:div>
        <w:div w:id="927034727">
          <w:marLeft w:val="640"/>
          <w:marRight w:val="0"/>
          <w:marTop w:val="0"/>
          <w:marBottom w:val="0"/>
          <w:divBdr>
            <w:top w:val="none" w:sz="0" w:space="0" w:color="auto"/>
            <w:left w:val="none" w:sz="0" w:space="0" w:color="auto"/>
            <w:bottom w:val="none" w:sz="0" w:space="0" w:color="auto"/>
            <w:right w:val="none" w:sz="0" w:space="0" w:color="auto"/>
          </w:divBdr>
        </w:div>
        <w:div w:id="936867571">
          <w:marLeft w:val="640"/>
          <w:marRight w:val="0"/>
          <w:marTop w:val="0"/>
          <w:marBottom w:val="0"/>
          <w:divBdr>
            <w:top w:val="none" w:sz="0" w:space="0" w:color="auto"/>
            <w:left w:val="none" w:sz="0" w:space="0" w:color="auto"/>
            <w:bottom w:val="none" w:sz="0" w:space="0" w:color="auto"/>
            <w:right w:val="none" w:sz="0" w:space="0" w:color="auto"/>
          </w:divBdr>
        </w:div>
        <w:div w:id="944578161">
          <w:marLeft w:val="640"/>
          <w:marRight w:val="0"/>
          <w:marTop w:val="0"/>
          <w:marBottom w:val="0"/>
          <w:divBdr>
            <w:top w:val="none" w:sz="0" w:space="0" w:color="auto"/>
            <w:left w:val="none" w:sz="0" w:space="0" w:color="auto"/>
            <w:bottom w:val="none" w:sz="0" w:space="0" w:color="auto"/>
            <w:right w:val="none" w:sz="0" w:space="0" w:color="auto"/>
          </w:divBdr>
        </w:div>
        <w:div w:id="972444110">
          <w:marLeft w:val="640"/>
          <w:marRight w:val="0"/>
          <w:marTop w:val="0"/>
          <w:marBottom w:val="0"/>
          <w:divBdr>
            <w:top w:val="none" w:sz="0" w:space="0" w:color="auto"/>
            <w:left w:val="none" w:sz="0" w:space="0" w:color="auto"/>
            <w:bottom w:val="none" w:sz="0" w:space="0" w:color="auto"/>
            <w:right w:val="none" w:sz="0" w:space="0" w:color="auto"/>
          </w:divBdr>
        </w:div>
        <w:div w:id="997729511">
          <w:marLeft w:val="640"/>
          <w:marRight w:val="0"/>
          <w:marTop w:val="0"/>
          <w:marBottom w:val="0"/>
          <w:divBdr>
            <w:top w:val="none" w:sz="0" w:space="0" w:color="auto"/>
            <w:left w:val="none" w:sz="0" w:space="0" w:color="auto"/>
            <w:bottom w:val="none" w:sz="0" w:space="0" w:color="auto"/>
            <w:right w:val="none" w:sz="0" w:space="0" w:color="auto"/>
          </w:divBdr>
        </w:div>
        <w:div w:id="1055474428">
          <w:marLeft w:val="640"/>
          <w:marRight w:val="0"/>
          <w:marTop w:val="0"/>
          <w:marBottom w:val="0"/>
          <w:divBdr>
            <w:top w:val="none" w:sz="0" w:space="0" w:color="auto"/>
            <w:left w:val="none" w:sz="0" w:space="0" w:color="auto"/>
            <w:bottom w:val="none" w:sz="0" w:space="0" w:color="auto"/>
            <w:right w:val="none" w:sz="0" w:space="0" w:color="auto"/>
          </w:divBdr>
        </w:div>
        <w:div w:id="1072003693">
          <w:marLeft w:val="640"/>
          <w:marRight w:val="0"/>
          <w:marTop w:val="0"/>
          <w:marBottom w:val="0"/>
          <w:divBdr>
            <w:top w:val="none" w:sz="0" w:space="0" w:color="auto"/>
            <w:left w:val="none" w:sz="0" w:space="0" w:color="auto"/>
            <w:bottom w:val="none" w:sz="0" w:space="0" w:color="auto"/>
            <w:right w:val="none" w:sz="0" w:space="0" w:color="auto"/>
          </w:divBdr>
        </w:div>
        <w:div w:id="1097557976">
          <w:marLeft w:val="640"/>
          <w:marRight w:val="0"/>
          <w:marTop w:val="0"/>
          <w:marBottom w:val="0"/>
          <w:divBdr>
            <w:top w:val="none" w:sz="0" w:space="0" w:color="auto"/>
            <w:left w:val="none" w:sz="0" w:space="0" w:color="auto"/>
            <w:bottom w:val="none" w:sz="0" w:space="0" w:color="auto"/>
            <w:right w:val="none" w:sz="0" w:space="0" w:color="auto"/>
          </w:divBdr>
        </w:div>
        <w:div w:id="1112170987">
          <w:marLeft w:val="640"/>
          <w:marRight w:val="0"/>
          <w:marTop w:val="0"/>
          <w:marBottom w:val="0"/>
          <w:divBdr>
            <w:top w:val="none" w:sz="0" w:space="0" w:color="auto"/>
            <w:left w:val="none" w:sz="0" w:space="0" w:color="auto"/>
            <w:bottom w:val="none" w:sz="0" w:space="0" w:color="auto"/>
            <w:right w:val="none" w:sz="0" w:space="0" w:color="auto"/>
          </w:divBdr>
        </w:div>
        <w:div w:id="1183783795">
          <w:marLeft w:val="640"/>
          <w:marRight w:val="0"/>
          <w:marTop w:val="0"/>
          <w:marBottom w:val="0"/>
          <w:divBdr>
            <w:top w:val="none" w:sz="0" w:space="0" w:color="auto"/>
            <w:left w:val="none" w:sz="0" w:space="0" w:color="auto"/>
            <w:bottom w:val="none" w:sz="0" w:space="0" w:color="auto"/>
            <w:right w:val="none" w:sz="0" w:space="0" w:color="auto"/>
          </w:divBdr>
        </w:div>
        <w:div w:id="1184048604">
          <w:marLeft w:val="640"/>
          <w:marRight w:val="0"/>
          <w:marTop w:val="0"/>
          <w:marBottom w:val="0"/>
          <w:divBdr>
            <w:top w:val="none" w:sz="0" w:space="0" w:color="auto"/>
            <w:left w:val="none" w:sz="0" w:space="0" w:color="auto"/>
            <w:bottom w:val="none" w:sz="0" w:space="0" w:color="auto"/>
            <w:right w:val="none" w:sz="0" w:space="0" w:color="auto"/>
          </w:divBdr>
        </w:div>
        <w:div w:id="1197085657">
          <w:marLeft w:val="640"/>
          <w:marRight w:val="0"/>
          <w:marTop w:val="0"/>
          <w:marBottom w:val="0"/>
          <w:divBdr>
            <w:top w:val="none" w:sz="0" w:space="0" w:color="auto"/>
            <w:left w:val="none" w:sz="0" w:space="0" w:color="auto"/>
            <w:bottom w:val="none" w:sz="0" w:space="0" w:color="auto"/>
            <w:right w:val="none" w:sz="0" w:space="0" w:color="auto"/>
          </w:divBdr>
        </w:div>
        <w:div w:id="1207991415">
          <w:marLeft w:val="640"/>
          <w:marRight w:val="0"/>
          <w:marTop w:val="0"/>
          <w:marBottom w:val="0"/>
          <w:divBdr>
            <w:top w:val="none" w:sz="0" w:space="0" w:color="auto"/>
            <w:left w:val="none" w:sz="0" w:space="0" w:color="auto"/>
            <w:bottom w:val="none" w:sz="0" w:space="0" w:color="auto"/>
            <w:right w:val="none" w:sz="0" w:space="0" w:color="auto"/>
          </w:divBdr>
        </w:div>
        <w:div w:id="1210460961">
          <w:marLeft w:val="640"/>
          <w:marRight w:val="0"/>
          <w:marTop w:val="0"/>
          <w:marBottom w:val="0"/>
          <w:divBdr>
            <w:top w:val="none" w:sz="0" w:space="0" w:color="auto"/>
            <w:left w:val="none" w:sz="0" w:space="0" w:color="auto"/>
            <w:bottom w:val="none" w:sz="0" w:space="0" w:color="auto"/>
            <w:right w:val="none" w:sz="0" w:space="0" w:color="auto"/>
          </w:divBdr>
        </w:div>
        <w:div w:id="1251692666">
          <w:marLeft w:val="640"/>
          <w:marRight w:val="0"/>
          <w:marTop w:val="0"/>
          <w:marBottom w:val="0"/>
          <w:divBdr>
            <w:top w:val="none" w:sz="0" w:space="0" w:color="auto"/>
            <w:left w:val="none" w:sz="0" w:space="0" w:color="auto"/>
            <w:bottom w:val="none" w:sz="0" w:space="0" w:color="auto"/>
            <w:right w:val="none" w:sz="0" w:space="0" w:color="auto"/>
          </w:divBdr>
        </w:div>
        <w:div w:id="1364671751">
          <w:marLeft w:val="640"/>
          <w:marRight w:val="0"/>
          <w:marTop w:val="0"/>
          <w:marBottom w:val="0"/>
          <w:divBdr>
            <w:top w:val="none" w:sz="0" w:space="0" w:color="auto"/>
            <w:left w:val="none" w:sz="0" w:space="0" w:color="auto"/>
            <w:bottom w:val="none" w:sz="0" w:space="0" w:color="auto"/>
            <w:right w:val="none" w:sz="0" w:space="0" w:color="auto"/>
          </w:divBdr>
        </w:div>
        <w:div w:id="1390761186">
          <w:marLeft w:val="640"/>
          <w:marRight w:val="0"/>
          <w:marTop w:val="0"/>
          <w:marBottom w:val="0"/>
          <w:divBdr>
            <w:top w:val="none" w:sz="0" w:space="0" w:color="auto"/>
            <w:left w:val="none" w:sz="0" w:space="0" w:color="auto"/>
            <w:bottom w:val="none" w:sz="0" w:space="0" w:color="auto"/>
            <w:right w:val="none" w:sz="0" w:space="0" w:color="auto"/>
          </w:divBdr>
        </w:div>
        <w:div w:id="1398550973">
          <w:marLeft w:val="640"/>
          <w:marRight w:val="0"/>
          <w:marTop w:val="0"/>
          <w:marBottom w:val="0"/>
          <w:divBdr>
            <w:top w:val="none" w:sz="0" w:space="0" w:color="auto"/>
            <w:left w:val="none" w:sz="0" w:space="0" w:color="auto"/>
            <w:bottom w:val="none" w:sz="0" w:space="0" w:color="auto"/>
            <w:right w:val="none" w:sz="0" w:space="0" w:color="auto"/>
          </w:divBdr>
        </w:div>
        <w:div w:id="1480027936">
          <w:marLeft w:val="640"/>
          <w:marRight w:val="0"/>
          <w:marTop w:val="0"/>
          <w:marBottom w:val="0"/>
          <w:divBdr>
            <w:top w:val="none" w:sz="0" w:space="0" w:color="auto"/>
            <w:left w:val="none" w:sz="0" w:space="0" w:color="auto"/>
            <w:bottom w:val="none" w:sz="0" w:space="0" w:color="auto"/>
            <w:right w:val="none" w:sz="0" w:space="0" w:color="auto"/>
          </w:divBdr>
        </w:div>
        <w:div w:id="1505123833">
          <w:marLeft w:val="640"/>
          <w:marRight w:val="0"/>
          <w:marTop w:val="0"/>
          <w:marBottom w:val="0"/>
          <w:divBdr>
            <w:top w:val="none" w:sz="0" w:space="0" w:color="auto"/>
            <w:left w:val="none" w:sz="0" w:space="0" w:color="auto"/>
            <w:bottom w:val="none" w:sz="0" w:space="0" w:color="auto"/>
            <w:right w:val="none" w:sz="0" w:space="0" w:color="auto"/>
          </w:divBdr>
        </w:div>
        <w:div w:id="1513759774">
          <w:marLeft w:val="640"/>
          <w:marRight w:val="0"/>
          <w:marTop w:val="0"/>
          <w:marBottom w:val="0"/>
          <w:divBdr>
            <w:top w:val="none" w:sz="0" w:space="0" w:color="auto"/>
            <w:left w:val="none" w:sz="0" w:space="0" w:color="auto"/>
            <w:bottom w:val="none" w:sz="0" w:space="0" w:color="auto"/>
            <w:right w:val="none" w:sz="0" w:space="0" w:color="auto"/>
          </w:divBdr>
        </w:div>
        <w:div w:id="1521239481">
          <w:marLeft w:val="640"/>
          <w:marRight w:val="0"/>
          <w:marTop w:val="0"/>
          <w:marBottom w:val="0"/>
          <w:divBdr>
            <w:top w:val="none" w:sz="0" w:space="0" w:color="auto"/>
            <w:left w:val="none" w:sz="0" w:space="0" w:color="auto"/>
            <w:bottom w:val="none" w:sz="0" w:space="0" w:color="auto"/>
            <w:right w:val="none" w:sz="0" w:space="0" w:color="auto"/>
          </w:divBdr>
        </w:div>
        <w:div w:id="1628661993">
          <w:marLeft w:val="640"/>
          <w:marRight w:val="0"/>
          <w:marTop w:val="0"/>
          <w:marBottom w:val="0"/>
          <w:divBdr>
            <w:top w:val="none" w:sz="0" w:space="0" w:color="auto"/>
            <w:left w:val="none" w:sz="0" w:space="0" w:color="auto"/>
            <w:bottom w:val="none" w:sz="0" w:space="0" w:color="auto"/>
            <w:right w:val="none" w:sz="0" w:space="0" w:color="auto"/>
          </w:divBdr>
        </w:div>
        <w:div w:id="1636521939">
          <w:marLeft w:val="640"/>
          <w:marRight w:val="0"/>
          <w:marTop w:val="0"/>
          <w:marBottom w:val="0"/>
          <w:divBdr>
            <w:top w:val="none" w:sz="0" w:space="0" w:color="auto"/>
            <w:left w:val="none" w:sz="0" w:space="0" w:color="auto"/>
            <w:bottom w:val="none" w:sz="0" w:space="0" w:color="auto"/>
            <w:right w:val="none" w:sz="0" w:space="0" w:color="auto"/>
          </w:divBdr>
        </w:div>
        <w:div w:id="1670594870">
          <w:marLeft w:val="640"/>
          <w:marRight w:val="0"/>
          <w:marTop w:val="0"/>
          <w:marBottom w:val="0"/>
          <w:divBdr>
            <w:top w:val="none" w:sz="0" w:space="0" w:color="auto"/>
            <w:left w:val="none" w:sz="0" w:space="0" w:color="auto"/>
            <w:bottom w:val="none" w:sz="0" w:space="0" w:color="auto"/>
            <w:right w:val="none" w:sz="0" w:space="0" w:color="auto"/>
          </w:divBdr>
        </w:div>
        <w:div w:id="1675644388">
          <w:marLeft w:val="640"/>
          <w:marRight w:val="0"/>
          <w:marTop w:val="0"/>
          <w:marBottom w:val="0"/>
          <w:divBdr>
            <w:top w:val="none" w:sz="0" w:space="0" w:color="auto"/>
            <w:left w:val="none" w:sz="0" w:space="0" w:color="auto"/>
            <w:bottom w:val="none" w:sz="0" w:space="0" w:color="auto"/>
            <w:right w:val="none" w:sz="0" w:space="0" w:color="auto"/>
          </w:divBdr>
        </w:div>
        <w:div w:id="1687444635">
          <w:marLeft w:val="640"/>
          <w:marRight w:val="0"/>
          <w:marTop w:val="0"/>
          <w:marBottom w:val="0"/>
          <w:divBdr>
            <w:top w:val="none" w:sz="0" w:space="0" w:color="auto"/>
            <w:left w:val="none" w:sz="0" w:space="0" w:color="auto"/>
            <w:bottom w:val="none" w:sz="0" w:space="0" w:color="auto"/>
            <w:right w:val="none" w:sz="0" w:space="0" w:color="auto"/>
          </w:divBdr>
        </w:div>
        <w:div w:id="1699745196">
          <w:marLeft w:val="640"/>
          <w:marRight w:val="0"/>
          <w:marTop w:val="0"/>
          <w:marBottom w:val="0"/>
          <w:divBdr>
            <w:top w:val="none" w:sz="0" w:space="0" w:color="auto"/>
            <w:left w:val="none" w:sz="0" w:space="0" w:color="auto"/>
            <w:bottom w:val="none" w:sz="0" w:space="0" w:color="auto"/>
            <w:right w:val="none" w:sz="0" w:space="0" w:color="auto"/>
          </w:divBdr>
        </w:div>
        <w:div w:id="1794058593">
          <w:marLeft w:val="640"/>
          <w:marRight w:val="0"/>
          <w:marTop w:val="0"/>
          <w:marBottom w:val="0"/>
          <w:divBdr>
            <w:top w:val="none" w:sz="0" w:space="0" w:color="auto"/>
            <w:left w:val="none" w:sz="0" w:space="0" w:color="auto"/>
            <w:bottom w:val="none" w:sz="0" w:space="0" w:color="auto"/>
            <w:right w:val="none" w:sz="0" w:space="0" w:color="auto"/>
          </w:divBdr>
        </w:div>
        <w:div w:id="1801875128">
          <w:marLeft w:val="640"/>
          <w:marRight w:val="0"/>
          <w:marTop w:val="0"/>
          <w:marBottom w:val="0"/>
          <w:divBdr>
            <w:top w:val="none" w:sz="0" w:space="0" w:color="auto"/>
            <w:left w:val="none" w:sz="0" w:space="0" w:color="auto"/>
            <w:bottom w:val="none" w:sz="0" w:space="0" w:color="auto"/>
            <w:right w:val="none" w:sz="0" w:space="0" w:color="auto"/>
          </w:divBdr>
        </w:div>
        <w:div w:id="1829129793">
          <w:marLeft w:val="640"/>
          <w:marRight w:val="0"/>
          <w:marTop w:val="0"/>
          <w:marBottom w:val="0"/>
          <w:divBdr>
            <w:top w:val="none" w:sz="0" w:space="0" w:color="auto"/>
            <w:left w:val="none" w:sz="0" w:space="0" w:color="auto"/>
            <w:bottom w:val="none" w:sz="0" w:space="0" w:color="auto"/>
            <w:right w:val="none" w:sz="0" w:space="0" w:color="auto"/>
          </w:divBdr>
        </w:div>
        <w:div w:id="1830441373">
          <w:marLeft w:val="640"/>
          <w:marRight w:val="0"/>
          <w:marTop w:val="0"/>
          <w:marBottom w:val="0"/>
          <w:divBdr>
            <w:top w:val="none" w:sz="0" w:space="0" w:color="auto"/>
            <w:left w:val="none" w:sz="0" w:space="0" w:color="auto"/>
            <w:bottom w:val="none" w:sz="0" w:space="0" w:color="auto"/>
            <w:right w:val="none" w:sz="0" w:space="0" w:color="auto"/>
          </w:divBdr>
        </w:div>
        <w:div w:id="1844315432">
          <w:marLeft w:val="640"/>
          <w:marRight w:val="0"/>
          <w:marTop w:val="0"/>
          <w:marBottom w:val="0"/>
          <w:divBdr>
            <w:top w:val="none" w:sz="0" w:space="0" w:color="auto"/>
            <w:left w:val="none" w:sz="0" w:space="0" w:color="auto"/>
            <w:bottom w:val="none" w:sz="0" w:space="0" w:color="auto"/>
            <w:right w:val="none" w:sz="0" w:space="0" w:color="auto"/>
          </w:divBdr>
        </w:div>
        <w:div w:id="1871531251">
          <w:marLeft w:val="640"/>
          <w:marRight w:val="0"/>
          <w:marTop w:val="0"/>
          <w:marBottom w:val="0"/>
          <w:divBdr>
            <w:top w:val="none" w:sz="0" w:space="0" w:color="auto"/>
            <w:left w:val="none" w:sz="0" w:space="0" w:color="auto"/>
            <w:bottom w:val="none" w:sz="0" w:space="0" w:color="auto"/>
            <w:right w:val="none" w:sz="0" w:space="0" w:color="auto"/>
          </w:divBdr>
        </w:div>
        <w:div w:id="1883439538">
          <w:marLeft w:val="640"/>
          <w:marRight w:val="0"/>
          <w:marTop w:val="0"/>
          <w:marBottom w:val="0"/>
          <w:divBdr>
            <w:top w:val="none" w:sz="0" w:space="0" w:color="auto"/>
            <w:left w:val="none" w:sz="0" w:space="0" w:color="auto"/>
            <w:bottom w:val="none" w:sz="0" w:space="0" w:color="auto"/>
            <w:right w:val="none" w:sz="0" w:space="0" w:color="auto"/>
          </w:divBdr>
        </w:div>
        <w:div w:id="1931112666">
          <w:marLeft w:val="640"/>
          <w:marRight w:val="0"/>
          <w:marTop w:val="0"/>
          <w:marBottom w:val="0"/>
          <w:divBdr>
            <w:top w:val="none" w:sz="0" w:space="0" w:color="auto"/>
            <w:left w:val="none" w:sz="0" w:space="0" w:color="auto"/>
            <w:bottom w:val="none" w:sz="0" w:space="0" w:color="auto"/>
            <w:right w:val="none" w:sz="0" w:space="0" w:color="auto"/>
          </w:divBdr>
        </w:div>
        <w:div w:id="1974172524">
          <w:marLeft w:val="640"/>
          <w:marRight w:val="0"/>
          <w:marTop w:val="0"/>
          <w:marBottom w:val="0"/>
          <w:divBdr>
            <w:top w:val="none" w:sz="0" w:space="0" w:color="auto"/>
            <w:left w:val="none" w:sz="0" w:space="0" w:color="auto"/>
            <w:bottom w:val="none" w:sz="0" w:space="0" w:color="auto"/>
            <w:right w:val="none" w:sz="0" w:space="0" w:color="auto"/>
          </w:divBdr>
        </w:div>
        <w:div w:id="1988895831">
          <w:marLeft w:val="640"/>
          <w:marRight w:val="0"/>
          <w:marTop w:val="0"/>
          <w:marBottom w:val="0"/>
          <w:divBdr>
            <w:top w:val="none" w:sz="0" w:space="0" w:color="auto"/>
            <w:left w:val="none" w:sz="0" w:space="0" w:color="auto"/>
            <w:bottom w:val="none" w:sz="0" w:space="0" w:color="auto"/>
            <w:right w:val="none" w:sz="0" w:space="0" w:color="auto"/>
          </w:divBdr>
        </w:div>
        <w:div w:id="2003199861">
          <w:marLeft w:val="640"/>
          <w:marRight w:val="0"/>
          <w:marTop w:val="0"/>
          <w:marBottom w:val="0"/>
          <w:divBdr>
            <w:top w:val="none" w:sz="0" w:space="0" w:color="auto"/>
            <w:left w:val="none" w:sz="0" w:space="0" w:color="auto"/>
            <w:bottom w:val="none" w:sz="0" w:space="0" w:color="auto"/>
            <w:right w:val="none" w:sz="0" w:space="0" w:color="auto"/>
          </w:divBdr>
        </w:div>
        <w:div w:id="2005740408">
          <w:marLeft w:val="640"/>
          <w:marRight w:val="0"/>
          <w:marTop w:val="0"/>
          <w:marBottom w:val="0"/>
          <w:divBdr>
            <w:top w:val="none" w:sz="0" w:space="0" w:color="auto"/>
            <w:left w:val="none" w:sz="0" w:space="0" w:color="auto"/>
            <w:bottom w:val="none" w:sz="0" w:space="0" w:color="auto"/>
            <w:right w:val="none" w:sz="0" w:space="0" w:color="auto"/>
          </w:divBdr>
        </w:div>
        <w:div w:id="2030596991">
          <w:marLeft w:val="640"/>
          <w:marRight w:val="0"/>
          <w:marTop w:val="0"/>
          <w:marBottom w:val="0"/>
          <w:divBdr>
            <w:top w:val="none" w:sz="0" w:space="0" w:color="auto"/>
            <w:left w:val="none" w:sz="0" w:space="0" w:color="auto"/>
            <w:bottom w:val="none" w:sz="0" w:space="0" w:color="auto"/>
            <w:right w:val="none" w:sz="0" w:space="0" w:color="auto"/>
          </w:divBdr>
        </w:div>
        <w:div w:id="2056155025">
          <w:marLeft w:val="640"/>
          <w:marRight w:val="0"/>
          <w:marTop w:val="0"/>
          <w:marBottom w:val="0"/>
          <w:divBdr>
            <w:top w:val="none" w:sz="0" w:space="0" w:color="auto"/>
            <w:left w:val="none" w:sz="0" w:space="0" w:color="auto"/>
            <w:bottom w:val="none" w:sz="0" w:space="0" w:color="auto"/>
            <w:right w:val="none" w:sz="0" w:space="0" w:color="auto"/>
          </w:divBdr>
        </w:div>
        <w:div w:id="2057462066">
          <w:marLeft w:val="640"/>
          <w:marRight w:val="0"/>
          <w:marTop w:val="0"/>
          <w:marBottom w:val="0"/>
          <w:divBdr>
            <w:top w:val="none" w:sz="0" w:space="0" w:color="auto"/>
            <w:left w:val="none" w:sz="0" w:space="0" w:color="auto"/>
            <w:bottom w:val="none" w:sz="0" w:space="0" w:color="auto"/>
            <w:right w:val="none" w:sz="0" w:space="0" w:color="auto"/>
          </w:divBdr>
        </w:div>
        <w:div w:id="2104910575">
          <w:marLeft w:val="640"/>
          <w:marRight w:val="0"/>
          <w:marTop w:val="0"/>
          <w:marBottom w:val="0"/>
          <w:divBdr>
            <w:top w:val="none" w:sz="0" w:space="0" w:color="auto"/>
            <w:left w:val="none" w:sz="0" w:space="0" w:color="auto"/>
            <w:bottom w:val="none" w:sz="0" w:space="0" w:color="auto"/>
            <w:right w:val="none" w:sz="0" w:space="0" w:color="auto"/>
          </w:divBdr>
        </w:div>
        <w:div w:id="2120106837">
          <w:marLeft w:val="640"/>
          <w:marRight w:val="0"/>
          <w:marTop w:val="0"/>
          <w:marBottom w:val="0"/>
          <w:divBdr>
            <w:top w:val="none" w:sz="0" w:space="0" w:color="auto"/>
            <w:left w:val="none" w:sz="0" w:space="0" w:color="auto"/>
            <w:bottom w:val="none" w:sz="0" w:space="0" w:color="auto"/>
            <w:right w:val="none" w:sz="0" w:space="0" w:color="auto"/>
          </w:divBdr>
        </w:div>
      </w:divsChild>
    </w:div>
    <w:div w:id="436026126">
      <w:bodyDiv w:val="1"/>
      <w:marLeft w:val="0"/>
      <w:marRight w:val="0"/>
      <w:marTop w:val="0"/>
      <w:marBottom w:val="0"/>
      <w:divBdr>
        <w:top w:val="none" w:sz="0" w:space="0" w:color="auto"/>
        <w:left w:val="none" w:sz="0" w:space="0" w:color="auto"/>
        <w:bottom w:val="none" w:sz="0" w:space="0" w:color="auto"/>
        <w:right w:val="none" w:sz="0" w:space="0" w:color="auto"/>
      </w:divBdr>
      <w:divsChild>
        <w:div w:id="9189532">
          <w:marLeft w:val="640"/>
          <w:marRight w:val="0"/>
          <w:marTop w:val="0"/>
          <w:marBottom w:val="0"/>
          <w:divBdr>
            <w:top w:val="none" w:sz="0" w:space="0" w:color="auto"/>
            <w:left w:val="none" w:sz="0" w:space="0" w:color="auto"/>
            <w:bottom w:val="none" w:sz="0" w:space="0" w:color="auto"/>
            <w:right w:val="none" w:sz="0" w:space="0" w:color="auto"/>
          </w:divBdr>
        </w:div>
        <w:div w:id="14155949">
          <w:marLeft w:val="640"/>
          <w:marRight w:val="0"/>
          <w:marTop w:val="0"/>
          <w:marBottom w:val="0"/>
          <w:divBdr>
            <w:top w:val="none" w:sz="0" w:space="0" w:color="auto"/>
            <w:left w:val="none" w:sz="0" w:space="0" w:color="auto"/>
            <w:bottom w:val="none" w:sz="0" w:space="0" w:color="auto"/>
            <w:right w:val="none" w:sz="0" w:space="0" w:color="auto"/>
          </w:divBdr>
        </w:div>
        <w:div w:id="17583095">
          <w:marLeft w:val="640"/>
          <w:marRight w:val="0"/>
          <w:marTop w:val="0"/>
          <w:marBottom w:val="0"/>
          <w:divBdr>
            <w:top w:val="none" w:sz="0" w:space="0" w:color="auto"/>
            <w:left w:val="none" w:sz="0" w:space="0" w:color="auto"/>
            <w:bottom w:val="none" w:sz="0" w:space="0" w:color="auto"/>
            <w:right w:val="none" w:sz="0" w:space="0" w:color="auto"/>
          </w:divBdr>
        </w:div>
        <w:div w:id="49575466">
          <w:marLeft w:val="640"/>
          <w:marRight w:val="0"/>
          <w:marTop w:val="0"/>
          <w:marBottom w:val="0"/>
          <w:divBdr>
            <w:top w:val="none" w:sz="0" w:space="0" w:color="auto"/>
            <w:left w:val="none" w:sz="0" w:space="0" w:color="auto"/>
            <w:bottom w:val="none" w:sz="0" w:space="0" w:color="auto"/>
            <w:right w:val="none" w:sz="0" w:space="0" w:color="auto"/>
          </w:divBdr>
        </w:div>
        <w:div w:id="75175283">
          <w:marLeft w:val="640"/>
          <w:marRight w:val="0"/>
          <w:marTop w:val="0"/>
          <w:marBottom w:val="0"/>
          <w:divBdr>
            <w:top w:val="none" w:sz="0" w:space="0" w:color="auto"/>
            <w:left w:val="none" w:sz="0" w:space="0" w:color="auto"/>
            <w:bottom w:val="none" w:sz="0" w:space="0" w:color="auto"/>
            <w:right w:val="none" w:sz="0" w:space="0" w:color="auto"/>
          </w:divBdr>
        </w:div>
        <w:div w:id="146749720">
          <w:marLeft w:val="640"/>
          <w:marRight w:val="0"/>
          <w:marTop w:val="0"/>
          <w:marBottom w:val="0"/>
          <w:divBdr>
            <w:top w:val="none" w:sz="0" w:space="0" w:color="auto"/>
            <w:left w:val="none" w:sz="0" w:space="0" w:color="auto"/>
            <w:bottom w:val="none" w:sz="0" w:space="0" w:color="auto"/>
            <w:right w:val="none" w:sz="0" w:space="0" w:color="auto"/>
          </w:divBdr>
        </w:div>
        <w:div w:id="178081049">
          <w:marLeft w:val="640"/>
          <w:marRight w:val="0"/>
          <w:marTop w:val="0"/>
          <w:marBottom w:val="0"/>
          <w:divBdr>
            <w:top w:val="none" w:sz="0" w:space="0" w:color="auto"/>
            <w:left w:val="none" w:sz="0" w:space="0" w:color="auto"/>
            <w:bottom w:val="none" w:sz="0" w:space="0" w:color="auto"/>
            <w:right w:val="none" w:sz="0" w:space="0" w:color="auto"/>
          </w:divBdr>
        </w:div>
        <w:div w:id="204148291">
          <w:marLeft w:val="640"/>
          <w:marRight w:val="0"/>
          <w:marTop w:val="0"/>
          <w:marBottom w:val="0"/>
          <w:divBdr>
            <w:top w:val="none" w:sz="0" w:space="0" w:color="auto"/>
            <w:left w:val="none" w:sz="0" w:space="0" w:color="auto"/>
            <w:bottom w:val="none" w:sz="0" w:space="0" w:color="auto"/>
            <w:right w:val="none" w:sz="0" w:space="0" w:color="auto"/>
          </w:divBdr>
        </w:div>
        <w:div w:id="291642583">
          <w:marLeft w:val="640"/>
          <w:marRight w:val="0"/>
          <w:marTop w:val="0"/>
          <w:marBottom w:val="0"/>
          <w:divBdr>
            <w:top w:val="none" w:sz="0" w:space="0" w:color="auto"/>
            <w:left w:val="none" w:sz="0" w:space="0" w:color="auto"/>
            <w:bottom w:val="none" w:sz="0" w:space="0" w:color="auto"/>
            <w:right w:val="none" w:sz="0" w:space="0" w:color="auto"/>
          </w:divBdr>
        </w:div>
        <w:div w:id="364674980">
          <w:marLeft w:val="640"/>
          <w:marRight w:val="0"/>
          <w:marTop w:val="0"/>
          <w:marBottom w:val="0"/>
          <w:divBdr>
            <w:top w:val="none" w:sz="0" w:space="0" w:color="auto"/>
            <w:left w:val="none" w:sz="0" w:space="0" w:color="auto"/>
            <w:bottom w:val="none" w:sz="0" w:space="0" w:color="auto"/>
            <w:right w:val="none" w:sz="0" w:space="0" w:color="auto"/>
          </w:divBdr>
        </w:div>
        <w:div w:id="404763146">
          <w:marLeft w:val="640"/>
          <w:marRight w:val="0"/>
          <w:marTop w:val="0"/>
          <w:marBottom w:val="0"/>
          <w:divBdr>
            <w:top w:val="none" w:sz="0" w:space="0" w:color="auto"/>
            <w:left w:val="none" w:sz="0" w:space="0" w:color="auto"/>
            <w:bottom w:val="none" w:sz="0" w:space="0" w:color="auto"/>
            <w:right w:val="none" w:sz="0" w:space="0" w:color="auto"/>
          </w:divBdr>
        </w:div>
        <w:div w:id="409936213">
          <w:marLeft w:val="640"/>
          <w:marRight w:val="0"/>
          <w:marTop w:val="0"/>
          <w:marBottom w:val="0"/>
          <w:divBdr>
            <w:top w:val="none" w:sz="0" w:space="0" w:color="auto"/>
            <w:left w:val="none" w:sz="0" w:space="0" w:color="auto"/>
            <w:bottom w:val="none" w:sz="0" w:space="0" w:color="auto"/>
            <w:right w:val="none" w:sz="0" w:space="0" w:color="auto"/>
          </w:divBdr>
        </w:div>
        <w:div w:id="423304641">
          <w:marLeft w:val="640"/>
          <w:marRight w:val="0"/>
          <w:marTop w:val="0"/>
          <w:marBottom w:val="0"/>
          <w:divBdr>
            <w:top w:val="none" w:sz="0" w:space="0" w:color="auto"/>
            <w:left w:val="none" w:sz="0" w:space="0" w:color="auto"/>
            <w:bottom w:val="none" w:sz="0" w:space="0" w:color="auto"/>
            <w:right w:val="none" w:sz="0" w:space="0" w:color="auto"/>
          </w:divBdr>
        </w:div>
        <w:div w:id="438187384">
          <w:marLeft w:val="640"/>
          <w:marRight w:val="0"/>
          <w:marTop w:val="0"/>
          <w:marBottom w:val="0"/>
          <w:divBdr>
            <w:top w:val="none" w:sz="0" w:space="0" w:color="auto"/>
            <w:left w:val="none" w:sz="0" w:space="0" w:color="auto"/>
            <w:bottom w:val="none" w:sz="0" w:space="0" w:color="auto"/>
            <w:right w:val="none" w:sz="0" w:space="0" w:color="auto"/>
          </w:divBdr>
        </w:div>
        <w:div w:id="438911223">
          <w:marLeft w:val="640"/>
          <w:marRight w:val="0"/>
          <w:marTop w:val="0"/>
          <w:marBottom w:val="0"/>
          <w:divBdr>
            <w:top w:val="none" w:sz="0" w:space="0" w:color="auto"/>
            <w:left w:val="none" w:sz="0" w:space="0" w:color="auto"/>
            <w:bottom w:val="none" w:sz="0" w:space="0" w:color="auto"/>
            <w:right w:val="none" w:sz="0" w:space="0" w:color="auto"/>
          </w:divBdr>
        </w:div>
        <w:div w:id="460810848">
          <w:marLeft w:val="640"/>
          <w:marRight w:val="0"/>
          <w:marTop w:val="0"/>
          <w:marBottom w:val="0"/>
          <w:divBdr>
            <w:top w:val="none" w:sz="0" w:space="0" w:color="auto"/>
            <w:left w:val="none" w:sz="0" w:space="0" w:color="auto"/>
            <w:bottom w:val="none" w:sz="0" w:space="0" w:color="auto"/>
            <w:right w:val="none" w:sz="0" w:space="0" w:color="auto"/>
          </w:divBdr>
        </w:div>
        <w:div w:id="482352303">
          <w:marLeft w:val="640"/>
          <w:marRight w:val="0"/>
          <w:marTop w:val="0"/>
          <w:marBottom w:val="0"/>
          <w:divBdr>
            <w:top w:val="none" w:sz="0" w:space="0" w:color="auto"/>
            <w:left w:val="none" w:sz="0" w:space="0" w:color="auto"/>
            <w:bottom w:val="none" w:sz="0" w:space="0" w:color="auto"/>
            <w:right w:val="none" w:sz="0" w:space="0" w:color="auto"/>
          </w:divBdr>
        </w:div>
        <w:div w:id="495537428">
          <w:marLeft w:val="640"/>
          <w:marRight w:val="0"/>
          <w:marTop w:val="0"/>
          <w:marBottom w:val="0"/>
          <w:divBdr>
            <w:top w:val="none" w:sz="0" w:space="0" w:color="auto"/>
            <w:left w:val="none" w:sz="0" w:space="0" w:color="auto"/>
            <w:bottom w:val="none" w:sz="0" w:space="0" w:color="auto"/>
            <w:right w:val="none" w:sz="0" w:space="0" w:color="auto"/>
          </w:divBdr>
        </w:div>
        <w:div w:id="520556413">
          <w:marLeft w:val="640"/>
          <w:marRight w:val="0"/>
          <w:marTop w:val="0"/>
          <w:marBottom w:val="0"/>
          <w:divBdr>
            <w:top w:val="none" w:sz="0" w:space="0" w:color="auto"/>
            <w:left w:val="none" w:sz="0" w:space="0" w:color="auto"/>
            <w:bottom w:val="none" w:sz="0" w:space="0" w:color="auto"/>
            <w:right w:val="none" w:sz="0" w:space="0" w:color="auto"/>
          </w:divBdr>
        </w:div>
        <w:div w:id="531115021">
          <w:marLeft w:val="640"/>
          <w:marRight w:val="0"/>
          <w:marTop w:val="0"/>
          <w:marBottom w:val="0"/>
          <w:divBdr>
            <w:top w:val="none" w:sz="0" w:space="0" w:color="auto"/>
            <w:left w:val="none" w:sz="0" w:space="0" w:color="auto"/>
            <w:bottom w:val="none" w:sz="0" w:space="0" w:color="auto"/>
            <w:right w:val="none" w:sz="0" w:space="0" w:color="auto"/>
          </w:divBdr>
        </w:div>
        <w:div w:id="546065689">
          <w:marLeft w:val="640"/>
          <w:marRight w:val="0"/>
          <w:marTop w:val="0"/>
          <w:marBottom w:val="0"/>
          <w:divBdr>
            <w:top w:val="none" w:sz="0" w:space="0" w:color="auto"/>
            <w:left w:val="none" w:sz="0" w:space="0" w:color="auto"/>
            <w:bottom w:val="none" w:sz="0" w:space="0" w:color="auto"/>
            <w:right w:val="none" w:sz="0" w:space="0" w:color="auto"/>
          </w:divBdr>
        </w:div>
        <w:div w:id="619918246">
          <w:marLeft w:val="640"/>
          <w:marRight w:val="0"/>
          <w:marTop w:val="0"/>
          <w:marBottom w:val="0"/>
          <w:divBdr>
            <w:top w:val="none" w:sz="0" w:space="0" w:color="auto"/>
            <w:left w:val="none" w:sz="0" w:space="0" w:color="auto"/>
            <w:bottom w:val="none" w:sz="0" w:space="0" w:color="auto"/>
            <w:right w:val="none" w:sz="0" w:space="0" w:color="auto"/>
          </w:divBdr>
        </w:div>
        <w:div w:id="628244536">
          <w:marLeft w:val="640"/>
          <w:marRight w:val="0"/>
          <w:marTop w:val="0"/>
          <w:marBottom w:val="0"/>
          <w:divBdr>
            <w:top w:val="none" w:sz="0" w:space="0" w:color="auto"/>
            <w:left w:val="none" w:sz="0" w:space="0" w:color="auto"/>
            <w:bottom w:val="none" w:sz="0" w:space="0" w:color="auto"/>
            <w:right w:val="none" w:sz="0" w:space="0" w:color="auto"/>
          </w:divBdr>
        </w:div>
        <w:div w:id="681784995">
          <w:marLeft w:val="640"/>
          <w:marRight w:val="0"/>
          <w:marTop w:val="0"/>
          <w:marBottom w:val="0"/>
          <w:divBdr>
            <w:top w:val="none" w:sz="0" w:space="0" w:color="auto"/>
            <w:left w:val="none" w:sz="0" w:space="0" w:color="auto"/>
            <w:bottom w:val="none" w:sz="0" w:space="0" w:color="auto"/>
            <w:right w:val="none" w:sz="0" w:space="0" w:color="auto"/>
          </w:divBdr>
        </w:div>
        <w:div w:id="726756193">
          <w:marLeft w:val="640"/>
          <w:marRight w:val="0"/>
          <w:marTop w:val="0"/>
          <w:marBottom w:val="0"/>
          <w:divBdr>
            <w:top w:val="none" w:sz="0" w:space="0" w:color="auto"/>
            <w:left w:val="none" w:sz="0" w:space="0" w:color="auto"/>
            <w:bottom w:val="none" w:sz="0" w:space="0" w:color="auto"/>
            <w:right w:val="none" w:sz="0" w:space="0" w:color="auto"/>
          </w:divBdr>
        </w:div>
        <w:div w:id="747969660">
          <w:marLeft w:val="640"/>
          <w:marRight w:val="0"/>
          <w:marTop w:val="0"/>
          <w:marBottom w:val="0"/>
          <w:divBdr>
            <w:top w:val="none" w:sz="0" w:space="0" w:color="auto"/>
            <w:left w:val="none" w:sz="0" w:space="0" w:color="auto"/>
            <w:bottom w:val="none" w:sz="0" w:space="0" w:color="auto"/>
            <w:right w:val="none" w:sz="0" w:space="0" w:color="auto"/>
          </w:divBdr>
        </w:div>
        <w:div w:id="786894747">
          <w:marLeft w:val="640"/>
          <w:marRight w:val="0"/>
          <w:marTop w:val="0"/>
          <w:marBottom w:val="0"/>
          <w:divBdr>
            <w:top w:val="none" w:sz="0" w:space="0" w:color="auto"/>
            <w:left w:val="none" w:sz="0" w:space="0" w:color="auto"/>
            <w:bottom w:val="none" w:sz="0" w:space="0" w:color="auto"/>
            <w:right w:val="none" w:sz="0" w:space="0" w:color="auto"/>
          </w:divBdr>
        </w:div>
        <w:div w:id="836191239">
          <w:marLeft w:val="640"/>
          <w:marRight w:val="0"/>
          <w:marTop w:val="0"/>
          <w:marBottom w:val="0"/>
          <w:divBdr>
            <w:top w:val="none" w:sz="0" w:space="0" w:color="auto"/>
            <w:left w:val="none" w:sz="0" w:space="0" w:color="auto"/>
            <w:bottom w:val="none" w:sz="0" w:space="0" w:color="auto"/>
            <w:right w:val="none" w:sz="0" w:space="0" w:color="auto"/>
          </w:divBdr>
        </w:div>
        <w:div w:id="846679103">
          <w:marLeft w:val="640"/>
          <w:marRight w:val="0"/>
          <w:marTop w:val="0"/>
          <w:marBottom w:val="0"/>
          <w:divBdr>
            <w:top w:val="none" w:sz="0" w:space="0" w:color="auto"/>
            <w:left w:val="none" w:sz="0" w:space="0" w:color="auto"/>
            <w:bottom w:val="none" w:sz="0" w:space="0" w:color="auto"/>
            <w:right w:val="none" w:sz="0" w:space="0" w:color="auto"/>
          </w:divBdr>
        </w:div>
        <w:div w:id="860825655">
          <w:marLeft w:val="640"/>
          <w:marRight w:val="0"/>
          <w:marTop w:val="0"/>
          <w:marBottom w:val="0"/>
          <w:divBdr>
            <w:top w:val="none" w:sz="0" w:space="0" w:color="auto"/>
            <w:left w:val="none" w:sz="0" w:space="0" w:color="auto"/>
            <w:bottom w:val="none" w:sz="0" w:space="0" w:color="auto"/>
            <w:right w:val="none" w:sz="0" w:space="0" w:color="auto"/>
          </w:divBdr>
        </w:div>
        <w:div w:id="870386921">
          <w:marLeft w:val="640"/>
          <w:marRight w:val="0"/>
          <w:marTop w:val="0"/>
          <w:marBottom w:val="0"/>
          <w:divBdr>
            <w:top w:val="none" w:sz="0" w:space="0" w:color="auto"/>
            <w:left w:val="none" w:sz="0" w:space="0" w:color="auto"/>
            <w:bottom w:val="none" w:sz="0" w:space="0" w:color="auto"/>
            <w:right w:val="none" w:sz="0" w:space="0" w:color="auto"/>
          </w:divBdr>
        </w:div>
        <w:div w:id="981928856">
          <w:marLeft w:val="640"/>
          <w:marRight w:val="0"/>
          <w:marTop w:val="0"/>
          <w:marBottom w:val="0"/>
          <w:divBdr>
            <w:top w:val="none" w:sz="0" w:space="0" w:color="auto"/>
            <w:left w:val="none" w:sz="0" w:space="0" w:color="auto"/>
            <w:bottom w:val="none" w:sz="0" w:space="0" w:color="auto"/>
            <w:right w:val="none" w:sz="0" w:space="0" w:color="auto"/>
          </w:divBdr>
        </w:div>
        <w:div w:id="989944106">
          <w:marLeft w:val="640"/>
          <w:marRight w:val="0"/>
          <w:marTop w:val="0"/>
          <w:marBottom w:val="0"/>
          <w:divBdr>
            <w:top w:val="none" w:sz="0" w:space="0" w:color="auto"/>
            <w:left w:val="none" w:sz="0" w:space="0" w:color="auto"/>
            <w:bottom w:val="none" w:sz="0" w:space="0" w:color="auto"/>
            <w:right w:val="none" w:sz="0" w:space="0" w:color="auto"/>
          </w:divBdr>
        </w:div>
        <w:div w:id="999694974">
          <w:marLeft w:val="640"/>
          <w:marRight w:val="0"/>
          <w:marTop w:val="0"/>
          <w:marBottom w:val="0"/>
          <w:divBdr>
            <w:top w:val="none" w:sz="0" w:space="0" w:color="auto"/>
            <w:left w:val="none" w:sz="0" w:space="0" w:color="auto"/>
            <w:bottom w:val="none" w:sz="0" w:space="0" w:color="auto"/>
            <w:right w:val="none" w:sz="0" w:space="0" w:color="auto"/>
          </w:divBdr>
        </w:div>
        <w:div w:id="1022852598">
          <w:marLeft w:val="640"/>
          <w:marRight w:val="0"/>
          <w:marTop w:val="0"/>
          <w:marBottom w:val="0"/>
          <w:divBdr>
            <w:top w:val="none" w:sz="0" w:space="0" w:color="auto"/>
            <w:left w:val="none" w:sz="0" w:space="0" w:color="auto"/>
            <w:bottom w:val="none" w:sz="0" w:space="0" w:color="auto"/>
            <w:right w:val="none" w:sz="0" w:space="0" w:color="auto"/>
          </w:divBdr>
        </w:div>
        <w:div w:id="1030765070">
          <w:marLeft w:val="640"/>
          <w:marRight w:val="0"/>
          <w:marTop w:val="0"/>
          <w:marBottom w:val="0"/>
          <w:divBdr>
            <w:top w:val="none" w:sz="0" w:space="0" w:color="auto"/>
            <w:left w:val="none" w:sz="0" w:space="0" w:color="auto"/>
            <w:bottom w:val="none" w:sz="0" w:space="0" w:color="auto"/>
            <w:right w:val="none" w:sz="0" w:space="0" w:color="auto"/>
          </w:divBdr>
        </w:div>
        <w:div w:id="1049718485">
          <w:marLeft w:val="640"/>
          <w:marRight w:val="0"/>
          <w:marTop w:val="0"/>
          <w:marBottom w:val="0"/>
          <w:divBdr>
            <w:top w:val="none" w:sz="0" w:space="0" w:color="auto"/>
            <w:left w:val="none" w:sz="0" w:space="0" w:color="auto"/>
            <w:bottom w:val="none" w:sz="0" w:space="0" w:color="auto"/>
            <w:right w:val="none" w:sz="0" w:space="0" w:color="auto"/>
          </w:divBdr>
        </w:div>
        <w:div w:id="1054044136">
          <w:marLeft w:val="640"/>
          <w:marRight w:val="0"/>
          <w:marTop w:val="0"/>
          <w:marBottom w:val="0"/>
          <w:divBdr>
            <w:top w:val="none" w:sz="0" w:space="0" w:color="auto"/>
            <w:left w:val="none" w:sz="0" w:space="0" w:color="auto"/>
            <w:bottom w:val="none" w:sz="0" w:space="0" w:color="auto"/>
            <w:right w:val="none" w:sz="0" w:space="0" w:color="auto"/>
          </w:divBdr>
        </w:div>
        <w:div w:id="1060517403">
          <w:marLeft w:val="640"/>
          <w:marRight w:val="0"/>
          <w:marTop w:val="0"/>
          <w:marBottom w:val="0"/>
          <w:divBdr>
            <w:top w:val="none" w:sz="0" w:space="0" w:color="auto"/>
            <w:left w:val="none" w:sz="0" w:space="0" w:color="auto"/>
            <w:bottom w:val="none" w:sz="0" w:space="0" w:color="auto"/>
            <w:right w:val="none" w:sz="0" w:space="0" w:color="auto"/>
          </w:divBdr>
        </w:div>
        <w:div w:id="1126508852">
          <w:marLeft w:val="640"/>
          <w:marRight w:val="0"/>
          <w:marTop w:val="0"/>
          <w:marBottom w:val="0"/>
          <w:divBdr>
            <w:top w:val="none" w:sz="0" w:space="0" w:color="auto"/>
            <w:left w:val="none" w:sz="0" w:space="0" w:color="auto"/>
            <w:bottom w:val="none" w:sz="0" w:space="0" w:color="auto"/>
            <w:right w:val="none" w:sz="0" w:space="0" w:color="auto"/>
          </w:divBdr>
        </w:div>
        <w:div w:id="1153987138">
          <w:marLeft w:val="640"/>
          <w:marRight w:val="0"/>
          <w:marTop w:val="0"/>
          <w:marBottom w:val="0"/>
          <w:divBdr>
            <w:top w:val="none" w:sz="0" w:space="0" w:color="auto"/>
            <w:left w:val="none" w:sz="0" w:space="0" w:color="auto"/>
            <w:bottom w:val="none" w:sz="0" w:space="0" w:color="auto"/>
            <w:right w:val="none" w:sz="0" w:space="0" w:color="auto"/>
          </w:divBdr>
        </w:div>
        <w:div w:id="1158570687">
          <w:marLeft w:val="640"/>
          <w:marRight w:val="0"/>
          <w:marTop w:val="0"/>
          <w:marBottom w:val="0"/>
          <w:divBdr>
            <w:top w:val="none" w:sz="0" w:space="0" w:color="auto"/>
            <w:left w:val="none" w:sz="0" w:space="0" w:color="auto"/>
            <w:bottom w:val="none" w:sz="0" w:space="0" w:color="auto"/>
            <w:right w:val="none" w:sz="0" w:space="0" w:color="auto"/>
          </w:divBdr>
        </w:div>
        <w:div w:id="1181239668">
          <w:marLeft w:val="640"/>
          <w:marRight w:val="0"/>
          <w:marTop w:val="0"/>
          <w:marBottom w:val="0"/>
          <w:divBdr>
            <w:top w:val="none" w:sz="0" w:space="0" w:color="auto"/>
            <w:left w:val="none" w:sz="0" w:space="0" w:color="auto"/>
            <w:bottom w:val="none" w:sz="0" w:space="0" w:color="auto"/>
            <w:right w:val="none" w:sz="0" w:space="0" w:color="auto"/>
          </w:divBdr>
        </w:div>
        <w:div w:id="1239171581">
          <w:marLeft w:val="640"/>
          <w:marRight w:val="0"/>
          <w:marTop w:val="0"/>
          <w:marBottom w:val="0"/>
          <w:divBdr>
            <w:top w:val="none" w:sz="0" w:space="0" w:color="auto"/>
            <w:left w:val="none" w:sz="0" w:space="0" w:color="auto"/>
            <w:bottom w:val="none" w:sz="0" w:space="0" w:color="auto"/>
            <w:right w:val="none" w:sz="0" w:space="0" w:color="auto"/>
          </w:divBdr>
        </w:div>
        <w:div w:id="1239288387">
          <w:marLeft w:val="640"/>
          <w:marRight w:val="0"/>
          <w:marTop w:val="0"/>
          <w:marBottom w:val="0"/>
          <w:divBdr>
            <w:top w:val="none" w:sz="0" w:space="0" w:color="auto"/>
            <w:left w:val="none" w:sz="0" w:space="0" w:color="auto"/>
            <w:bottom w:val="none" w:sz="0" w:space="0" w:color="auto"/>
            <w:right w:val="none" w:sz="0" w:space="0" w:color="auto"/>
          </w:divBdr>
        </w:div>
        <w:div w:id="1239484735">
          <w:marLeft w:val="640"/>
          <w:marRight w:val="0"/>
          <w:marTop w:val="0"/>
          <w:marBottom w:val="0"/>
          <w:divBdr>
            <w:top w:val="none" w:sz="0" w:space="0" w:color="auto"/>
            <w:left w:val="none" w:sz="0" w:space="0" w:color="auto"/>
            <w:bottom w:val="none" w:sz="0" w:space="0" w:color="auto"/>
            <w:right w:val="none" w:sz="0" w:space="0" w:color="auto"/>
          </w:divBdr>
        </w:div>
        <w:div w:id="1241257482">
          <w:marLeft w:val="640"/>
          <w:marRight w:val="0"/>
          <w:marTop w:val="0"/>
          <w:marBottom w:val="0"/>
          <w:divBdr>
            <w:top w:val="none" w:sz="0" w:space="0" w:color="auto"/>
            <w:left w:val="none" w:sz="0" w:space="0" w:color="auto"/>
            <w:bottom w:val="none" w:sz="0" w:space="0" w:color="auto"/>
            <w:right w:val="none" w:sz="0" w:space="0" w:color="auto"/>
          </w:divBdr>
        </w:div>
        <w:div w:id="1260721632">
          <w:marLeft w:val="640"/>
          <w:marRight w:val="0"/>
          <w:marTop w:val="0"/>
          <w:marBottom w:val="0"/>
          <w:divBdr>
            <w:top w:val="none" w:sz="0" w:space="0" w:color="auto"/>
            <w:left w:val="none" w:sz="0" w:space="0" w:color="auto"/>
            <w:bottom w:val="none" w:sz="0" w:space="0" w:color="auto"/>
            <w:right w:val="none" w:sz="0" w:space="0" w:color="auto"/>
          </w:divBdr>
        </w:div>
        <w:div w:id="1284195980">
          <w:marLeft w:val="640"/>
          <w:marRight w:val="0"/>
          <w:marTop w:val="0"/>
          <w:marBottom w:val="0"/>
          <w:divBdr>
            <w:top w:val="none" w:sz="0" w:space="0" w:color="auto"/>
            <w:left w:val="none" w:sz="0" w:space="0" w:color="auto"/>
            <w:bottom w:val="none" w:sz="0" w:space="0" w:color="auto"/>
            <w:right w:val="none" w:sz="0" w:space="0" w:color="auto"/>
          </w:divBdr>
        </w:div>
        <w:div w:id="1297032799">
          <w:marLeft w:val="640"/>
          <w:marRight w:val="0"/>
          <w:marTop w:val="0"/>
          <w:marBottom w:val="0"/>
          <w:divBdr>
            <w:top w:val="none" w:sz="0" w:space="0" w:color="auto"/>
            <w:left w:val="none" w:sz="0" w:space="0" w:color="auto"/>
            <w:bottom w:val="none" w:sz="0" w:space="0" w:color="auto"/>
            <w:right w:val="none" w:sz="0" w:space="0" w:color="auto"/>
          </w:divBdr>
        </w:div>
        <w:div w:id="1305698078">
          <w:marLeft w:val="640"/>
          <w:marRight w:val="0"/>
          <w:marTop w:val="0"/>
          <w:marBottom w:val="0"/>
          <w:divBdr>
            <w:top w:val="none" w:sz="0" w:space="0" w:color="auto"/>
            <w:left w:val="none" w:sz="0" w:space="0" w:color="auto"/>
            <w:bottom w:val="none" w:sz="0" w:space="0" w:color="auto"/>
            <w:right w:val="none" w:sz="0" w:space="0" w:color="auto"/>
          </w:divBdr>
        </w:div>
        <w:div w:id="1342589846">
          <w:marLeft w:val="640"/>
          <w:marRight w:val="0"/>
          <w:marTop w:val="0"/>
          <w:marBottom w:val="0"/>
          <w:divBdr>
            <w:top w:val="none" w:sz="0" w:space="0" w:color="auto"/>
            <w:left w:val="none" w:sz="0" w:space="0" w:color="auto"/>
            <w:bottom w:val="none" w:sz="0" w:space="0" w:color="auto"/>
            <w:right w:val="none" w:sz="0" w:space="0" w:color="auto"/>
          </w:divBdr>
        </w:div>
        <w:div w:id="1343623811">
          <w:marLeft w:val="640"/>
          <w:marRight w:val="0"/>
          <w:marTop w:val="0"/>
          <w:marBottom w:val="0"/>
          <w:divBdr>
            <w:top w:val="none" w:sz="0" w:space="0" w:color="auto"/>
            <w:left w:val="none" w:sz="0" w:space="0" w:color="auto"/>
            <w:bottom w:val="none" w:sz="0" w:space="0" w:color="auto"/>
            <w:right w:val="none" w:sz="0" w:space="0" w:color="auto"/>
          </w:divBdr>
        </w:div>
        <w:div w:id="1349218103">
          <w:marLeft w:val="640"/>
          <w:marRight w:val="0"/>
          <w:marTop w:val="0"/>
          <w:marBottom w:val="0"/>
          <w:divBdr>
            <w:top w:val="none" w:sz="0" w:space="0" w:color="auto"/>
            <w:left w:val="none" w:sz="0" w:space="0" w:color="auto"/>
            <w:bottom w:val="none" w:sz="0" w:space="0" w:color="auto"/>
            <w:right w:val="none" w:sz="0" w:space="0" w:color="auto"/>
          </w:divBdr>
        </w:div>
        <w:div w:id="1354959047">
          <w:marLeft w:val="640"/>
          <w:marRight w:val="0"/>
          <w:marTop w:val="0"/>
          <w:marBottom w:val="0"/>
          <w:divBdr>
            <w:top w:val="none" w:sz="0" w:space="0" w:color="auto"/>
            <w:left w:val="none" w:sz="0" w:space="0" w:color="auto"/>
            <w:bottom w:val="none" w:sz="0" w:space="0" w:color="auto"/>
            <w:right w:val="none" w:sz="0" w:space="0" w:color="auto"/>
          </w:divBdr>
        </w:div>
        <w:div w:id="1425035457">
          <w:marLeft w:val="640"/>
          <w:marRight w:val="0"/>
          <w:marTop w:val="0"/>
          <w:marBottom w:val="0"/>
          <w:divBdr>
            <w:top w:val="none" w:sz="0" w:space="0" w:color="auto"/>
            <w:left w:val="none" w:sz="0" w:space="0" w:color="auto"/>
            <w:bottom w:val="none" w:sz="0" w:space="0" w:color="auto"/>
            <w:right w:val="none" w:sz="0" w:space="0" w:color="auto"/>
          </w:divBdr>
        </w:div>
        <w:div w:id="1465543879">
          <w:marLeft w:val="640"/>
          <w:marRight w:val="0"/>
          <w:marTop w:val="0"/>
          <w:marBottom w:val="0"/>
          <w:divBdr>
            <w:top w:val="none" w:sz="0" w:space="0" w:color="auto"/>
            <w:left w:val="none" w:sz="0" w:space="0" w:color="auto"/>
            <w:bottom w:val="none" w:sz="0" w:space="0" w:color="auto"/>
            <w:right w:val="none" w:sz="0" w:space="0" w:color="auto"/>
          </w:divBdr>
        </w:div>
        <w:div w:id="1520267892">
          <w:marLeft w:val="640"/>
          <w:marRight w:val="0"/>
          <w:marTop w:val="0"/>
          <w:marBottom w:val="0"/>
          <w:divBdr>
            <w:top w:val="none" w:sz="0" w:space="0" w:color="auto"/>
            <w:left w:val="none" w:sz="0" w:space="0" w:color="auto"/>
            <w:bottom w:val="none" w:sz="0" w:space="0" w:color="auto"/>
            <w:right w:val="none" w:sz="0" w:space="0" w:color="auto"/>
          </w:divBdr>
        </w:div>
        <w:div w:id="1521318444">
          <w:marLeft w:val="640"/>
          <w:marRight w:val="0"/>
          <w:marTop w:val="0"/>
          <w:marBottom w:val="0"/>
          <w:divBdr>
            <w:top w:val="none" w:sz="0" w:space="0" w:color="auto"/>
            <w:left w:val="none" w:sz="0" w:space="0" w:color="auto"/>
            <w:bottom w:val="none" w:sz="0" w:space="0" w:color="auto"/>
            <w:right w:val="none" w:sz="0" w:space="0" w:color="auto"/>
          </w:divBdr>
        </w:div>
        <w:div w:id="1528256678">
          <w:marLeft w:val="640"/>
          <w:marRight w:val="0"/>
          <w:marTop w:val="0"/>
          <w:marBottom w:val="0"/>
          <w:divBdr>
            <w:top w:val="none" w:sz="0" w:space="0" w:color="auto"/>
            <w:left w:val="none" w:sz="0" w:space="0" w:color="auto"/>
            <w:bottom w:val="none" w:sz="0" w:space="0" w:color="auto"/>
            <w:right w:val="none" w:sz="0" w:space="0" w:color="auto"/>
          </w:divBdr>
        </w:div>
        <w:div w:id="1528519519">
          <w:marLeft w:val="640"/>
          <w:marRight w:val="0"/>
          <w:marTop w:val="0"/>
          <w:marBottom w:val="0"/>
          <w:divBdr>
            <w:top w:val="none" w:sz="0" w:space="0" w:color="auto"/>
            <w:left w:val="none" w:sz="0" w:space="0" w:color="auto"/>
            <w:bottom w:val="none" w:sz="0" w:space="0" w:color="auto"/>
            <w:right w:val="none" w:sz="0" w:space="0" w:color="auto"/>
          </w:divBdr>
        </w:div>
        <w:div w:id="1567253866">
          <w:marLeft w:val="640"/>
          <w:marRight w:val="0"/>
          <w:marTop w:val="0"/>
          <w:marBottom w:val="0"/>
          <w:divBdr>
            <w:top w:val="none" w:sz="0" w:space="0" w:color="auto"/>
            <w:left w:val="none" w:sz="0" w:space="0" w:color="auto"/>
            <w:bottom w:val="none" w:sz="0" w:space="0" w:color="auto"/>
            <w:right w:val="none" w:sz="0" w:space="0" w:color="auto"/>
          </w:divBdr>
        </w:div>
        <w:div w:id="1574924930">
          <w:marLeft w:val="640"/>
          <w:marRight w:val="0"/>
          <w:marTop w:val="0"/>
          <w:marBottom w:val="0"/>
          <w:divBdr>
            <w:top w:val="none" w:sz="0" w:space="0" w:color="auto"/>
            <w:left w:val="none" w:sz="0" w:space="0" w:color="auto"/>
            <w:bottom w:val="none" w:sz="0" w:space="0" w:color="auto"/>
            <w:right w:val="none" w:sz="0" w:space="0" w:color="auto"/>
          </w:divBdr>
        </w:div>
        <w:div w:id="1580365399">
          <w:marLeft w:val="640"/>
          <w:marRight w:val="0"/>
          <w:marTop w:val="0"/>
          <w:marBottom w:val="0"/>
          <w:divBdr>
            <w:top w:val="none" w:sz="0" w:space="0" w:color="auto"/>
            <w:left w:val="none" w:sz="0" w:space="0" w:color="auto"/>
            <w:bottom w:val="none" w:sz="0" w:space="0" w:color="auto"/>
            <w:right w:val="none" w:sz="0" w:space="0" w:color="auto"/>
          </w:divBdr>
        </w:div>
        <w:div w:id="1613659665">
          <w:marLeft w:val="640"/>
          <w:marRight w:val="0"/>
          <w:marTop w:val="0"/>
          <w:marBottom w:val="0"/>
          <w:divBdr>
            <w:top w:val="none" w:sz="0" w:space="0" w:color="auto"/>
            <w:left w:val="none" w:sz="0" w:space="0" w:color="auto"/>
            <w:bottom w:val="none" w:sz="0" w:space="0" w:color="auto"/>
            <w:right w:val="none" w:sz="0" w:space="0" w:color="auto"/>
          </w:divBdr>
        </w:div>
        <w:div w:id="1625189775">
          <w:marLeft w:val="640"/>
          <w:marRight w:val="0"/>
          <w:marTop w:val="0"/>
          <w:marBottom w:val="0"/>
          <w:divBdr>
            <w:top w:val="none" w:sz="0" w:space="0" w:color="auto"/>
            <w:left w:val="none" w:sz="0" w:space="0" w:color="auto"/>
            <w:bottom w:val="none" w:sz="0" w:space="0" w:color="auto"/>
            <w:right w:val="none" w:sz="0" w:space="0" w:color="auto"/>
          </w:divBdr>
        </w:div>
        <w:div w:id="1634481604">
          <w:marLeft w:val="640"/>
          <w:marRight w:val="0"/>
          <w:marTop w:val="0"/>
          <w:marBottom w:val="0"/>
          <w:divBdr>
            <w:top w:val="none" w:sz="0" w:space="0" w:color="auto"/>
            <w:left w:val="none" w:sz="0" w:space="0" w:color="auto"/>
            <w:bottom w:val="none" w:sz="0" w:space="0" w:color="auto"/>
            <w:right w:val="none" w:sz="0" w:space="0" w:color="auto"/>
          </w:divBdr>
        </w:div>
        <w:div w:id="1684235705">
          <w:marLeft w:val="640"/>
          <w:marRight w:val="0"/>
          <w:marTop w:val="0"/>
          <w:marBottom w:val="0"/>
          <w:divBdr>
            <w:top w:val="none" w:sz="0" w:space="0" w:color="auto"/>
            <w:left w:val="none" w:sz="0" w:space="0" w:color="auto"/>
            <w:bottom w:val="none" w:sz="0" w:space="0" w:color="auto"/>
            <w:right w:val="none" w:sz="0" w:space="0" w:color="auto"/>
          </w:divBdr>
        </w:div>
        <w:div w:id="1797481830">
          <w:marLeft w:val="640"/>
          <w:marRight w:val="0"/>
          <w:marTop w:val="0"/>
          <w:marBottom w:val="0"/>
          <w:divBdr>
            <w:top w:val="none" w:sz="0" w:space="0" w:color="auto"/>
            <w:left w:val="none" w:sz="0" w:space="0" w:color="auto"/>
            <w:bottom w:val="none" w:sz="0" w:space="0" w:color="auto"/>
            <w:right w:val="none" w:sz="0" w:space="0" w:color="auto"/>
          </w:divBdr>
        </w:div>
        <w:div w:id="1834367018">
          <w:marLeft w:val="640"/>
          <w:marRight w:val="0"/>
          <w:marTop w:val="0"/>
          <w:marBottom w:val="0"/>
          <w:divBdr>
            <w:top w:val="none" w:sz="0" w:space="0" w:color="auto"/>
            <w:left w:val="none" w:sz="0" w:space="0" w:color="auto"/>
            <w:bottom w:val="none" w:sz="0" w:space="0" w:color="auto"/>
            <w:right w:val="none" w:sz="0" w:space="0" w:color="auto"/>
          </w:divBdr>
        </w:div>
        <w:div w:id="1887639385">
          <w:marLeft w:val="640"/>
          <w:marRight w:val="0"/>
          <w:marTop w:val="0"/>
          <w:marBottom w:val="0"/>
          <w:divBdr>
            <w:top w:val="none" w:sz="0" w:space="0" w:color="auto"/>
            <w:left w:val="none" w:sz="0" w:space="0" w:color="auto"/>
            <w:bottom w:val="none" w:sz="0" w:space="0" w:color="auto"/>
            <w:right w:val="none" w:sz="0" w:space="0" w:color="auto"/>
          </w:divBdr>
        </w:div>
        <w:div w:id="1890871349">
          <w:marLeft w:val="640"/>
          <w:marRight w:val="0"/>
          <w:marTop w:val="0"/>
          <w:marBottom w:val="0"/>
          <w:divBdr>
            <w:top w:val="none" w:sz="0" w:space="0" w:color="auto"/>
            <w:left w:val="none" w:sz="0" w:space="0" w:color="auto"/>
            <w:bottom w:val="none" w:sz="0" w:space="0" w:color="auto"/>
            <w:right w:val="none" w:sz="0" w:space="0" w:color="auto"/>
          </w:divBdr>
        </w:div>
        <w:div w:id="1905290072">
          <w:marLeft w:val="640"/>
          <w:marRight w:val="0"/>
          <w:marTop w:val="0"/>
          <w:marBottom w:val="0"/>
          <w:divBdr>
            <w:top w:val="none" w:sz="0" w:space="0" w:color="auto"/>
            <w:left w:val="none" w:sz="0" w:space="0" w:color="auto"/>
            <w:bottom w:val="none" w:sz="0" w:space="0" w:color="auto"/>
            <w:right w:val="none" w:sz="0" w:space="0" w:color="auto"/>
          </w:divBdr>
        </w:div>
        <w:div w:id="1968243431">
          <w:marLeft w:val="640"/>
          <w:marRight w:val="0"/>
          <w:marTop w:val="0"/>
          <w:marBottom w:val="0"/>
          <w:divBdr>
            <w:top w:val="none" w:sz="0" w:space="0" w:color="auto"/>
            <w:left w:val="none" w:sz="0" w:space="0" w:color="auto"/>
            <w:bottom w:val="none" w:sz="0" w:space="0" w:color="auto"/>
            <w:right w:val="none" w:sz="0" w:space="0" w:color="auto"/>
          </w:divBdr>
        </w:div>
        <w:div w:id="1998337756">
          <w:marLeft w:val="640"/>
          <w:marRight w:val="0"/>
          <w:marTop w:val="0"/>
          <w:marBottom w:val="0"/>
          <w:divBdr>
            <w:top w:val="none" w:sz="0" w:space="0" w:color="auto"/>
            <w:left w:val="none" w:sz="0" w:space="0" w:color="auto"/>
            <w:bottom w:val="none" w:sz="0" w:space="0" w:color="auto"/>
            <w:right w:val="none" w:sz="0" w:space="0" w:color="auto"/>
          </w:divBdr>
        </w:div>
        <w:div w:id="2014258798">
          <w:marLeft w:val="640"/>
          <w:marRight w:val="0"/>
          <w:marTop w:val="0"/>
          <w:marBottom w:val="0"/>
          <w:divBdr>
            <w:top w:val="none" w:sz="0" w:space="0" w:color="auto"/>
            <w:left w:val="none" w:sz="0" w:space="0" w:color="auto"/>
            <w:bottom w:val="none" w:sz="0" w:space="0" w:color="auto"/>
            <w:right w:val="none" w:sz="0" w:space="0" w:color="auto"/>
          </w:divBdr>
        </w:div>
        <w:div w:id="2108427299">
          <w:marLeft w:val="640"/>
          <w:marRight w:val="0"/>
          <w:marTop w:val="0"/>
          <w:marBottom w:val="0"/>
          <w:divBdr>
            <w:top w:val="none" w:sz="0" w:space="0" w:color="auto"/>
            <w:left w:val="none" w:sz="0" w:space="0" w:color="auto"/>
            <w:bottom w:val="none" w:sz="0" w:space="0" w:color="auto"/>
            <w:right w:val="none" w:sz="0" w:space="0" w:color="auto"/>
          </w:divBdr>
        </w:div>
      </w:divsChild>
    </w:div>
    <w:div w:id="438570772">
      <w:bodyDiv w:val="1"/>
      <w:marLeft w:val="0"/>
      <w:marRight w:val="0"/>
      <w:marTop w:val="0"/>
      <w:marBottom w:val="0"/>
      <w:divBdr>
        <w:top w:val="none" w:sz="0" w:space="0" w:color="auto"/>
        <w:left w:val="none" w:sz="0" w:space="0" w:color="auto"/>
        <w:bottom w:val="none" w:sz="0" w:space="0" w:color="auto"/>
        <w:right w:val="none" w:sz="0" w:space="0" w:color="auto"/>
      </w:divBdr>
      <w:divsChild>
        <w:div w:id="696320103">
          <w:marLeft w:val="0"/>
          <w:marRight w:val="0"/>
          <w:marTop w:val="0"/>
          <w:marBottom w:val="0"/>
          <w:divBdr>
            <w:top w:val="none" w:sz="0" w:space="0" w:color="auto"/>
            <w:left w:val="none" w:sz="0" w:space="0" w:color="auto"/>
            <w:bottom w:val="none" w:sz="0" w:space="0" w:color="auto"/>
            <w:right w:val="none" w:sz="0" w:space="0" w:color="auto"/>
          </w:divBdr>
        </w:div>
        <w:div w:id="161090759">
          <w:marLeft w:val="0"/>
          <w:marRight w:val="0"/>
          <w:marTop w:val="0"/>
          <w:marBottom w:val="0"/>
          <w:divBdr>
            <w:top w:val="none" w:sz="0" w:space="0" w:color="auto"/>
            <w:left w:val="none" w:sz="0" w:space="0" w:color="auto"/>
            <w:bottom w:val="none" w:sz="0" w:space="0" w:color="auto"/>
            <w:right w:val="none" w:sz="0" w:space="0" w:color="auto"/>
          </w:divBdr>
        </w:div>
        <w:div w:id="1097864765">
          <w:marLeft w:val="0"/>
          <w:marRight w:val="0"/>
          <w:marTop w:val="0"/>
          <w:marBottom w:val="0"/>
          <w:divBdr>
            <w:top w:val="none" w:sz="0" w:space="0" w:color="auto"/>
            <w:left w:val="none" w:sz="0" w:space="0" w:color="auto"/>
            <w:bottom w:val="none" w:sz="0" w:space="0" w:color="auto"/>
            <w:right w:val="none" w:sz="0" w:space="0" w:color="auto"/>
          </w:divBdr>
        </w:div>
        <w:div w:id="753864695">
          <w:marLeft w:val="0"/>
          <w:marRight w:val="0"/>
          <w:marTop w:val="0"/>
          <w:marBottom w:val="0"/>
          <w:divBdr>
            <w:top w:val="none" w:sz="0" w:space="0" w:color="auto"/>
            <w:left w:val="none" w:sz="0" w:space="0" w:color="auto"/>
            <w:bottom w:val="none" w:sz="0" w:space="0" w:color="auto"/>
            <w:right w:val="none" w:sz="0" w:space="0" w:color="auto"/>
          </w:divBdr>
        </w:div>
        <w:div w:id="157812747">
          <w:marLeft w:val="0"/>
          <w:marRight w:val="0"/>
          <w:marTop w:val="0"/>
          <w:marBottom w:val="0"/>
          <w:divBdr>
            <w:top w:val="none" w:sz="0" w:space="0" w:color="auto"/>
            <w:left w:val="none" w:sz="0" w:space="0" w:color="auto"/>
            <w:bottom w:val="none" w:sz="0" w:space="0" w:color="auto"/>
            <w:right w:val="none" w:sz="0" w:space="0" w:color="auto"/>
          </w:divBdr>
        </w:div>
        <w:div w:id="577634841">
          <w:marLeft w:val="0"/>
          <w:marRight w:val="0"/>
          <w:marTop w:val="0"/>
          <w:marBottom w:val="0"/>
          <w:divBdr>
            <w:top w:val="none" w:sz="0" w:space="0" w:color="auto"/>
            <w:left w:val="none" w:sz="0" w:space="0" w:color="auto"/>
            <w:bottom w:val="none" w:sz="0" w:space="0" w:color="auto"/>
            <w:right w:val="none" w:sz="0" w:space="0" w:color="auto"/>
          </w:divBdr>
        </w:div>
        <w:div w:id="292836499">
          <w:marLeft w:val="0"/>
          <w:marRight w:val="0"/>
          <w:marTop w:val="0"/>
          <w:marBottom w:val="0"/>
          <w:divBdr>
            <w:top w:val="none" w:sz="0" w:space="0" w:color="auto"/>
            <w:left w:val="none" w:sz="0" w:space="0" w:color="auto"/>
            <w:bottom w:val="none" w:sz="0" w:space="0" w:color="auto"/>
            <w:right w:val="none" w:sz="0" w:space="0" w:color="auto"/>
          </w:divBdr>
        </w:div>
        <w:div w:id="477037914">
          <w:marLeft w:val="0"/>
          <w:marRight w:val="0"/>
          <w:marTop w:val="0"/>
          <w:marBottom w:val="0"/>
          <w:divBdr>
            <w:top w:val="none" w:sz="0" w:space="0" w:color="auto"/>
            <w:left w:val="none" w:sz="0" w:space="0" w:color="auto"/>
            <w:bottom w:val="none" w:sz="0" w:space="0" w:color="auto"/>
            <w:right w:val="none" w:sz="0" w:space="0" w:color="auto"/>
          </w:divBdr>
        </w:div>
        <w:div w:id="1697542597">
          <w:marLeft w:val="0"/>
          <w:marRight w:val="0"/>
          <w:marTop w:val="0"/>
          <w:marBottom w:val="0"/>
          <w:divBdr>
            <w:top w:val="none" w:sz="0" w:space="0" w:color="auto"/>
            <w:left w:val="none" w:sz="0" w:space="0" w:color="auto"/>
            <w:bottom w:val="none" w:sz="0" w:space="0" w:color="auto"/>
            <w:right w:val="none" w:sz="0" w:space="0" w:color="auto"/>
          </w:divBdr>
        </w:div>
        <w:div w:id="1181579968">
          <w:marLeft w:val="0"/>
          <w:marRight w:val="0"/>
          <w:marTop w:val="0"/>
          <w:marBottom w:val="0"/>
          <w:divBdr>
            <w:top w:val="none" w:sz="0" w:space="0" w:color="auto"/>
            <w:left w:val="none" w:sz="0" w:space="0" w:color="auto"/>
            <w:bottom w:val="none" w:sz="0" w:space="0" w:color="auto"/>
            <w:right w:val="none" w:sz="0" w:space="0" w:color="auto"/>
          </w:divBdr>
        </w:div>
        <w:div w:id="1127238746">
          <w:marLeft w:val="0"/>
          <w:marRight w:val="0"/>
          <w:marTop w:val="0"/>
          <w:marBottom w:val="0"/>
          <w:divBdr>
            <w:top w:val="none" w:sz="0" w:space="0" w:color="auto"/>
            <w:left w:val="none" w:sz="0" w:space="0" w:color="auto"/>
            <w:bottom w:val="none" w:sz="0" w:space="0" w:color="auto"/>
            <w:right w:val="none" w:sz="0" w:space="0" w:color="auto"/>
          </w:divBdr>
        </w:div>
        <w:div w:id="771360533">
          <w:marLeft w:val="0"/>
          <w:marRight w:val="0"/>
          <w:marTop w:val="0"/>
          <w:marBottom w:val="0"/>
          <w:divBdr>
            <w:top w:val="none" w:sz="0" w:space="0" w:color="auto"/>
            <w:left w:val="none" w:sz="0" w:space="0" w:color="auto"/>
            <w:bottom w:val="none" w:sz="0" w:space="0" w:color="auto"/>
            <w:right w:val="none" w:sz="0" w:space="0" w:color="auto"/>
          </w:divBdr>
        </w:div>
        <w:div w:id="1117603720">
          <w:marLeft w:val="0"/>
          <w:marRight w:val="0"/>
          <w:marTop w:val="0"/>
          <w:marBottom w:val="0"/>
          <w:divBdr>
            <w:top w:val="none" w:sz="0" w:space="0" w:color="auto"/>
            <w:left w:val="none" w:sz="0" w:space="0" w:color="auto"/>
            <w:bottom w:val="none" w:sz="0" w:space="0" w:color="auto"/>
            <w:right w:val="none" w:sz="0" w:space="0" w:color="auto"/>
          </w:divBdr>
        </w:div>
        <w:div w:id="921063615">
          <w:marLeft w:val="0"/>
          <w:marRight w:val="0"/>
          <w:marTop w:val="0"/>
          <w:marBottom w:val="0"/>
          <w:divBdr>
            <w:top w:val="none" w:sz="0" w:space="0" w:color="auto"/>
            <w:left w:val="none" w:sz="0" w:space="0" w:color="auto"/>
            <w:bottom w:val="none" w:sz="0" w:space="0" w:color="auto"/>
            <w:right w:val="none" w:sz="0" w:space="0" w:color="auto"/>
          </w:divBdr>
        </w:div>
        <w:div w:id="1432821864">
          <w:marLeft w:val="0"/>
          <w:marRight w:val="0"/>
          <w:marTop w:val="0"/>
          <w:marBottom w:val="0"/>
          <w:divBdr>
            <w:top w:val="none" w:sz="0" w:space="0" w:color="auto"/>
            <w:left w:val="none" w:sz="0" w:space="0" w:color="auto"/>
            <w:bottom w:val="none" w:sz="0" w:space="0" w:color="auto"/>
            <w:right w:val="none" w:sz="0" w:space="0" w:color="auto"/>
          </w:divBdr>
        </w:div>
        <w:div w:id="1187059414">
          <w:marLeft w:val="0"/>
          <w:marRight w:val="0"/>
          <w:marTop w:val="0"/>
          <w:marBottom w:val="0"/>
          <w:divBdr>
            <w:top w:val="none" w:sz="0" w:space="0" w:color="auto"/>
            <w:left w:val="none" w:sz="0" w:space="0" w:color="auto"/>
            <w:bottom w:val="none" w:sz="0" w:space="0" w:color="auto"/>
            <w:right w:val="none" w:sz="0" w:space="0" w:color="auto"/>
          </w:divBdr>
        </w:div>
        <w:div w:id="261576073">
          <w:marLeft w:val="0"/>
          <w:marRight w:val="0"/>
          <w:marTop w:val="0"/>
          <w:marBottom w:val="0"/>
          <w:divBdr>
            <w:top w:val="none" w:sz="0" w:space="0" w:color="auto"/>
            <w:left w:val="none" w:sz="0" w:space="0" w:color="auto"/>
            <w:bottom w:val="none" w:sz="0" w:space="0" w:color="auto"/>
            <w:right w:val="none" w:sz="0" w:space="0" w:color="auto"/>
          </w:divBdr>
        </w:div>
        <w:div w:id="438179132">
          <w:marLeft w:val="0"/>
          <w:marRight w:val="0"/>
          <w:marTop w:val="0"/>
          <w:marBottom w:val="0"/>
          <w:divBdr>
            <w:top w:val="none" w:sz="0" w:space="0" w:color="auto"/>
            <w:left w:val="none" w:sz="0" w:space="0" w:color="auto"/>
            <w:bottom w:val="none" w:sz="0" w:space="0" w:color="auto"/>
            <w:right w:val="none" w:sz="0" w:space="0" w:color="auto"/>
          </w:divBdr>
        </w:div>
        <w:div w:id="866795586">
          <w:marLeft w:val="0"/>
          <w:marRight w:val="0"/>
          <w:marTop w:val="0"/>
          <w:marBottom w:val="0"/>
          <w:divBdr>
            <w:top w:val="none" w:sz="0" w:space="0" w:color="auto"/>
            <w:left w:val="none" w:sz="0" w:space="0" w:color="auto"/>
            <w:bottom w:val="none" w:sz="0" w:space="0" w:color="auto"/>
            <w:right w:val="none" w:sz="0" w:space="0" w:color="auto"/>
          </w:divBdr>
        </w:div>
        <w:div w:id="799105889">
          <w:marLeft w:val="0"/>
          <w:marRight w:val="0"/>
          <w:marTop w:val="0"/>
          <w:marBottom w:val="0"/>
          <w:divBdr>
            <w:top w:val="none" w:sz="0" w:space="0" w:color="auto"/>
            <w:left w:val="none" w:sz="0" w:space="0" w:color="auto"/>
            <w:bottom w:val="none" w:sz="0" w:space="0" w:color="auto"/>
            <w:right w:val="none" w:sz="0" w:space="0" w:color="auto"/>
          </w:divBdr>
        </w:div>
        <w:div w:id="891422762">
          <w:marLeft w:val="0"/>
          <w:marRight w:val="0"/>
          <w:marTop w:val="0"/>
          <w:marBottom w:val="0"/>
          <w:divBdr>
            <w:top w:val="none" w:sz="0" w:space="0" w:color="auto"/>
            <w:left w:val="none" w:sz="0" w:space="0" w:color="auto"/>
            <w:bottom w:val="none" w:sz="0" w:space="0" w:color="auto"/>
            <w:right w:val="none" w:sz="0" w:space="0" w:color="auto"/>
          </w:divBdr>
        </w:div>
        <w:div w:id="936521108">
          <w:marLeft w:val="0"/>
          <w:marRight w:val="0"/>
          <w:marTop w:val="0"/>
          <w:marBottom w:val="0"/>
          <w:divBdr>
            <w:top w:val="none" w:sz="0" w:space="0" w:color="auto"/>
            <w:left w:val="none" w:sz="0" w:space="0" w:color="auto"/>
            <w:bottom w:val="none" w:sz="0" w:space="0" w:color="auto"/>
            <w:right w:val="none" w:sz="0" w:space="0" w:color="auto"/>
          </w:divBdr>
        </w:div>
        <w:div w:id="173154103">
          <w:marLeft w:val="0"/>
          <w:marRight w:val="0"/>
          <w:marTop w:val="0"/>
          <w:marBottom w:val="0"/>
          <w:divBdr>
            <w:top w:val="none" w:sz="0" w:space="0" w:color="auto"/>
            <w:left w:val="none" w:sz="0" w:space="0" w:color="auto"/>
            <w:bottom w:val="none" w:sz="0" w:space="0" w:color="auto"/>
            <w:right w:val="none" w:sz="0" w:space="0" w:color="auto"/>
          </w:divBdr>
        </w:div>
        <w:div w:id="311369624">
          <w:marLeft w:val="0"/>
          <w:marRight w:val="0"/>
          <w:marTop w:val="0"/>
          <w:marBottom w:val="0"/>
          <w:divBdr>
            <w:top w:val="none" w:sz="0" w:space="0" w:color="auto"/>
            <w:left w:val="none" w:sz="0" w:space="0" w:color="auto"/>
            <w:bottom w:val="none" w:sz="0" w:space="0" w:color="auto"/>
            <w:right w:val="none" w:sz="0" w:space="0" w:color="auto"/>
          </w:divBdr>
        </w:div>
      </w:divsChild>
    </w:div>
    <w:div w:id="466705254">
      <w:bodyDiv w:val="1"/>
      <w:marLeft w:val="0"/>
      <w:marRight w:val="0"/>
      <w:marTop w:val="0"/>
      <w:marBottom w:val="0"/>
      <w:divBdr>
        <w:top w:val="none" w:sz="0" w:space="0" w:color="auto"/>
        <w:left w:val="none" w:sz="0" w:space="0" w:color="auto"/>
        <w:bottom w:val="none" w:sz="0" w:space="0" w:color="auto"/>
        <w:right w:val="none" w:sz="0" w:space="0" w:color="auto"/>
      </w:divBdr>
    </w:div>
    <w:div w:id="475070668">
      <w:bodyDiv w:val="1"/>
      <w:marLeft w:val="0"/>
      <w:marRight w:val="0"/>
      <w:marTop w:val="0"/>
      <w:marBottom w:val="0"/>
      <w:divBdr>
        <w:top w:val="none" w:sz="0" w:space="0" w:color="auto"/>
        <w:left w:val="none" w:sz="0" w:space="0" w:color="auto"/>
        <w:bottom w:val="none" w:sz="0" w:space="0" w:color="auto"/>
        <w:right w:val="none" w:sz="0" w:space="0" w:color="auto"/>
      </w:divBdr>
      <w:divsChild>
        <w:div w:id="17969566">
          <w:marLeft w:val="640"/>
          <w:marRight w:val="0"/>
          <w:marTop w:val="0"/>
          <w:marBottom w:val="0"/>
          <w:divBdr>
            <w:top w:val="none" w:sz="0" w:space="0" w:color="auto"/>
            <w:left w:val="none" w:sz="0" w:space="0" w:color="auto"/>
            <w:bottom w:val="none" w:sz="0" w:space="0" w:color="auto"/>
            <w:right w:val="none" w:sz="0" w:space="0" w:color="auto"/>
          </w:divBdr>
        </w:div>
        <w:div w:id="66730595">
          <w:marLeft w:val="640"/>
          <w:marRight w:val="0"/>
          <w:marTop w:val="0"/>
          <w:marBottom w:val="0"/>
          <w:divBdr>
            <w:top w:val="none" w:sz="0" w:space="0" w:color="auto"/>
            <w:left w:val="none" w:sz="0" w:space="0" w:color="auto"/>
            <w:bottom w:val="none" w:sz="0" w:space="0" w:color="auto"/>
            <w:right w:val="none" w:sz="0" w:space="0" w:color="auto"/>
          </w:divBdr>
        </w:div>
        <w:div w:id="85882292">
          <w:marLeft w:val="640"/>
          <w:marRight w:val="0"/>
          <w:marTop w:val="0"/>
          <w:marBottom w:val="0"/>
          <w:divBdr>
            <w:top w:val="none" w:sz="0" w:space="0" w:color="auto"/>
            <w:left w:val="none" w:sz="0" w:space="0" w:color="auto"/>
            <w:bottom w:val="none" w:sz="0" w:space="0" w:color="auto"/>
            <w:right w:val="none" w:sz="0" w:space="0" w:color="auto"/>
          </w:divBdr>
        </w:div>
        <w:div w:id="101657004">
          <w:marLeft w:val="640"/>
          <w:marRight w:val="0"/>
          <w:marTop w:val="0"/>
          <w:marBottom w:val="0"/>
          <w:divBdr>
            <w:top w:val="none" w:sz="0" w:space="0" w:color="auto"/>
            <w:left w:val="none" w:sz="0" w:space="0" w:color="auto"/>
            <w:bottom w:val="none" w:sz="0" w:space="0" w:color="auto"/>
            <w:right w:val="none" w:sz="0" w:space="0" w:color="auto"/>
          </w:divBdr>
        </w:div>
        <w:div w:id="106974625">
          <w:marLeft w:val="640"/>
          <w:marRight w:val="0"/>
          <w:marTop w:val="0"/>
          <w:marBottom w:val="0"/>
          <w:divBdr>
            <w:top w:val="none" w:sz="0" w:space="0" w:color="auto"/>
            <w:left w:val="none" w:sz="0" w:space="0" w:color="auto"/>
            <w:bottom w:val="none" w:sz="0" w:space="0" w:color="auto"/>
            <w:right w:val="none" w:sz="0" w:space="0" w:color="auto"/>
          </w:divBdr>
        </w:div>
        <w:div w:id="143817629">
          <w:marLeft w:val="640"/>
          <w:marRight w:val="0"/>
          <w:marTop w:val="0"/>
          <w:marBottom w:val="0"/>
          <w:divBdr>
            <w:top w:val="none" w:sz="0" w:space="0" w:color="auto"/>
            <w:left w:val="none" w:sz="0" w:space="0" w:color="auto"/>
            <w:bottom w:val="none" w:sz="0" w:space="0" w:color="auto"/>
            <w:right w:val="none" w:sz="0" w:space="0" w:color="auto"/>
          </w:divBdr>
        </w:div>
        <w:div w:id="171915402">
          <w:marLeft w:val="640"/>
          <w:marRight w:val="0"/>
          <w:marTop w:val="0"/>
          <w:marBottom w:val="0"/>
          <w:divBdr>
            <w:top w:val="none" w:sz="0" w:space="0" w:color="auto"/>
            <w:left w:val="none" w:sz="0" w:space="0" w:color="auto"/>
            <w:bottom w:val="none" w:sz="0" w:space="0" w:color="auto"/>
            <w:right w:val="none" w:sz="0" w:space="0" w:color="auto"/>
          </w:divBdr>
        </w:div>
        <w:div w:id="234822987">
          <w:marLeft w:val="640"/>
          <w:marRight w:val="0"/>
          <w:marTop w:val="0"/>
          <w:marBottom w:val="0"/>
          <w:divBdr>
            <w:top w:val="none" w:sz="0" w:space="0" w:color="auto"/>
            <w:left w:val="none" w:sz="0" w:space="0" w:color="auto"/>
            <w:bottom w:val="none" w:sz="0" w:space="0" w:color="auto"/>
            <w:right w:val="none" w:sz="0" w:space="0" w:color="auto"/>
          </w:divBdr>
        </w:div>
        <w:div w:id="248854872">
          <w:marLeft w:val="640"/>
          <w:marRight w:val="0"/>
          <w:marTop w:val="0"/>
          <w:marBottom w:val="0"/>
          <w:divBdr>
            <w:top w:val="none" w:sz="0" w:space="0" w:color="auto"/>
            <w:left w:val="none" w:sz="0" w:space="0" w:color="auto"/>
            <w:bottom w:val="none" w:sz="0" w:space="0" w:color="auto"/>
            <w:right w:val="none" w:sz="0" w:space="0" w:color="auto"/>
          </w:divBdr>
        </w:div>
        <w:div w:id="279380120">
          <w:marLeft w:val="640"/>
          <w:marRight w:val="0"/>
          <w:marTop w:val="0"/>
          <w:marBottom w:val="0"/>
          <w:divBdr>
            <w:top w:val="none" w:sz="0" w:space="0" w:color="auto"/>
            <w:left w:val="none" w:sz="0" w:space="0" w:color="auto"/>
            <w:bottom w:val="none" w:sz="0" w:space="0" w:color="auto"/>
            <w:right w:val="none" w:sz="0" w:space="0" w:color="auto"/>
          </w:divBdr>
        </w:div>
        <w:div w:id="280188555">
          <w:marLeft w:val="640"/>
          <w:marRight w:val="0"/>
          <w:marTop w:val="0"/>
          <w:marBottom w:val="0"/>
          <w:divBdr>
            <w:top w:val="none" w:sz="0" w:space="0" w:color="auto"/>
            <w:left w:val="none" w:sz="0" w:space="0" w:color="auto"/>
            <w:bottom w:val="none" w:sz="0" w:space="0" w:color="auto"/>
            <w:right w:val="none" w:sz="0" w:space="0" w:color="auto"/>
          </w:divBdr>
        </w:div>
        <w:div w:id="310260219">
          <w:marLeft w:val="640"/>
          <w:marRight w:val="0"/>
          <w:marTop w:val="0"/>
          <w:marBottom w:val="0"/>
          <w:divBdr>
            <w:top w:val="none" w:sz="0" w:space="0" w:color="auto"/>
            <w:left w:val="none" w:sz="0" w:space="0" w:color="auto"/>
            <w:bottom w:val="none" w:sz="0" w:space="0" w:color="auto"/>
            <w:right w:val="none" w:sz="0" w:space="0" w:color="auto"/>
          </w:divBdr>
        </w:div>
        <w:div w:id="503477286">
          <w:marLeft w:val="640"/>
          <w:marRight w:val="0"/>
          <w:marTop w:val="0"/>
          <w:marBottom w:val="0"/>
          <w:divBdr>
            <w:top w:val="none" w:sz="0" w:space="0" w:color="auto"/>
            <w:left w:val="none" w:sz="0" w:space="0" w:color="auto"/>
            <w:bottom w:val="none" w:sz="0" w:space="0" w:color="auto"/>
            <w:right w:val="none" w:sz="0" w:space="0" w:color="auto"/>
          </w:divBdr>
        </w:div>
        <w:div w:id="569005241">
          <w:marLeft w:val="640"/>
          <w:marRight w:val="0"/>
          <w:marTop w:val="0"/>
          <w:marBottom w:val="0"/>
          <w:divBdr>
            <w:top w:val="none" w:sz="0" w:space="0" w:color="auto"/>
            <w:left w:val="none" w:sz="0" w:space="0" w:color="auto"/>
            <w:bottom w:val="none" w:sz="0" w:space="0" w:color="auto"/>
            <w:right w:val="none" w:sz="0" w:space="0" w:color="auto"/>
          </w:divBdr>
        </w:div>
        <w:div w:id="574433754">
          <w:marLeft w:val="640"/>
          <w:marRight w:val="0"/>
          <w:marTop w:val="0"/>
          <w:marBottom w:val="0"/>
          <w:divBdr>
            <w:top w:val="none" w:sz="0" w:space="0" w:color="auto"/>
            <w:left w:val="none" w:sz="0" w:space="0" w:color="auto"/>
            <w:bottom w:val="none" w:sz="0" w:space="0" w:color="auto"/>
            <w:right w:val="none" w:sz="0" w:space="0" w:color="auto"/>
          </w:divBdr>
        </w:div>
        <w:div w:id="575089244">
          <w:marLeft w:val="640"/>
          <w:marRight w:val="0"/>
          <w:marTop w:val="0"/>
          <w:marBottom w:val="0"/>
          <w:divBdr>
            <w:top w:val="none" w:sz="0" w:space="0" w:color="auto"/>
            <w:left w:val="none" w:sz="0" w:space="0" w:color="auto"/>
            <w:bottom w:val="none" w:sz="0" w:space="0" w:color="auto"/>
            <w:right w:val="none" w:sz="0" w:space="0" w:color="auto"/>
          </w:divBdr>
        </w:div>
        <w:div w:id="580137393">
          <w:marLeft w:val="640"/>
          <w:marRight w:val="0"/>
          <w:marTop w:val="0"/>
          <w:marBottom w:val="0"/>
          <w:divBdr>
            <w:top w:val="none" w:sz="0" w:space="0" w:color="auto"/>
            <w:left w:val="none" w:sz="0" w:space="0" w:color="auto"/>
            <w:bottom w:val="none" w:sz="0" w:space="0" w:color="auto"/>
            <w:right w:val="none" w:sz="0" w:space="0" w:color="auto"/>
          </w:divBdr>
        </w:div>
        <w:div w:id="601687537">
          <w:marLeft w:val="640"/>
          <w:marRight w:val="0"/>
          <w:marTop w:val="0"/>
          <w:marBottom w:val="0"/>
          <w:divBdr>
            <w:top w:val="none" w:sz="0" w:space="0" w:color="auto"/>
            <w:left w:val="none" w:sz="0" w:space="0" w:color="auto"/>
            <w:bottom w:val="none" w:sz="0" w:space="0" w:color="auto"/>
            <w:right w:val="none" w:sz="0" w:space="0" w:color="auto"/>
          </w:divBdr>
        </w:div>
        <w:div w:id="623850771">
          <w:marLeft w:val="640"/>
          <w:marRight w:val="0"/>
          <w:marTop w:val="0"/>
          <w:marBottom w:val="0"/>
          <w:divBdr>
            <w:top w:val="none" w:sz="0" w:space="0" w:color="auto"/>
            <w:left w:val="none" w:sz="0" w:space="0" w:color="auto"/>
            <w:bottom w:val="none" w:sz="0" w:space="0" w:color="auto"/>
            <w:right w:val="none" w:sz="0" w:space="0" w:color="auto"/>
          </w:divBdr>
        </w:div>
        <w:div w:id="624579494">
          <w:marLeft w:val="640"/>
          <w:marRight w:val="0"/>
          <w:marTop w:val="0"/>
          <w:marBottom w:val="0"/>
          <w:divBdr>
            <w:top w:val="none" w:sz="0" w:space="0" w:color="auto"/>
            <w:left w:val="none" w:sz="0" w:space="0" w:color="auto"/>
            <w:bottom w:val="none" w:sz="0" w:space="0" w:color="auto"/>
            <w:right w:val="none" w:sz="0" w:space="0" w:color="auto"/>
          </w:divBdr>
        </w:div>
        <w:div w:id="640497448">
          <w:marLeft w:val="640"/>
          <w:marRight w:val="0"/>
          <w:marTop w:val="0"/>
          <w:marBottom w:val="0"/>
          <w:divBdr>
            <w:top w:val="none" w:sz="0" w:space="0" w:color="auto"/>
            <w:left w:val="none" w:sz="0" w:space="0" w:color="auto"/>
            <w:bottom w:val="none" w:sz="0" w:space="0" w:color="auto"/>
            <w:right w:val="none" w:sz="0" w:space="0" w:color="auto"/>
          </w:divBdr>
        </w:div>
        <w:div w:id="704478406">
          <w:marLeft w:val="640"/>
          <w:marRight w:val="0"/>
          <w:marTop w:val="0"/>
          <w:marBottom w:val="0"/>
          <w:divBdr>
            <w:top w:val="none" w:sz="0" w:space="0" w:color="auto"/>
            <w:left w:val="none" w:sz="0" w:space="0" w:color="auto"/>
            <w:bottom w:val="none" w:sz="0" w:space="0" w:color="auto"/>
            <w:right w:val="none" w:sz="0" w:space="0" w:color="auto"/>
          </w:divBdr>
        </w:div>
        <w:div w:id="706877569">
          <w:marLeft w:val="640"/>
          <w:marRight w:val="0"/>
          <w:marTop w:val="0"/>
          <w:marBottom w:val="0"/>
          <w:divBdr>
            <w:top w:val="none" w:sz="0" w:space="0" w:color="auto"/>
            <w:left w:val="none" w:sz="0" w:space="0" w:color="auto"/>
            <w:bottom w:val="none" w:sz="0" w:space="0" w:color="auto"/>
            <w:right w:val="none" w:sz="0" w:space="0" w:color="auto"/>
          </w:divBdr>
        </w:div>
        <w:div w:id="724524565">
          <w:marLeft w:val="640"/>
          <w:marRight w:val="0"/>
          <w:marTop w:val="0"/>
          <w:marBottom w:val="0"/>
          <w:divBdr>
            <w:top w:val="none" w:sz="0" w:space="0" w:color="auto"/>
            <w:left w:val="none" w:sz="0" w:space="0" w:color="auto"/>
            <w:bottom w:val="none" w:sz="0" w:space="0" w:color="auto"/>
            <w:right w:val="none" w:sz="0" w:space="0" w:color="auto"/>
          </w:divBdr>
        </w:div>
        <w:div w:id="756638902">
          <w:marLeft w:val="640"/>
          <w:marRight w:val="0"/>
          <w:marTop w:val="0"/>
          <w:marBottom w:val="0"/>
          <w:divBdr>
            <w:top w:val="none" w:sz="0" w:space="0" w:color="auto"/>
            <w:left w:val="none" w:sz="0" w:space="0" w:color="auto"/>
            <w:bottom w:val="none" w:sz="0" w:space="0" w:color="auto"/>
            <w:right w:val="none" w:sz="0" w:space="0" w:color="auto"/>
          </w:divBdr>
        </w:div>
        <w:div w:id="836965261">
          <w:marLeft w:val="640"/>
          <w:marRight w:val="0"/>
          <w:marTop w:val="0"/>
          <w:marBottom w:val="0"/>
          <w:divBdr>
            <w:top w:val="none" w:sz="0" w:space="0" w:color="auto"/>
            <w:left w:val="none" w:sz="0" w:space="0" w:color="auto"/>
            <w:bottom w:val="none" w:sz="0" w:space="0" w:color="auto"/>
            <w:right w:val="none" w:sz="0" w:space="0" w:color="auto"/>
          </w:divBdr>
        </w:div>
        <w:div w:id="862716241">
          <w:marLeft w:val="640"/>
          <w:marRight w:val="0"/>
          <w:marTop w:val="0"/>
          <w:marBottom w:val="0"/>
          <w:divBdr>
            <w:top w:val="none" w:sz="0" w:space="0" w:color="auto"/>
            <w:left w:val="none" w:sz="0" w:space="0" w:color="auto"/>
            <w:bottom w:val="none" w:sz="0" w:space="0" w:color="auto"/>
            <w:right w:val="none" w:sz="0" w:space="0" w:color="auto"/>
          </w:divBdr>
        </w:div>
        <w:div w:id="866719731">
          <w:marLeft w:val="640"/>
          <w:marRight w:val="0"/>
          <w:marTop w:val="0"/>
          <w:marBottom w:val="0"/>
          <w:divBdr>
            <w:top w:val="none" w:sz="0" w:space="0" w:color="auto"/>
            <w:left w:val="none" w:sz="0" w:space="0" w:color="auto"/>
            <w:bottom w:val="none" w:sz="0" w:space="0" w:color="auto"/>
            <w:right w:val="none" w:sz="0" w:space="0" w:color="auto"/>
          </w:divBdr>
        </w:div>
        <w:div w:id="907495702">
          <w:marLeft w:val="640"/>
          <w:marRight w:val="0"/>
          <w:marTop w:val="0"/>
          <w:marBottom w:val="0"/>
          <w:divBdr>
            <w:top w:val="none" w:sz="0" w:space="0" w:color="auto"/>
            <w:left w:val="none" w:sz="0" w:space="0" w:color="auto"/>
            <w:bottom w:val="none" w:sz="0" w:space="0" w:color="auto"/>
            <w:right w:val="none" w:sz="0" w:space="0" w:color="auto"/>
          </w:divBdr>
        </w:div>
        <w:div w:id="940575363">
          <w:marLeft w:val="640"/>
          <w:marRight w:val="0"/>
          <w:marTop w:val="0"/>
          <w:marBottom w:val="0"/>
          <w:divBdr>
            <w:top w:val="none" w:sz="0" w:space="0" w:color="auto"/>
            <w:left w:val="none" w:sz="0" w:space="0" w:color="auto"/>
            <w:bottom w:val="none" w:sz="0" w:space="0" w:color="auto"/>
            <w:right w:val="none" w:sz="0" w:space="0" w:color="auto"/>
          </w:divBdr>
        </w:div>
        <w:div w:id="1025867400">
          <w:marLeft w:val="640"/>
          <w:marRight w:val="0"/>
          <w:marTop w:val="0"/>
          <w:marBottom w:val="0"/>
          <w:divBdr>
            <w:top w:val="none" w:sz="0" w:space="0" w:color="auto"/>
            <w:left w:val="none" w:sz="0" w:space="0" w:color="auto"/>
            <w:bottom w:val="none" w:sz="0" w:space="0" w:color="auto"/>
            <w:right w:val="none" w:sz="0" w:space="0" w:color="auto"/>
          </w:divBdr>
        </w:div>
        <w:div w:id="1037241711">
          <w:marLeft w:val="640"/>
          <w:marRight w:val="0"/>
          <w:marTop w:val="0"/>
          <w:marBottom w:val="0"/>
          <w:divBdr>
            <w:top w:val="none" w:sz="0" w:space="0" w:color="auto"/>
            <w:left w:val="none" w:sz="0" w:space="0" w:color="auto"/>
            <w:bottom w:val="none" w:sz="0" w:space="0" w:color="auto"/>
            <w:right w:val="none" w:sz="0" w:space="0" w:color="auto"/>
          </w:divBdr>
        </w:div>
        <w:div w:id="1042250943">
          <w:marLeft w:val="640"/>
          <w:marRight w:val="0"/>
          <w:marTop w:val="0"/>
          <w:marBottom w:val="0"/>
          <w:divBdr>
            <w:top w:val="none" w:sz="0" w:space="0" w:color="auto"/>
            <w:left w:val="none" w:sz="0" w:space="0" w:color="auto"/>
            <w:bottom w:val="none" w:sz="0" w:space="0" w:color="auto"/>
            <w:right w:val="none" w:sz="0" w:space="0" w:color="auto"/>
          </w:divBdr>
        </w:div>
        <w:div w:id="1057557227">
          <w:marLeft w:val="640"/>
          <w:marRight w:val="0"/>
          <w:marTop w:val="0"/>
          <w:marBottom w:val="0"/>
          <w:divBdr>
            <w:top w:val="none" w:sz="0" w:space="0" w:color="auto"/>
            <w:left w:val="none" w:sz="0" w:space="0" w:color="auto"/>
            <w:bottom w:val="none" w:sz="0" w:space="0" w:color="auto"/>
            <w:right w:val="none" w:sz="0" w:space="0" w:color="auto"/>
          </w:divBdr>
        </w:div>
        <w:div w:id="1074625737">
          <w:marLeft w:val="640"/>
          <w:marRight w:val="0"/>
          <w:marTop w:val="0"/>
          <w:marBottom w:val="0"/>
          <w:divBdr>
            <w:top w:val="none" w:sz="0" w:space="0" w:color="auto"/>
            <w:left w:val="none" w:sz="0" w:space="0" w:color="auto"/>
            <w:bottom w:val="none" w:sz="0" w:space="0" w:color="auto"/>
            <w:right w:val="none" w:sz="0" w:space="0" w:color="auto"/>
          </w:divBdr>
        </w:div>
        <w:div w:id="1078749863">
          <w:marLeft w:val="640"/>
          <w:marRight w:val="0"/>
          <w:marTop w:val="0"/>
          <w:marBottom w:val="0"/>
          <w:divBdr>
            <w:top w:val="none" w:sz="0" w:space="0" w:color="auto"/>
            <w:left w:val="none" w:sz="0" w:space="0" w:color="auto"/>
            <w:bottom w:val="none" w:sz="0" w:space="0" w:color="auto"/>
            <w:right w:val="none" w:sz="0" w:space="0" w:color="auto"/>
          </w:divBdr>
        </w:div>
        <w:div w:id="1109203593">
          <w:marLeft w:val="640"/>
          <w:marRight w:val="0"/>
          <w:marTop w:val="0"/>
          <w:marBottom w:val="0"/>
          <w:divBdr>
            <w:top w:val="none" w:sz="0" w:space="0" w:color="auto"/>
            <w:left w:val="none" w:sz="0" w:space="0" w:color="auto"/>
            <w:bottom w:val="none" w:sz="0" w:space="0" w:color="auto"/>
            <w:right w:val="none" w:sz="0" w:space="0" w:color="auto"/>
          </w:divBdr>
        </w:div>
        <w:div w:id="1114977103">
          <w:marLeft w:val="640"/>
          <w:marRight w:val="0"/>
          <w:marTop w:val="0"/>
          <w:marBottom w:val="0"/>
          <w:divBdr>
            <w:top w:val="none" w:sz="0" w:space="0" w:color="auto"/>
            <w:left w:val="none" w:sz="0" w:space="0" w:color="auto"/>
            <w:bottom w:val="none" w:sz="0" w:space="0" w:color="auto"/>
            <w:right w:val="none" w:sz="0" w:space="0" w:color="auto"/>
          </w:divBdr>
        </w:div>
        <w:div w:id="1172796392">
          <w:marLeft w:val="640"/>
          <w:marRight w:val="0"/>
          <w:marTop w:val="0"/>
          <w:marBottom w:val="0"/>
          <w:divBdr>
            <w:top w:val="none" w:sz="0" w:space="0" w:color="auto"/>
            <w:left w:val="none" w:sz="0" w:space="0" w:color="auto"/>
            <w:bottom w:val="none" w:sz="0" w:space="0" w:color="auto"/>
            <w:right w:val="none" w:sz="0" w:space="0" w:color="auto"/>
          </w:divBdr>
        </w:div>
        <w:div w:id="1206985606">
          <w:marLeft w:val="640"/>
          <w:marRight w:val="0"/>
          <w:marTop w:val="0"/>
          <w:marBottom w:val="0"/>
          <w:divBdr>
            <w:top w:val="none" w:sz="0" w:space="0" w:color="auto"/>
            <w:left w:val="none" w:sz="0" w:space="0" w:color="auto"/>
            <w:bottom w:val="none" w:sz="0" w:space="0" w:color="auto"/>
            <w:right w:val="none" w:sz="0" w:space="0" w:color="auto"/>
          </w:divBdr>
        </w:div>
        <w:div w:id="1272006657">
          <w:marLeft w:val="640"/>
          <w:marRight w:val="0"/>
          <w:marTop w:val="0"/>
          <w:marBottom w:val="0"/>
          <w:divBdr>
            <w:top w:val="none" w:sz="0" w:space="0" w:color="auto"/>
            <w:left w:val="none" w:sz="0" w:space="0" w:color="auto"/>
            <w:bottom w:val="none" w:sz="0" w:space="0" w:color="auto"/>
            <w:right w:val="none" w:sz="0" w:space="0" w:color="auto"/>
          </w:divBdr>
        </w:div>
        <w:div w:id="1274553213">
          <w:marLeft w:val="640"/>
          <w:marRight w:val="0"/>
          <w:marTop w:val="0"/>
          <w:marBottom w:val="0"/>
          <w:divBdr>
            <w:top w:val="none" w:sz="0" w:space="0" w:color="auto"/>
            <w:left w:val="none" w:sz="0" w:space="0" w:color="auto"/>
            <w:bottom w:val="none" w:sz="0" w:space="0" w:color="auto"/>
            <w:right w:val="none" w:sz="0" w:space="0" w:color="auto"/>
          </w:divBdr>
        </w:div>
        <w:div w:id="1295020315">
          <w:marLeft w:val="640"/>
          <w:marRight w:val="0"/>
          <w:marTop w:val="0"/>
          <w:marBottom w:val="0"/>
          <w:divBdr>
            <w:top w:val="none" w:sz="0" w:space="0" w:color="auto"/>
            <w:left w:val="none" w:sz="0" w:space="0" w:color="auto"/>
            <w:bottom w:val="none" w:sz="0" w:space="0" w:color="auto"/>
            <w:right w:val="none" w:sz="0" w:space="0" w:color="auto"/>
          </w:divBdr>
        </w:div>
        <w:div w:id="1310482130">
          <w:marLeft w:val="640"/>
          <w:marRight w:val="0"/>
          <w:marTop w:val="0"/>
          <w:marBottom w:val="0"/>
          <w:divBdr>
            <w:top w:val="none" w:sz="0" w:space="0" w:color="auto"/>
            <w:left w:val="none" w:sz="0" w:space="0" w:color="auto"/>
            <w:bottom w:val="none" w:sz="0" w:space="0" w:color="auto"/>
            <w:right w:val="none" w:sz="0" w:space="0" w:color="auto"/>
          </w:divBdr>
        </w:div>
        <w:div w:id="1311667067">
          <w:marLeft w:val="640"/>
          <w:marRight w:val="0"/>
          <w:marTop w:val="0"/>
          <w:marBottom w:val="0"/>
          <w:divBdr>
            <w:top w:val="none" w:sz="0" w:space="0" w:color="auto"/>
            <w:left w:val="none" w:sz="0" w:space="0" w:color="auto"/>
            <w:bottom w:val="none" w:sz="0" w:space="0" w:color="auto"/>
            <w:right w:val="none" w:sz="0" w:space="0" w:color="auto"/>
          </w:divBdr>
        </w:div>
        <w:div w:id="1319920852">
          <w:marLeft w:val="640"/>
          <w:marRight w:val="0"/>
          <w:marTop w:val="0"/>
          <w:marBottom w:val="0"/>
          <w:divBdr>
            <w:top w:val="none" w:sz="0" w:space="0" w:color="auto"/>
            <w:left w:val="none" w:sz="0" w:space="0" w:color="auto"/>
            <w:bottom w:val="none" w:sz="0" w:space="0" w:color="auto"/>
            <w:right w:val="none" w:sz="0" w:space="0" w:color="auto"/>
          </w:divBdr>
        </w:div>
        <w:div w:id="1331829660">
          <w:marLeft w:val="640"/>
          <w:marRight w:val="0"/>
          <w:marTop w:val="0"/>
          <w:marBottom w:val="0"/>
          <w:divBdr>
            <w:top w:val="none" w:sz="0" w:space="0" w:color="auto"/>
            <w:left w:val="none" w:sz="0" w:space="0" w:color="auto"/>
            <w:bottom w:val="none" w:sz="0" w:space="0" w:color="auto"/>
            <w:right w:val="none" w:sz="0" w:space="0" w:color="auto"/>
          </w:divBdr>
        </w:div>
        <w:div w:id="1443719702">
          <w:marLeft w:val="640"/>
          <w:marRight w:val="0"/>
          <w:marTop w:val="0"/>
          <w:marBottom w:val="0"/>
          <w:divBdr>
            <w:top w:val="none" w:sz="0" w:space="0" w:color="auto"/>
            <w:left w:val="none" w:sz="0" w:space="0" w:color="auto"/>
            <w:bottom w:val="none" w:sz="0" w:space="0" w:color="auto"/>
            <w:right w:val="none" w:sz="0" w:space="0" w:color="auto"/>
          </w:divBdr>
        </w:div>
        <w:div w:id="1471289277">
          <w:marLeft w:val="640"/>
          <w:marRight w:val="0"/>
          <w:marTop w:val="0"/>
          <w:marBottom w:val="0"/>
          <w:divBdr>
            <w:top w:val="none" w:sz="0" w:space="0" w:color="auto"/>
            <w:left w:val="none" w:sz="0" w:space="0" w:color="auto"/>
            <w:bottom w:val="none" w:sz="0" w:space="0" w:color="auto"/>
            <w:right w:val="none" w:sz="0" w:space="0" w:color="auto"/>
          </w:divBdr>
        </w:div>
        <w:div w:id="1533953190">
          <w:marLeft w:val="640"/>
          <w:marRight w:val="0"/>
          <w:marTop w:val="0"/>
          <w:marBottom w:val="0"/>
          <w:divBdr>
            <w:top w:val="none" w:sz="0" w:space="0" w:color="auto"/>
            <w:left w:val="none" w:sz="0" w:space="0" w:color="auto"/>
            <w:bottom w:val="none" w:sz="0" w:space="0" w:color="auto"/>
            <w:right w:val="none" w:sz="0" w:space="0" w:color="auto"/>
          </w:divBdr>
        </w:div>
        <w:div w:id="1554925200">
          <w:marLeft w:val="640"/>
          <w:marRight w:val="0"/>
          <w:marTop w:val="0"/>
          <w:marBottom w:val="0"/>
          <w:divBdr>
            <w:top w:val="none" w:sz="0" w:space="0" w:color="auto"/>
            <w:left w:val="none" w:sz="0" w:space="0" w:color="auto"/>
            <w:bottom w:val="none" w:sz="0" w:space="0" w:color="auto"/>
            <w:right w:val="none" w:sz="0" w:space="0" w:color="auto"/>
          </w:divBdr>
        </w:div>
        <w:div w:id="1576932141">
          <w:marLeft w:val="640"/>
          <w:marRight w:val="0"/>
          <w:marTop w:val="0"/>
          <w:marBottom w:val="0"/>
          <w:divBdr>
            <w:top w:val="none" w:sz="0" w:space="0" w:color="auto"/>
            <w:left w:val="none" w:sz="0" w:space="0" w:color="auto"/>
            <w:bottom w:val="none" w:sz="0" w:space="0" w:color="auto"/>
            <w:right w:val="none" w:sz="0" w:space="0" w:color="auto"/>
          </w:divBdr>
        </w:div>
        <w:div w:id="1583954790">
          <w:marLeft w:val="640"/>
          <w:marRight w:val="0"/>
          <w:marTop w:val="0"/>
          <w:marBottom w:val="0"/>
          <w:divBdr>
            <w:top w:val="none" w:sz="0" w:space="0" w:color="auto"/>
            <w:left w:val="none" w:sz="0" w:space="0" w:color="auto"/>
            <w:bottom w:val="none" w:sz="0" w:space="0" w:color="auto"/>
            <w:right w:val="none" w:sz="0" w:space="0" w:color="auto"/>
          </w:divBdr>
        </w:div>
        <w:div w:id="1632633783">
          <w:marLeft w:val="640"/>
          <w:marRight w:val="0"/>
          <w:marTop w:val="0"/>
          <w:marBottom w:val="0"/>
          <w:divBdr>
            <w:top w:val="none" w:sz="0" w:space="0" w:color="auto"/>
            <w:left w:val="none" w:sz="0" w:space="0" w:color="auto"/>
            <w:bottom w:val="none" w:sz="0" w:space="0" w:color="auto"/>
            <w:right w:val="none" w:sz="0" w:space="0" w:color="auto"/>
          </w:divBdr>
        </w:div>
        <w:div w:id="1650163487">
          <w:marLeft w:val="640"/>
          <w:marRight w:val="0"/>
          <w:marTop w:val="0"/>
          <w:marBottom w:val="0"/>
          <w:divBdr>
            <w:top w:val="none" w:sz="0" w:space="0" w:color="auto"/>
            <w:left w:val="none" w:sz="0" w:space="0" w:color="auto"/>
            <w:bottom w:val="none" w:sz="0" w:space="0" w:color="auto"/>
            <w:right w:val="none" w:sz="0" w:space="0" w:color="auto"/>
          </w:divBdr>
        </w:div>
        <w:div w:id="1663853638">
          <w:marLeft w:val="640"/>
          <w:marRight w:val="0"/>
          <w:marTop w:val="0"/>
          <w:marBottom w:val="0"/>
          <w:divBdr>
            <w:top w:val="none" w:sz="0" w:space="0" w:color="auto"/>
            <w:left w:val="none" w:sz="0" w:space="0" w:color="auto"/>
            <w:bottom w:val="none" w:sz="0" w:space="0" w:color="auto"/>
            <w:right w:val="none" w:sz="0" w:space="0" w:color="auto"/>
          </w:divBdr>
        </w:div>
        <w:div w:id="1718971352">
          <w:marLeft w:val="640"/>
          <w:marRight w:val="0"/>
          <w:marTop w:val="0"/>
          <w:marBottom w:val="0"/>
          <w:divBdr>
            <w:top w:val="none" w:sz="0" w:space="0" w:color="auto"/>
            <w:left w:val="none" w:sz="0" w:space="0" w:color="auto"/>
            <w:bottom w:val="none" w:sz="0" w:space="0" w:color="auto"/>
            <w:right w:val="none" w:sz="0" w:space="0" w:color="auto"/>
          </w:divBdr>
        </w:div>
        <w:div w:id="1725836520">
          <w:marLeft w:val="640"/>
          <w:marRight w:val="0"/>
          <w:marTop w:val="0"/>
          <w:marBottom w:val="0"/>
          <w:divBdr>
            <w:top w:val="none" w:sz="0" w:space="0" w:color="auto"/>
            <w:left w:val="none" w:sz="0" w:space="0" w:color="auto"/>
            <w:bottom w:val="none" w:sz="0" w:space="0" w:color="auto"/>
            <w:right w:val="none" w:sz="0" w:space="0" w:color="auto"/>
          </w:divBdr>
        </w:div>
        <w:div w:id="1726752933">
          <w:marLeft w:val="640"/>
          <w:marRight w:val="0"/>
          <w:marTop w:val="0"/>
          <w:marBottom w:val="0"/>
          <w:divBdr>
            <w:top w:val="none" w:sz="0" w:space="0" w:color="auto"/>
            <w:left w:val="none" w:sz="0" w:space="0" w:color="auto"/>
            <w:bottom w:val="none" w:sz="0" w:space="0" w:color="auto"/>
            <w:right w:val="none" w:sz="0" w:space="0" w:color="auto"/>
          </w:divBdr>
        </w:div>
        <w:div w:id="1730421079">
          <w:marLeft w:val="640"/>
          <w:marRight w:val="0"/>
          <w:marTop w:val="0"/>
          <w:marBottom w:val="0"/>
          <w:divBdr>
            <w:top w:val="none" w:sz="0" w:space="0" w:color="auto"/>
            <w:left w:val="none" w:sz="0" w:space="0" w:color="auto"/>
            <w:bottom w:val="none" w:sz="0" w:space="0" w:color="auto"/>
            <w:right w:val="none" w:sz="0" w:space="0" w:color="auto"/>
          </w:divBdr>
        </w:div>
        <w:div w:id="1791626728">
          <w:marLeft w:val="640"/>
          <w:marRight w:val="0"/>
          <w:marTop w:val="0"/>
          <w:marBottom w:val="0"/>
          <w:divBdr>
            <w:top w:val="none" w:sz="0" w:space="0" w:color="auto"/>
            <w:left w:val="none" w:sz="0" w:space="0" w:color="auto"/>
            <w:bottom w:val="none" w:sz="0" w:space="0" w:color="auto"/>
            <w:right w:val="none" w:sz="0" w:space="0" w:color="auto"/>
          </w:divBdr>
        </w:div>
        <w:div w:id="1810434495">
          <w:marLeft w:val="640"/>
          <w:marRight w:val="0"/>
          <w:marTop w:val="0"/>
          <w:marBottom w:val="0"/>
          <w:divBdr>
            <w:top w:val="none" w:sz="0" w:space="0" w:color="auto"/>
            <w:left w:val="none" w:sz="0" w:space="0" w:color="auto"/>
            <w:bottom w:val="none" w:sz="0" w:space="0" w:color="auto"/>
            <w:right w:val="none" w:sz="0" w:space="0" w:color="auto"/>
          </w:divBdr>
        </w:div>
        <w:div w:id="1811946090">
          <w:marLeft w:val="640"/>
          <w:marRight w:val="0"/>
          <w:marTop w:val="0"/>
          <w:marBottom w:val="0"/>
          <w:divBdr>
            <w:top w:val="none" w:sz="0" w:space="0" w:color="auto"/>
            <w:left w:val="none" w:sz="0" w:space="0" w:color="auto"/>
            <w:bottom w:val="none" w:sz="0" w:space="0" w:color="auto"/>
            <w:right w:val="none" w:sz="0" w:space="0" w:color="auto"/>
          </w:divBdr>
        </w:div>
        <w:div w:id="1837377988">
          <w:marLeft w:val="640"/>
          <w:marRight w:val="0"/>
          <w:marTop w:val="0"/>
          <w:marBottom w:val="0"/>
          <w:divBdr>
            <w:top w:val="none" w:sz="0" w:space="0" w:color="auto"/>
            <w:left w:val="none" w:sz="0" w:space="0" w:color="auto"/>
            <w:bottom w:val="none" w:sz="0" w:space="0" w:color="auto"/>
            <w:right w:val="none" w:sz="0" w:space="0" w:color="auto"/>
          </w:divBdr>
        </w:div>
        <w:div w:id="1858033458">
          <w:marLeft w:val="640"/>
          <w:marRight w:val="0"/>
          <w:marTop w:val="0"/>
          <w:marBottom w:val="0"/>
          <w:divBdr>
            <w:top w:val="none" w:sz="0" w:space="0" w:color="auto"/>
            <w:left w:val="none" w:sz="0" w:space="0" w:color="auto"/>
            <w:bottom w:val="none" w:sz="0" w:space="0" w:color="auto"/>
            <w:right w:val="none" w:sz="0" w:space="0" w:color="auto"/>
          </w:divBdr>
        </w:div>
        <w:div w:id="1870727135">
          <w:marLeft w:val="640"/>
          <w:marRight w:val="0"/>
          <w:marTop w:val="0"/>
          <w:marBottom w:val="0"/>
          <w:divBdr>
            <w:top w:val="none" w:sz="0" w:space="0" w:color="auto"/>
            <w:left w:val="none" w:sz="0" w:space="0" w:color="auto"/>
            <w:bottom w:val="none" w:sz="0" w:space="0" w:color="auto"/>
            <w:right w:val="none" w:sz="0" w:space="0" w:color="auto"/>
          </w:divBdr>
        </w:div>
        <w:div w:id="1871261779">
          <w:marLeft w:val="640"/>
          <w:marRight w:val="0"/>
          <w:marTop w:val="0"/>
          <w:marBottom w:val="0"/>
          <w:divBdr>
            <w:top w:val="none" w:sz="0" w:space="0" w:color="auto"/>
            <w:left w:val="none" w:sz="0" w:space="0" w:color="auto"/>
            <w:bottom w:val="none" w:sz="0" w:space="0" w:color="auto"/>
            <w:right w:val="none" w:sz="0" w:space="0" w:color="auto"/>
          </w:divBdr>
        </w:div>
        <w:div w:id="1878352353">
          <w:marLeft w:val="640"/>
          <w:marRight w:val="0"/>
          <w:marTop w:val="0"/>
          <w:marBottom w:val="0"/>
          <w:divBdr>
            <w:top w:val="none" w:sz="0" w:space="0" w:color="auto"/>
            <w:left w:val="none" w:sz="0" w:space="0" w:color="auto"/>
            <w:bottom w:val="none" w:sz="0" w:space="0" w:color="auto"/>
            <w:right w:val="none" w:sz="0" w:space="0" w:color="auto"/>
          </w:divBdr>
        </w:div>
        <w:div w:id="1913468687">
          <w:marLeft w:val="640"/>
          <w:marRight w:val="0"/>
          <w:marTop w:val="0"/>
          <w:marBottom w:val="0"/>
          <w:divBdr>
            <w:top w:val="none" w:sz="0" w:space="0" w:color="auto"/>
            <w:left w:val="none" w:sz="0" w:space="0" w:color="auto"/>
            <w:bottom w:val="none" w:sz="0" w:space="0" w:color="auto"/>
            <w:right w:val="none" w:sz="0" w:space="0" w:color="auto"/>
          </w:divBdr>
        </w:div>
        <w:div w:id="1915816356">
          <w:marLeft w:val="640"/>
          <w:marRight w:val="0"/>
          <w:marTop w:val="0"/>
          <w:marBottom w:val="0"/>
          <w:divBdr>
            <w:top w:val="none" w:sz="0" w:space="0" w:color="auto"/>
            <w:left w:val="none" w:sz="0" w:space="0" w:color="auto"/>
            <w:bottom w:val="none" w:sz="0" w:space="0" w:color="auto"/>
            <w:right w:val="none" w:sz="0" w:space="0" w:color="auto"/>
          </w:divBdr>
        </w:div>
        <w:div w:id="1937404320">
          <w:marLeft w:val="640"/>
          <w:marRight w:val="0"/>
          <w:marTop w:val="0"/>
          <w:marBottom w:val="0"/>
          <w:divBdr>
            <w:top w:val="none" w:sz="0" w:space="0" w:color="auto"/>
            <w:left w:val="none" w:sz="0" w:space="0" w:color="auto"/>
            <w:bottom w:val="none" w:sz="0" w:space="0" w:color="auto"/>
            <w:right w:val="none" w:sz="0" w:space="0" w:color="auto"/>
          </w:divBdr>
        </w:div>
        <w:div w:id="1965384847">
          <w:marLeft w:val="640"/>
          <w:marRight w:val="0"/>
          <w:marTop w:val="0"/>
          <w:marBottom w:val="0"/>
          <w:divBdr>
            <w:top w:val="none" w:sz="0" w:space="0" w:color="auto"/>
            <w:left w:val="none" w:sz="0" w:space="0" w:color="auto"/>
            <w:bottom w:val="none" w:sz="0" w:space="0" w:color="auto"/>
            <w:right w:val="none" w:sz="0" w:space="0" w:color="auto"/>
          </w:divBdr>
        </w:div>
        <w:div w:id="1976787360">
          <w:marLeft w:val="640"/>
          <w:marRight w:val="0"/>
          <w:marTop w:val="0"/>
          <w:marBottom w:val="0"/>
          <w:divBdr>
            <w:top w:val="none" w:sz="0" w:space="0" w:color="auto"/>
            <w:left w:val="none" w:sz="0" w:space="0" w:color="auto"/>
            <w:bottom w:val="none" w:sz="0" w:space="0" w:color="auto"/>
            <w:right w:val="none" w:sz="0" w:space="0" w:color="auto"/>
          </w:divBdr>
        </w:div>
        <w:div w:id="1978679751">
          <w:marLeft w:val="640"/>
          <w:marRight w:val="0"/>
          <w:marTop w:val="0"/>
          <w:marBottom w:val="0"/>
          <w:divBdr>
            <w:top w:val="none" w:sz="0" w:space="0" w:color="auto"/>
            <w:left w:val="none" w:sz="0" w:space="0" w:color="auto"/>
            <w:bottom w:val="none" w:sz="0" w:space="0" w:color="auto"/>
            <w:right w:val="none" w:sz="0" w:space="0" w:color="auto"/>
          </w:divBdr>
        </w:div>
        <w:div w:id="2005090470">
          <w:marLeft w:val="640"/>
          <w:marRight w:val="0"/>
          <w:marTop w:val="0"/>
          <w:marBottom w:val="0"/>
          <w:divBdr>
            <w:top w:val="none" w:sz="0" w:space="0" w:color="auto"/>
            <w:left w:val="none" w:sz="0" w:space="0" w:color="auto"/>
            <w:bottom w:val="none" w:sz="0" w:space="0" w:color="auto"/>
            <w:right w:val="none" w:sz="0" w:space="0" w:color="auto"/>
          </w:divBdr>
        </w:div>
        <w:div w:id="2013217776">
          <w:marLeft w:val="640"/>
          <w:marRight w:val="0"/>
          <w:marTop w:val="0"/>
          <w:marBottom w:val="0"/>
          <w:divBdr>
            <w:top w:val="none" w:sz="0" w:space="0" w:color="auto"/>
            <w:left w:val="none" w:sz="0" w:space="0" w:color="auto"/>
            <w:bottom w:val="none" w:sz="0" w:space="0" w:color="auto"/>
            <w:right w:val="none" w:sz="0" w:space="0" w:color="auto"/>
          </w:divBdr>
        </w:div>
        <w:div w:id="2062974330">
          <w:marLeft w:val="640"/>
          <w:marRight w:val="0"/>
          <w:marTop w:val="0"/>
          <w:marBottom w:val="0"/>
          <w:divBdr>
            <w:top w:val="none" w:sz="0" w:space="0" w:color="auto"/>
            <w:left w:val="none" w:sz="0" w:space="0" w:color="auto"/>
            <w:bottom w:val="none" w:sz="0" w:space="0" w:color="auto"/>
            <w:right w:val="none" w:sz="0" w:space="0" w:color="auto"/>
          </w:divBdr>
        </w:div>
        <w:div w:id="2080706161">
          <w:marLeft w:val="640"/>
          <w:marRight w:val="0"/>
          <w:marTop w:val="0"/>
          <w:marBottom w:val="0"/>
          <w:divBdr>
            <w:top w:val="none" w:sz="0" w:space="0" w:color="auto"/>
            <w:left w:val="none" w:sz="0" w:space="0" w:color="auto"/>
            <w:bottom w:val="none" w:sz="0" w:space="0" w:color="auto"/>
            <w:right w:val="none" w:sz="0" w:space="0" w:color="auto"/>
          </w:divBdr>
        </w:div>
        <w:div w:id="2096591119">
          <w:marLeft w:val="640"/>
          <w:marRight w:val="0"/>
          <w:marTop w:val="0"/>
          <w:marBottom w:val="0"/>
          <w:divBdr>
            <w:top w:val="none" w:sz="0" w:space="0" w:color="auto"/>
            <w:left w:val="none" w:sz="0" w:space="0" w:color="auto"/>
            <w:bottom w:val="none" w:sz="0" w:space="0" w:color="auto"/>
            <w:right w:val="none" w:sz="0" w:space="0" w:color="auto"/>
          </w:divBdr>
        </w:div>
        <w:div w:id="2118788271">
          <w:marLeft w:val="640"/>
          <w:marRight w:val="0"/>
          <w:marTop w:val="0"/>
          <w:marBottom w:val="0"/>
          <w:divBdr>
            <w:top w:val="none" w:sz="0" w:space="0" w:color="auto"/>
            <w:left w:val="none" w:sz="0" w:space="0" w:color="auto"/>
            <w:bottom w:val="none" w:sz="0" w:space="0" w:color="auto"/>
            <w:right w:val="none" w:sz="0" w:space="0" w:color="auto"/>
          </w:divBdr>
        </w:div>
        <w:div w:id="2128425914">
          <w:marLeft w:val="640"/>
          <w:marRight w:val="0"/>
          <w:marTop w:val="0"/>
          <w:marBottom w:val="0"/>
          <w:divBdr>
            <w:top w:val="none" w:sz="0" w:space="0" w:color="auto"/>
            <w:left w:val="none" w:sz="0" w:space="0" w:color="auto"/>
            <w:bottom w:val="none" w:sz="0" w:space="0" w:color="auto"/>
            <w:right w:val="none" w:sz="0" w:space="0" w:color="auto"/>
          </w:divBdr>
        </w:div>
        <w:div w:id="2129397598">
          <w:marLeft w:val="640"/>
          <w:marRight w:val="0"/>
          <w:marTop w:val="0"/>
          <w:marBottom w:val="0"/>
          <w:divBdr>
            <w:top w:val="none" w:sz="0" w:space="0" w:color="auto"/>
            <w:left w:val="none" w:sz="0" w:space="0" w:color="auto"/>
            <w:bottom w:val="none" w:sz="0" w:space="0" w:color="auto"/>
            <w:right w:val="none" w:sz="0" w:space="0" w:color="auto"/>
          </w:divBdr>
        </w:div>
        <w:div w:id="2131783526">
          <w:marLeft w:val="640"/>
          <w:marRight w:val="0"/>
          <w:marTop w:val="0"/>
          <w:marBottom w:val="0"/>
          <w:divBdr>
            <w:top w:val="none" w:sz="0" w:space="0" w:color="auto"/>
            <w:left w:val="none" w:sz="0" w:space="0" w:color="auto"/>
            <w:bottom w:val="none" w:sz="0" w:space="0" w:color="auto"/>
            <w:right w:val="none" w:sz="0" w:space="0" w:color="auto"/>
          </w:divBdr>
        </w:div>
      </w:divsChild>
    </w:div>
    <w:div w:id="475072265">
      <w:bodyDiv w:val="1"/>
      <w:marLeft w:val="0"/>
      <w:marRight w:val="0"/>
      <w:marTop w:val="0"/>
      <w:marBottom w:val="0"/>
      <w:divBdr>
        <w:top w:val="none" w:sz="0" w:space="0" w:color="auto"/>
        <w:left w:val="none" w:sz="0" w:space="0" w:color="auto"/>
        <w:bottom w:val="none" w:sz="0" w:space="0" w:color="auto"/>
        <w:right w:val="none" w:sz="0" w:space="0" w:color="auto"/>
      </w:divBdr>
      <w:divsChild>
        <w:div w:id="814724">
          <w:marLeft w:val="640"/>
          <w:marRight w:val="0"/>
          <w:marTop w:val="0"/>
          <w:marBottom w:val="0"/>
          <w:divBdr>
            <w:top w:val="none" w:sz="0" w:space="0" w:color="auto"/>
            <w:left w:val="none" w:sz="0" w:space="0" w:color="auto"/>
            <w:bottom w:val="none" w:sz="0" w:space="0" w:color="auto"/>
            <w:right w:val="none" w:sz="0" w:space="0" w:color="auto"/>
          </w:divBdr>
        </w:div>
        <w:div w:id="22638774">
          <w:marLeft w:val="640"/>
          <w:marRight w:val="0"/>
          <w:marTop w:val="0"/>
          <w:marBottom w:val="0"/>
          <w:divBdr>
            <w:top w:val="none" w:sz="0" w:space="0" w:color="auto"/>
            <w:left w:val="none" w:sz="0" w:space="0" w:color="auto"/>
            <w:bottom w:val="none" w:sz="0" w:space="0" w:color="auto"/>
            <w:right w:val="none" w:sz="0" w:space="0" w:color="auto"/>
          </w:divBdr>
        </w:div>
        <w:div w:id="70084621">
          <w:marLeft w:val="640"/>
          <w:marRight w:val="0"/>
          <w:marTop w:val="0"/>
          <w:marBottom w:val="0"/>
          <w:divBdr>
            <w:top w:val="none" w:sz="0" w:space="0" w:color="auto"/>
            <w:left w:val="none" w:sz="0" w:space="0" w:color="auto"/>
            <w:bottom w:val="none" w:sz="0" w:space="0" w:color="auto"/>
            <w:right w:val="none" w:sz="0" w:space="0" w:color="auto"/>
          </w:divBdr>
        </w:div>
        <w:div w:id="73093295">
          <w:marLeft w:val="640"/>
          <w:marRight w:val="0"/>
          <w:marTop w:val="0"/>
          <w:marBottom w:val="0"/>
          <w:divBdr>
            <w:top w:val="none" w:sz="0" w:space="0" w:color="auto"/>
            <w:left w:val="none" w:sz="0" w:space="0" w:color="auto"/>
            <w:bottom w:val="none" w:sz="0" w:space="0" w:color="auto"/>
            <w:right w:val="none" w:sz="0" w:space="0" w:color="auto"/>
          </w:divBdr>
        </w:div>
        <w:div w:id="113402757">
          <w:marLeft w:val="640"/>
          <w:marRight w:val="0"/>
          <w:marTop w:val="0"/>
          <w:marBottom w:val="0"/>
          <w:divBdr>
            <w:top w:val="none" w:sz="0" w:space="0" w:color="auto"/>
            <w:left w:val="none" w:sz="0" w:space="0" w:color="auto"/>
            <w:bottom w:val="none" w:sz="0" w:space="0" w:color="auto"/>
            <w:right w:val="none" w:sz="0" w:space="0" w:color="auto"/>
          </w:divBdr>
        </w:div>
        <w:div w:id="124742395">
          <w:marLeft w:val="640"/>
          <w:marRight w:val="0"/>
          <w:marTop w:val="0"/>
          <w:marBottom w:val="0"/>
          <w:divBdr>
            <w:top w:val="none" w:sz="0" w:space="0" w:color="auto"/>
            <w:left w:val="none" w:sz="0" w:space="0" w:color="auto"/>
            <w:bottom w:val="none" w:sz="0" w:space="0" w:color="auto"/>
            <w:right w:val="none" w:sz="0" w:space="0" w:color="auto"/>
          </w:divBdr>
        </w:div>
        <w:div w:id="128401845">
          <w:marLeft w:val="640"/>
          <w:marRight w:val="0"/>
          <w:marTop w:val="0"/>
          <w:marBottom w:val="0"/>
          <w:divBdr>
            <w:top w:val="none" w:sz="0" w:space="0" w:color="auto"/>
            <w:left w:val="none" w:sz="0" w:space="0" w:color="auto"/>
            <w:bottom w:val="none" w:sz="0" w:space="0" w:color="auto"/>
            <w:right w:val="none" w:sz="0" w:space="0" w:color="auto"/>
          </w:divBdr>
        </w:div>
        <w:div w:id="170150705">
          <w:marLeft w:val="640"/>
          <w:marRight w:val="0"/>
          <w:marTop w:val="0"/>
          <w:marBottom w:val="0"/>
          <w:divBdr>
            <w:top w:val="none" w:sz="0" w:space="0" w:color="auto"/>
            <w:left w:val="none" w:sz="0" w:space="0" w:color="auto"/>
            <w:bottom w:val="none" w:sz="0" w:space="0" w:color="auto"/>
            <w:right w:val="none" w:sz="0" w:space="0" w:color="auto"/>
          </w:divBdr>
        </w:div>
        <w:div w:id="187958805">
          <w:marLeft w:val="640"/>
          <w:marRight w:val="0"/>
          <w:marTop w:val="0"/>
          <w:marBottom w:val="0"/>
          <w:divBdr>
            <w:top w:val="none" w:sz="0" w:space="0" w:color="auto"/>
            <w:left w:val="none" w:sz="0" w:space="0" w:color="auto"/>
            <w:bottom w:val="none" w:sz="0" w:space="0" w:color="auto"/>
            <w:right w:val="none" w:sz="0" w:space="0" w:color="auto"/>
          </w:divBdr>
        </w:div>
        <w:div w:id="191772818">
          <w:marLeft w:val="640"/>
          <w:marRight w:val="0"/>
          <w:marTop w:val="0"/>
          <w:marBottom w:val="0"/>
          <w:divBdr>
            <w:top w:val="none" w:sz="0" w:space="0" w:color="auto"/>
            <w:left w:val="none" w:sz="0" w:space="0" w:color="auto"/>
            <w:bottom w:val="none" w:sz="0" w:space="0" w:color="auto"/>
            <w:right w:val="none" w:sz="0" w:space="0" w:color="auto"/>
          </w:divBdr>
        </w:div>
        <w:div w:id="236134329">
          <w:marLeft w:val="640"/>
          <w:marRight w:val="0"/>
          <w:marTop w:val="0"/>
          <w:marBottom w:val="0"/>
          <w:divBdr>
            <w:top w:val="none" w:sz="0" w:space="0" w:color="auto"/>
            <w:left w:val="none" w:sz="0" w:space="0" w:color="auto"/>
            <w:bottom w:val="none" w:sz="0" w:space="0" w:color="auto"/>
            <w:right w:val="none" w:sz="0" w:space="0" w:color="auto"/>
          </w:divBdr>
        </w:div>
        <w:div w:id="252663005">
          <w:marLeft w:val="640"/>
          <w:marRight w:val="0"/>
          <w:marTop w:val="0"/>
          <w:marBottom w:val="0"/>
          <w:divBdr>
            <w:top w:val="none" w:sz="0" w:space="0" w:color="auto"/>
            <w:left w:val="none" w:sz="0" w:space="0" w:color="auto"/>
            <w:bottom w:val="none" w:sz="0" w:space="0" w:color="auto"/>
            <w:right w:val="none" w:sz="0" w:space="0" w:color="auto"/>
          </w:divBdr>
        </w:div>
        <w:div w:id="299966764">
          <w:marLeft w:val="640"/>
          <w:marRight w:val="0"/>
          <w:marTop w:val="0"/>
          <w:marBottom w:val="0"/>
          <w:divBdr>
            <w:top w:val="none" w:sz="0" w:space="0" w:color="auto"/>
            <w:left w:val="none" w:sz="0" w:space="0" w:color="auto"/>
            <w:bottom w:val="none" w:sz="0" w:space="0" w:color="auto"/>
            <w:right w:val="none" w:sz="0" w:space="0" w:color="auto"/>
          </w:divBdr>
        </w:div>
        <w:div w:id="302394257">
          <w:marLeft w:val="640"/>
          <w:marRight w:val="0"/>
          <w:marTop w:val="0"/>
          <w:marBottom w:val="0"/>
          <w:divBdr>
            <w:top w:val="none" w:sz="0" w:space="0" w:color="auto"/>
            <w:left w:val="none" w:sz="0" w:space="0" w:color="auto"/>
            <w:bottom w:val="none" w:sz="0" w:space="0" w:color="auto"/>
            <w:right w:val="none" w:sz="0" w:space="0" w:color="auto"/>
          </w:divBdr>
        </w:div>
        <w:div w:id="330958417">
          <w:marLeft w:val="640"/>
          <w:marRight w:val="0"/>
          <w:marTop w:val="0"/>
          <w:marBottom w:val="0"/>
          <w:divBdr>
            <w:top w:val="none" w:sz="0" w:space="0" w:color="auto"/>
            <w:left w:val="none" w:sz="0" w:space="0" w:color="auto"/>
            <w:bottom w:val="none" w:sz="0" w:space="0" w:color="auto"/>
            <w:right w:val="none" w:sz="0" w:space="0" w:color="auto"/>
          </w:divBdr>
        </w:div>
        <w:div w:id="471411957">
          <w:marLeft w:val="640"/>
          <w:marRight w:val="0"/>
          <w:marTop w:val="0"/>
          <w:marBottom w:val="0"/>
          <w:divBdr>
            <w:top w:val="none" w:sz="0" w:space="0" w:color="auto"/>
            <w:left w:val="none" w:sz="0" w:space="0" w:color="auto"/>
            <w:bottom w:val="none" w:sz="0" w:space="0" w:color="auto"/>
            <w:right w:val="none" w:sz="0" w:space="0" w:color="auto"/>
          </w:divBdr>
        </w:div>
        <w:div w:id="479923390">
          <w:marLeft w:val="640"/>
          <w:marRight w:val="0"/>
          <w:marTop w:val="0"/>
          <w:marBottom w:val="0"/>
          <w:divBdr>
            <w:top w:val="none" w:sz="0" w:space="0" w:color="auto"/>
            <w:left w:val="none" w:sz="0" w:space="0" w:color="auto"/>
            <w:bottom w:val="none" w:sz="0" w:space="0" w:color="auto"/>
            <w:right w:val="none" w:sz="0" w:space="0" w:color="auto"/>
          </w:divBdr>
        </w:div>
        <w:div w:id="711079462">
          <w:marLeft w:val="640"/>
          <w:marRight w:val="0"/>
          <w:marTop w:val="0"/>
          <w:marBottom w:val="0"/>
          <w:divBdr>
            <w:top w:val="none" w:sz="0" w:space="0" w:color="auto"/>
            <w:left w:val="none" w:sz="0" w:space="0" w:color="auto"/>
            <w:bottom w:val="none" w:sz="0" w:space="0" w:color="auto"/>
            <w:right w:val="none" w:sz="0" w:space="0" w:color="auto"/>
          </w:divBdr>
        </w:div>
        <w:div w:id="719090133">
          <w:marLeft w:val="640"/>
          <w:marRight w:val="0"/>
          <w:marTop w:val="0"/>
          <w:marBottom w:val="0"/>
          <w:divBdr>
            <w:top w:val="none" w:sz="0" w:space="0" w:color="auto"/>
            <w:left w:val="none" w:sz="0" w:space="0" w:color="auto"/>
            <w:bottom w:val="none" w:sz="0" w:space="0" w:color="auto"/>
            <w:right w:val="none" w:sz="0" w:space="0" w:color="auto"/>
          </w:divBdr>
        </w:div>
        <w:div w:id="725028714">
          <w:marLeft w:val="640"/>
          <w:marRight w:val="0"/>
          <w:marTop w:val="0"/>
          <w:marBottom w:val="0"/>
          <w:divBdr>
            <w:top w:val="none" w:sz="0" w:space="0" w:color="auto"/>
            <w:left w:val="none" w:sz="0" w:space="0" w:color="auto"/>
            <w:bottom w:val="none" w:sz="0" w:space="0" w:color="auto"/>
            <w:right w:val="none" w:sz="0" w:space="0" w:color="auto"/>
          </w:divBdr>
        </w:div>
        <w:div w:id="734089057">
          <w:marLeft w:val="640"/>
          <w:marRight w:val="0"/>
          <w:marTop w:val="0"/>
          <w:marBottom w:val="0"/>
          <w:divBdr>
            <w:top w:val="none" w:sz="0" w:space="0" w:color="auto"/>
            <w:left w:val="none" w:sz="0" w:space="0" w:color="auto"/>
            <w:bottom w:val="none" w:sz="0" w:space="0" w:color="auto"/>
            <w:right w:val="none" w:sz="0" w:space="0" w:color="auto"/>
          </w:divBdr>
        </w:div>
        <w:div w:id="757406123">
          <w:marLeft w:val="640"/>
          <w:marRight w:val="0"/>
          <w:marTop w:val="0"/>
          <w:marBottom w:val="0"/>
          <w:divBdr>
            <w:top w:val="none" w:sz="0" w:space="0" w:color="auto"/>
            <w:left w:val="none" w:sz="0" w:space="0" w:color="auto"/>
            <w:bottom w:val="none" w:sz="0" w:space="0" w:color="auto"/>
            <w:right w:val="none" w:sz="0" w:space="0" w:color="auto"/>
          </w:divBdr>
        </w:div>
        <w:div w:id="763958634">
          <w:marLeft w:val="640"/>
          <w:marRight w:val="0"/>
          <w:marTop w:val="0"/>
          <w:marBottom w:val="0"/>
          <w:divBdr>
            <w:top w:val="none" w:sz="0" w:space="0" w:color="auto"/>
            <w:left w:val="none" w:sz="0" w:space="0" w:color="auto"/>
            <w:bottom w:val="none" w:sz="0" w:space="0" w:color="auto"/>
            <w:right w:val="none" w:sz="0" w:space="0" w:color="auto"/>
          </w:divBdr>
        </w:div>
        <w:div w:id="789472418">
          <w:marLeft w:val="640"/>
          <w:marRight w:val="0"/>
          <w:marTop w:val="0"/>
          <w:marBottom w:val="0"/>
          <w:divBdr>
            <w:top w:val="none" w:sz="0" w:space="0" w:color="auto"/>
            <w:left w:val="none" w:sz="0" w:space="0" w:color="auto"/>
            <w:bottom w:val="none" w:sz="0" w:space="0" w:color="auto"/>
            <w:right w:val="none" w:sz="0" w:space="0" w:color="auto"/>
          </w:divBdr>
        </w:div>
        <w:div w:id="809127227">
          <w:marLeft w:val="640"/>
          <w:marRight w:val="0"/>
          <w:marTop w:val="0"/>
          <w:marBottom w:val="0"/>
          <w:divBdr>
            <w:top w:val="none" w:sz="0" w:space="0" w:color="auto"/>
            <w:left w:val="none" w:sz="0" w:space="0" w:color="auto"/>
            <w:bottom w:val="none" w:sz="0" w:space="0" w:color="auto"/>
            <w:right w:val="none" w:sz="0" w:space="0" w:color="auto"/>
          </w:divBdr>
        </w:div>
        <w:div w:id="830098447">
          <w:marLeft w:val="640"/>
          <w:marRight w:val="0"/>
          <w:marTop w:val="0"/>
          <w:marBottom w:val="0"/>
          <w:divBdr>
            <w:top w:val="none" w:sz="0" w:space="0" w:color="auto"/>
            <w:left w:val="none" w:sz="0" w:space="0" w:color="auto"/>
            <w:bottom w:val="none" w:sz="0" w:space="0" w:color="auto"/>
            <w:right w:val="none" w:sz="0" w:space="0" w:color="auto"/>
          </w:divBdr>
        </w:div>
        <w:div w:id="837766189">
          <w:marLeft w:val="640"/>
          <w:marRight w:val="0"/>
          <w:marTop w:val="0"/>
          <w:marBottom w:val="0"/>
          <w:divBdr>
            <w:top w:val="none" w:sz="0" w:space="0" w:color="auto"/>
            <w:left w:val="none" w:sz="0" w:space="0" w:color="auto"/>
            <w:bottom w:val="none" w:sz="0" w:space="0" w:color="auto"/>
            <w:right w:val="none" w:sz="0" w:space="0" w:color="auto"/>
          </w:divBdr>
        </w:div>
        <w:div w:id="858467302">
          <w:marLeft w:val="640"/>
          <w:marRight w:val="0"/>
          <w:marTop w:val="0"/>
          <w:marBottom w:val="0"/>
          <w:divBdr>
            <w:top w:val="none" w:sz="0" w:space="0" w:color="auto"/>
            <w:left w:val="none" w:sz="0" w:space="0" w:color="auto"/>
            <w:bottom w:val="none" w:sz="0" w:space="0" w:color="auto"/>
            <w:right w:val="none" w:sz="0" w:space="0" w:color="auto"/>
          </w:divBdr>
        </w:div>
        <w:div w:id="862131015">
          <w:marLeft w:val="640"/>
          <w:marRight w:val="0"/>
          <w:marTop w:val="0"/>
          <w:marBottom w:val="0"/>
          <w:divBdr>
            <w:top w:val="none" w:sz="0" w:space="0" w:color="auto"/>
            <w:left w:val="none" w:sz="0" w:space="0" w:color="auto"/>
            <w:bottom w:val="none" w:sz="0" w:space="0" w:color="auto"/>
            <w:right w:val="none" w:sz="0" w:space="0" w:color="auto"/>
          </w:divBdr>
        </w:div>
        <w:div w:id="865172451">
          <w:marLeft w:val="640"/>
          <w:marRight w:val="0"/>
          <w:marTop w:val="0"/>
          <w:marBottom w:val="0"/>
          <w:divBdr>
            <w:top w:val="none" w:sz="0" w:space="0" w:color="auto"/>
            <w:left w:val="none" w:sz="0" w:space="0" w:color="auto"/>
            <w:bottom w:val="none" w:sz="0" w:space="0" w:color="auto"/>
            <w:right w:val="none" w:sz="0" w:space="0" w:color="auto"/>
          </w:divBdr>
        </w:div>
        <w:div w:id="879561371">
          <w:marLeft w:val="640"/>
          <w:marRight w:val="0"/>
          <w:marTop w:val="0"/>
          <w:marBottom w:val="0"/>
          <w:divBdr>
            <w:top w:val="none" w:sz="0" w:space="0" w:color="auto"/>
            <w:left w:val="none" w:sz="0" w:space="0" w:color="auto"/>
            <w:bottom w:val="none" w:sz="0" w:space="0" w:color="auto"/>
            <w:right w:val="none" w:sz="0" w:space="0" w:color="auto"/>
          </w:divBdr>
        </w:div>
        <w:div w:id="887180395">
          <w:marLeft w:val="640"/>
          <w:marRight w:val="0"/>
          <w:marTop w:val="0"/>
          <w:marBottom w:val="0"/>
          <w:divBdr>
            <w:top w:val="none" w:sz="0" w:space="0" w:color="auto"/>
            <w:left w:val="none" w:sz="0" w:space="0" w:color="auto"/>
            <w:bottom w:val="none" w:sz="0" w:space="0" w:color="auto"/>
            <w:right w:val="none" w:sz="0" w:space="0" w:color="auto"/>
          </w:divBdr>
        </w:div>
        <w:div w:id="925311497">
          <w:marLeft w:val="640"/>
          <w:marRight w:val="0"/>
          <w:marTop w:val="0"/>
          <w:marBottom w:val="0"/>
          <w:divBdr>
            <w:top w:val="none" w:sz="0" w:space="0" w:color="auto"/>
            <w:left w:val="none" w:sz="0" w:space="0" w:color="auto"/>
            <w:bottom w:val="none" w:sz="0" w:space="0" w:color="auto"/>
            <w:right w:val="none" w:sz="0" w:space="0" w:color="auto"/>
          </w:divBdr>
        </w:div>
        <w:div w:id="939290564">
          <w:marLeft w:val="640"/>
          <w:marRight w:val="0"/>
          <w:marTop w:val="0"/>
          <w:marBottom w:val="0"/>
          <w:divBdr>
            <w:top w:val="none" w:sz="0" w:space="0" w:color="auto"/>
            <w:left w:val="none" w:sz="0" w:space="0" w:color="auto"/>
            <w:bottom w:val="none" w:sz="0" w:space="0" w:color="auto"/>
            <w:right w:val="none" w:sz="0" w:space="0" w:color="auto"/>
          </w:divBdr>
        </w:div>
        <w:div w:id="960300901">
          <w:marLeft w:val="640"/>
          <w:marRight w:val="0"/>
          <w:marTop w:val="0"/>
          <w:marBottom w:val="0"/>
          <w:divBdr>
            <w:top w:val="none" w:sz="0" w:space="0" w:color="auto"/>
            <w:left w:val="none" w:sz="0" w:space="0" w:color="auto"/>
            <w:bottom w:val="none" w:sz="0" w:space="0" w:color="auto"/>
            <w:right w:val="none" w:sz="0" w:space="0" w:color="auto"/>
          </w:divBdr>
        </w:div>
        <w:div w:id="976956367">
          <w:marLeft w:val="640"/>
          <w:marRight w:val="0"/>
          <w:marTop w:val="0"/>
          <w:marBottom w:val="0"/>
          <w:divBdr>
            <w:top w:val="none" w:sz="0" w:space="0" w:color="auto"/>
            <w:left w:val="none" w:sz="0" w:space="0" w:color="auto"/>
            <w:bottom w:val="none" w:sz="0" w:space="0" w:color="auto"/>
            <w:right w:val="none" w:sz="0" w:space="0" w:color="auto"/>
          </w:divBdr>
        </w:div>
        <w:div w:id="985814384">
          <w:marLeft w:val="640"/>
          <w:marRight w:val="0"/>
          <w:marTop w:val="0"/>
          <w:marBottom w:val="0"/>
          <w:divBdr>
            <w:top w:val="none" w:sz="0" w:space="0" w:color="auto"/>
            <w:left w:val="none" w:sz="0" w:space="0" w:color="auto"/>
            <w:bottom w:val="none" w:sz="0" w:space="0" w:color="auto"/>
            <w:right w:val="none" w:sz="0" w:space="0" w:color="auto"/>
          </w:divBdr>
        </w:div>
        <w:div w:id="1002510109">
          <w:marLeft w:val="640"/>
          <w:marRight w:val="0"/>
          <w:marTop w:val="0"/>
          <w:marBottom w:val="0"/>
          <w:divBdr>
            <w:top w:val="none" w:sz="0" w:space="0" w:color="auto"/>
            <w:left w:val="none" w:sz="0" w:space="0" w:color="auto"/>
            <w:bottom w:val="none" w:sz="0" w:space="0" w:color="auto"/>
            <w:right w:val="none" w:sz="0" w:space="0" w:color="auto"/>
          </w:divBdr>
        </w:div>
        <w:div w:id="1052653662">
          <w:marLeft w:val="640"/>
          <w:marRight w:val="0"/>
          <w:marTop w:val="0"/>
          <w:marBottom w:val="0"/>
          <w:divBdr>
            <w:top w:val="none" w:sz="0" w:space="0" w:color="auto"/>
            <w:left w:val="none" w:sz="0" w:space="0" w:color="auto"/>
            <w:bottom w:val="none" w:sz="0" w:space="0" w:color="auto"/>
            <w:right w:val="none" w:sz="0" w:space="0" w:color="auto"/>
          </w:divBdr>
        </w:div>
        <w:div w:id="1134710617">
          <w:marLeft w:val="640"/>
          <w:marRight w:val="0"/>
          <w:marTop w:val="0"/>
          <w:marBottom w:val="0"/>
          <w:divBdr>
            <w:top w:val="none" w:sz="0" w:space="0" w:color="auto"/>
            <w:left w:val="none" w:sz="0" w:space="0" w:color="auto"/>
            <w:bottom w:val="none" w:sz="0" w:space="0" w:color="auto"/>
            <w:right w:val="none" w:sz="0" w:space="0" w:color="auto"/>
          </w:divBdr>
        </w:div>
        <w:div w:id="1159152716">
          <w:marLeft w:val="640"/>
          <w:marRight w:val="0"/>
          <w:marTop w:val="0"/>
          <w:marBottom w:val="0"/>
          <w:divBdr>
            <w:top w:val="none" w:sz="0" w:space="0" w:color="auto"/>
            <w:left w:val="none" w:sz="0" w:space="0" w:color="auto"/>
            <w:bottom w:val="none" w:sz="0" w:space="0" w:color="auto"/>
            <w:right w:val="none" w:sz="0" w:space="0" w:color="auto"/>
          </w:divBdr>
        </w:div>
        <w:div w:id="1216967153">
          <w:marLeft w:val="640"/>
          <w:marRight w:val="0"/>
          <w:marTop w:val="0"/>
          <w:marBottom w:val="0"/>
          <w:divBdr>
            <w:top w:val="none" w:sz="0" w:space="0" w:color="auto"/>
            <w:left w:val="none" w:sz="0" w:space="0" w:color="auto"/>
            <w:bottom w:val="none" w:sz="0" w:space="0" w:color="auto"/>
            <w:right w:val="none" w:sz="0" w:space="0" w:color="auto"/>
          </w:divBdr>
        </w:div>
        <w:div w:id="1251156873">
          <w:marLeft w:val="640"/>
          <w:marRight w:val="0"/>
          <w:marTop w:val="0"/>
          <w:marBottom w:val="0"/>
          <w:divBdr>
            <w:top w:val="none" w:sz="0" w:space="0" w:color="auto"/>
            <w:left w:val="none" w:sz="0" w:space="0" w:color="auto"/>
            <w:bottom w:val="none" w:sz="0" w:space="0" w:color="auto"/>
            <w:right w:val="none" w:sz="0" w:space="0" w:color="auto"/>
          </w:divBdr>
        </w:div>
        <w:div w:id="1267733360">
          <w:marLeft w:val="640"/>
          <w:marRight w:val="0"/>
          <w:marTop w:val="0"/>
          <w:marBottom w:val="0"/>
          <w:divBdr>
            <w:top w:val="none" w:sz="0" w:space="0" w:color="auto"/>
            <w:left w:val="none" w:sz="0" w:space="0" w:color="auto"/>
            <w:bottom w:val="none" w:sz="0" w:space="0" w:color="auto"/>
            <w:right w:val="none" w:sz="0" w:space="0" w:color="auto"/>
          </w:divBdr>
        </w:div>
        <w:div w:id="1288439227">
          <w:marLeft w:val="640"/>
          <w:marRight w:val="0"/>
          <w:marTop w:val="0"/>
          <w:marBottom w:val="0"/>
          <w:divBdr>
            <w:top w:val="none" w:sz="0" w:space="0" w:color="auto"/>
            <w:left w:val="none" w:sz="0" w:space="0" w:color="auto"/>
            <w:bottom w:val="none" w:sz="0" w:space="0" w:color="auto"/>
            <w:right w:val="none" w:sz="0" w:space="0" w:color="auto"/>
          </w:divBdr>
        </w:div>
        <w:div w:id="1289359497">
          <w:marLeft w:val="640"/>
          <w:marRight w:val="0"/>
          <w:marTop w:val="0"/>
          <w:marBottom w:val="0"/>
          <w:divBdr>
            <w:top w:val="none" w:sz="0" w:space="0" w:color="auto"/>
            <w:left w:val="none" w:sz="0" w:space="0" w:color="auto"/>
            <w:bottom w:val="none" w:sz="0" w:space="0" w:color="auto"/>
            <w:right w:val="none" w:sz="0" w:space="0" w:color="auto"/>
          </w:divBdr>
        </w:div>
        <w:div w:id="1297562153">
          <w:marLeft w:val="640"/>
          <w:marRight w:val="0"/>
          <w:marTop w:val="0"/>
          <w:marBottom w:val="0"/>
          <w:divBdr>
            <w:top w:val="none" w:sz="0" w:space="0" w:color="auto"/>
            <w:left w:val="none" w:sz="0" w:space="0" w:color="auto"/>
            <w:bottom w:val="none" w:sz="0" w:space="0" w:color="auto"/>
            <w:right w:val="none" w:sz="0" w:space="0" w:color="auto"/>
          </w:divBdr>
        </w:div>
        <w:div w:id="1308584800">
          <w:marLeft w:val="640"/>
          <w:marRight w:val="0"/>
          <w:marTop w:val="0"/>
          <w:marBottom w:val="0"/>
          <w:divBdr>
            <w:top w:val="none" w:sz="0" w:space="0" w:color="auto"/>
            <w:left w:val="none" w:sz="0" w:space="0" w:color="auto"/>
            <w:bottom w:val="none" w:sz="0" w:space="0" w:color="auto"/>
            <w:right w:val="none" w:sz="0" w:space="0" w:color="auto"/>
          </w:divBdr>
        </w:div>
        <w:div w:id="1309285028">
          <w:marLeft w:val="640"/>
          <w:marRight w:val="0"/>
          <w:marTop w:val="0"/>
          <w:marBottom w:val="0"/>
          <w:divBdr>
            <w:top w:val="none" w:sz="0" w:space="0" w:color="auto"/>
            <w:left w:val="none" w:sz="0" w:space="0" w:color="auto"/>
            <w:bottom w:val="none" w:sz="0" w:space="0" w:color="auto"/>
            <w:right w:val="none" w:sz="0" w:space="0" w:color="auto"/>
          </w:divBdr>
        </w:div>
        <w:div w:id="1309506653">
          <w:marLeft w:val="640"/>
          <w:marRight w:val="0"/>
          <w:marTop w:val="0"/>
          <w:marBottom w:val="0"/>
          <w:divBdr>
            <w:top w:val="none" w:sz="0" w:space="0" w:color="auto"/>
            <w:left w:val="none" w:sz="0" w:space="0" w:color="auto"/>
            <w:bottom w:val="none" w:sz="0" w:space="0" w:color="auto"/>
            <w:right w:val="none" w:sz="0" w:space="0" w:color="auto"/>
          </w:divBdr>
        </w:div>
        <w:div w:id="1315717201">
          <w:marLeft w:val="640"/>
          <w:marRight w:val="0"/>
          <w:marTop w:val="0"/>
          <w:marBottom w:val="0"/>
          <w:divBdr>
            <w:top w:val="none" w:sz="0" w:space="0" w:color="auto"/>
            <w:left w:val="none" w:sz="0" w:space="0" w:color="auto"/>
            <w:bottom w:val="none" w:sz="0" w:space="0" w:color="auto"/>
            <w:right w:val="none" w:sz="0" w:space="0" w:color="auto"/>
          </w:divBdr>
        </w:div>
        <w:div w:id="1337998868">
          <w:marLeft w:val="640"/>
          <w:marRight w:val="0"/>
          <w:marTop w:val="0"/>
          <w:marBottom w:val="0"/>
          <w:divBdr>
            <w:top w:val="none" w:sz="0" w:space="0" w:color="auto"/>
            <w:left w:val="none" w:sz="0" w:space="0" w:color="auto"/>
            <w:bottom w:val="none" w:sz="0" w:space="0" w:color="auto"/>
            <w:right w:val="none" w:sz="0" w:space="0" w:color="auto"/>
          </w:divBdr>
        </w:div>
        <w:div w:id="1352605924">
          <w:marLeft w:val="640"/>
          <w:marRight w:val="0"/>
          <w:marTop w:val="0"/>
          <w:marBottom w:val="0"/>
          <w:divBdr>
            <w:top w:val="none" w:sz="0" w:space="0" w:color="auto"/>
            <w:left w:val="none" w:sz="0" w:space="0" w:color="auto"/>
            <w:bottom w:val="none" w:sz="0" w:space="0" w:color="auto"/>
            <w:right w:val="none" w:sz="0" w:space="0" w:color="auto"/>
          </w:divBdr>
        </w:div>
        <w:div w:id="1374571969">
          <w:marLeft w:val="640"/>
          <w:marRight w:val="0"/>
          <w:marTop w:val="0"/>
          <w:marBottom w:val="0"/>
          <w:divBdr>
            <w:top w:val="none" w:sz="0" w:space="0" w:color="auto"/>
            <w:left w:val="none" w:sz="0" w:space="0" w:color="auto"/>
            <w:bottom w:val="none" w:sz="0" w:space="0" w:color="auto"/>
            <w:right w:val="none" w:sz="0" w:space="0" w:color="auto"/>
          </w:divBdr>
        </w:div>
        <w:div w:id="1417629752">
          <w:marLeft w:val="640"/>
          <w:marRight w:val="0"/>
          <w:marTop w:val="0"/>
          <w:marBottom w:val="0"/>
          <w:divBdr>
            <w:top w:val="none" w:sz="0" w:space="0" w:color="auto"/>
            <w:left w:val="none" w:sz="0" w:space="0" w:color="auto"/>
            <w:bottom w:val="none" w:sz="0" w:space="0" w:color="auto"/>
            <w:right w:val="none" w:sz="0" w:space="0" w:color="auto"/>
          </w:divBdr>
        </w:div>
        <w:div w:id="1421440213">
          <w:marLeft w:val="640"/>
          <w:marRight w:val="0"/>
          <w:marTop w:val="0"/>
          <w:marBottom w:val="0"/>
          <w:divBdr>
            <w:top w:val="none" w:sz="0" w:space="0" w:color="auto"/>
            <w:left w:val="none" w:sz="0" w:space="0" w:color="auto"/>
            <w:bottom w:val="none" w:sz="0" w:space="0" w:color="auto"/>
            <w:right w:val="none" w:sz="0" w:space="0" w:color="auto"/>
          </w:divBdr>
        </w:div>
        <w:div w:id="1481268903">
          <w:marLeft w:val="640"/>
          <w:marRight w:val="0"/>
          <w:marTop w:val="0"/>
          <w:marBottom w:val="0"/>
          <w:divBdr>
            <w:top w:val="none" w:sz="0" w:space="0" w:color="auto"/>
            <w:left w:val="none" w:sz="0" w:space="0" w:color="auto"/>
            <w:bottom w:val="none" w:sz="0" w:space="0" w:color="auto"/>
            <w:right w:val="none" w:sz="0" w:space="0" w:color="auto"/>
          </w:divBdr>
        </w:div>
        <w:div w:id="1495409709">
          <w:marLeft w:val="640"/>
          <w:marRight w:val="0"/>
          <w:marTop w:val="0"/>
          <w:marBottom w:val="0"/>
          <w:divBdr>
            <w:top w:val="none" w:sz="0" w:space="0" w:color="auto"/>
            <w:left w:val="none" w:sz="0" w:space="0" w:color="auto"/>
            <w:bottom w:val="none" w:sz="0" w:space="0" w:color="auto"/>
            <w:right w:val="none" w:sz="0" w:space="0" w:color="auto"/>
          </w:divBdr>
        </w:div>
        <w:div w:id="1509904356">
          <w:marLeft w:val="640"/>
          <w:marRight w:val="0"/>
          <w:marTop w:val="0"/>
          <w:marBottom w:val="0"/>
          <w:divBdr>
            <w:top w:val="none" w:sz="0" w:space="0" w:color="auto"/>
            <w:left w:val="none" w:sz="0" w:space="0" w:color="auto"/>
            <w:bottom w:val="none" w:sz="0" w:space="0" w:color="auto"/>
            <w:right w:val="none" w:sz="0" w:space="0" w:color="auto"/>
          </w:divBdr>
        </w:div>
        <w:div w:id="1534686140">
          <w:marLeft w:val="640"/>
          <w:marRight w:val="0"/>
          <w:marTop w:val="0"/>
          <w:marBottom w:val="0"/>
          <w:divBdr>
            <w:top w:val="none" w:sz="0" w:space="0" w:color="auto"/>
            <w:left w:val="none" w:sz="0" w:space="0" w:color="auto"/>
            <w:bottom w:val="none" w:sz="0" w:space="0" w:color="auto"/>
            <w:right w:val="none" w:sz="0" w:space="0" w:color="auto"/>
          </w:divBdr>
        </w:div>
        <w:div w:id="1574854320">
          <w:marLeft w:val="640"/>
          <w:marRight w:val="0"/>
          <w:marTop w:val="0"/>
          <w:marBottom w:val="0"/>
          <w:divBdr>
            <w:top w:val="none" w:sz="0" w:space="0" w:color="auto"/>
            <w:left w:val="none" w:sz="0" w:space="0" w:color="auto"/>
            <w:bottom w:val="none" w:sz="0" w:space="0" w:color="auto"/>
            <w:right w:val="none" w:sz="0" w:space="0" w:color="auto"/>
          </w:divBdr>
        </w:div>
        <w:div w:id="1590694100">
          <w:marLeft w:val="640"/>
          <w:marRight w:val="0"/>
          <w:marTop w:val="0"/>
          <w:marBottom w:val="0"/>
          <w:divBdr>
            <w:top w:val="none" w:sz="0" w:space="0" w:color="auto"/>
            <w:left w:val="none" w:sz="0" w:space="0" w:color="auto"/>
            <w:bottom w:val="none" w:sz="0" w:space="0" w:color="auto"/>
            <w:right w:val="none" w:sz="0" w:space="0" w:color="auto"/>
          </w:divBdr>
        </w:div>
        <w:div w:id="1592742356">
          <w:marLeft w:val="640"/>
          <w:marRight w:val="0"/>
          <w:marTop w:val="0"/>
          <w:marBottom w:val="0"/>
          <w:divBdr>
            <w:top w:val="none" w:sz="0" w:space="0" w:color="auto"/>
            <w:left w:val="none" w:sz="0" w:space="0" w:color="auto"/>
            <w:bottom w:val="none" w:sz="0" w:space="0" w:color="auto"/>
            <w:right w:val="none" w:sz="0" w:space="0" w:color="auto"/>
          </w:divBdr>
        </w:div>
        <w:div w:id="1639526967">
          <w:marLeft w:val="640"/>
          <w:marRight w:val="0"/>
          <w:marTop w:val="0"/>
          <w:marBottom w:val="0"/>
          <w:divBdr>
            <w:top w:val="none" w:sz="0" w:space="0" w:color="auto"/>
            <w:left w:val="none" w:sz="0" w:space="0" w:color="auto"/>
            <w:bottom w:val="none" w:sz="0" w:space="0" w:color="auto"/>
            <w:right w:val="none" w:sz="0" w:space="0" w:color="auto"/>
          </w:divBdr>
        </w:div>
        <w:div w:id="1657108900">
          <w:marLeft w:val="640"/>
          <w:marRight w:val="0"/>
          <w:marTop w:val="0"/>
          <w:marBottom w:val="0"/>
          <w:divBdr>
            <w:top w:val="none" w:sz="0" w:space="0" w:color="auto"/>
            <w:left w:val="none" w:sz="0" w:space="0" w:color="auto"/>
            <w:bottom w:val="none" w:sz="0" w:space="0" w:color="auto"/>
            <w:right w:val="none" w:sz="0" w:space="0" w:color="auto"/>
          </w:divBdr>
        </w:div>
        <w:div w:id="1658873944">
          <w:marLeft w:val="640"/>
          <w:marRight w:val="0"/>
          <w:marTop w:val="0"/>
          <w:marBottom w:val="0"/>
          <w:divBdr>
            <w:top w:val="none" w:sz="0" w:space="0" w:color="auto"/>
            <w:left w:val="none" w:sz="0" w:space="0" w:color="auto"/>
            <w:bottom w:val="none" w:sz="0" w:space="0" w:color="auto"/>
            <w:right w:val="none" w:sz="0" w:space="0" w:color="auto"/>
          </w:divBdr>
        </w:div>
        <w:div w:id="1674910654">
          <w:marLeft w:val="640"/>
          <w:marRight w:val="0"/>
          <w:marTop w:val="0"/>
          <w:marBottom w:val="0"/>
          <w:divBdr>
            <w:top w:val="none" w:sz="0" w:space="0" w:color="auto"/>
            <w:left w:val="none" w:sz="0" w:space="0" w:color="auto"/>
            <w:bottom w:val="none" w:sz="0" w:space="0" w:color="auto"/>
            <w:right w:val="none" w:sz="0" w:space="0" w:color="auto"/>
          </w:divBdr>
        </w:div>
        <w:div w:id="1700206601">
          <w:marLeft w:val="640"/>
          <w:marRight w:val="0"/>
          <w:marTop w:val="0"/>
          <w:marBottom w:val="0"/>
          <w:divBdr>
            <w:top w:val="none" w:sz="0" w:space="0" w:color="auto"/>
            <w:left w:val="none" w:sz="0" w:space="0" w:color="auto"/>
            <w:bottom w:val="none" w:sz="0" w:space="0" w:color="auto"/>
            <w:right w:val="none" w:sz="0" w:space="0" w:color="auto"/>
          </w:divBdr>
        </w:div>
        <w:div w:id="1705054482">
          <w:marLeft w:val="640"/>
          <w:marRight w:val="0"/>
          <w:marTop w:val="0"/>
          <w:marBottom w:val="0"/>
          <w:divBdr>
            <w:top w:val="none" w:sz="0" w:space="0" w:color="auto"/>
            <w:left w:val="none" w:sz="0" w:space="0" w:color="auto"/>
            <w:bottom w:val="none" w:sz="0" w:space="0" w:color="auto"/>
            <w:right w:val="none" w:sz="0" w:space="0" w:color="auto"/>
          </w:divBdr>
        </w:div>
        <w:div w:id="1713382506">
          <w:marLeft w:val="640"/>
          <w:marRight w:val="0"/>
          <w:marTop w:val="0"/>
          <w:marBottom w:val="0"/>
          <w:divBdr>
            <w:top w:val="none" w:sz="0" w:space="0" w:color="auto"/>
            <w:left w:val="none" w:sz="0" w:space="0" w:color="auto"/>
            <w:bottom w:val="none" w:sz="0" w:space="0" w:color="auto"/>
            <w:right w:val="none" w:sz="0" w:space="0" w:color="auto"/>
          </w:divBdr>
        </w:div>
        <w:div w:id="1821072022">
          <w:marLeft w:val="640"/>
          <w:marRight w:val="0"/>
          <w:marTop w:val="0"/>
          <w:marBottom w:val="0"/>
          <w:divBdr>
            <w:top w:val="none" w:sz="0" w:space="0" w:color="auto"/>
            <w:left w:val="none" w:sz="0" w:space="0" w:color="auto"/>
            <w:bottom w:val="none" w:sz="0" w:space="0" w:color="auto"/>
            <w:right w:val="none" w:sz="0" w:space="0" w:color="auto"/>
          </w:divBdr>
        </w:div>
        <w:div w:id="1821924334">
          <w:marLeft w:val="640"/>
          <w:marRight w:val="0"/>
          <w:marTop w:val="0"/>
          <w:marBottom w:val="0"/>
          <w:divBdr>
            <w:top w:val="none" w:sz="0" w:space="0" w:color="auto"/>
            <w:left w:val="none" w:sz="0" w:space="0" w:color="auto"/>
            <w:bottom w:val="none" w:sz="0" w:space="0" w:color="auto"/>
            <w:right w:val="none" w:sz="0" w:space="0" w:color="auto"/>
          </w:divBdr>
        </w:div>
        <w:div w:id="1857886051">
          <w:marLeft w:val="640"/>
          <w:marRight w:val="0"/>
          <w:marTop w:val="0"/>
          <w:marBottom w:val="0"/>
          <w:divBdr>
            <w:top w:val="none" w:sz="0" w:space="0" w:color="auto"/>
            <w:left w:val="none" w:sz="0" w:space="0" w:color="auto"/>
            <w:bottom w:val="none" w:sz="0" w:space="0" w:color="auto"/>
            <w:right w:val="none" w:sz="0" w:space="0" w:color="auto"/>
          </w:divBdr>
        </w:div>
        <w:div w:id="1867792981">
          <w:marLeft w:val="640"/>
          <w:marRight w:val="0"/>
          <w:marTop w:val="0"/>
          <w:marBottom w:val="0"/>
          <w:divBdr>
            <w:top w:val="none" w:sz="0" w:space="0" w:color="auto"/>
            <w:left w:val="none" w:sz="0" w:space="0" w:color="auto"/>
            <w:bottom w:val="none" w:sz="0" w:space="0" w:color="auto"/>
            <w:right w:val="none" w:sz="0" w:space="0" w:color="auto"/>
          </w:divBdr>
        </w:div>
        <w:div w:id="1893540588">
          <w:marLeft w:val="640"/>
          <w:marRight w:val="0"/>
          <w:marTop w:val="0"/>
          <w:marBottom w:val="0"/>
          <w:divBdr>
            <w:top w:val="none" w:sz="0" w:space="0" w:color="auto"/>
            <w:left w:val="none" w:sz="0" w:space="0" w:color="auto"/>
            <w:bottom w:val="none" w:sz="0" w:space="0" w:color="auto"/>
            <w:right w:val="none" w:sz="0" w:space="0" w:color="auto"/>
          </w:divBdr>
        </w:div>
        <w:div w:id="1904482012">
          <w:marLeft w:val="640"/>
          <w:marRight w:val="0"/>
          <w:marTop w:val="0"/>
          <w:marBottom w:val="0"/>
          <w:divBdr>
            <w:top w:val="none" w:sz="0" w:space="0" w:color="auto"/>
            <w:left w:val="none" w:sz="0" w:space="0" w:color="auto"/>
            <w:bottom w:val="none" w:sz="0" w:space="0" w:color="auto"/>
            <w:right w:val="none" w:sz="0" w:space="0" w:color="auto"/>
          </w:divBdr>
        </w:div>
        <w:div w:id="1921285912">
          <w:marLeft w:val="640"/>
          <w:marRight w:val="0"/>
          <w:marTop w:val="0"/>
          <w:marBottom w:val="0"/>
          <w:divBdr>
            <w:top w:val="none" w:sz="0" w:space="0" w:color="auto"/>
            <w:left w:val="none" w:sz="0" w:space="0" w:color="auto"/>
            <w:bottom w:val="none" w:sz="0" w:space="0" w:color="auto"/>
            <w:right w:val="none" w:sz="0" w:space="0" w:color="auto"/>
          </w:divBdr>
        </w:div>
        <w:div w:id="1961841763">
          <w:marLeft w:val="640"/>
          <w:marRight w:val="0"/>
          <w:marTop w:val="0"/>
          <w:marBottom w:val="0"/>
          <w:divBdr>
            <w:top w:val="none" w:sz="0" w:space="0" w:color="auto"/>
            <w:left w:val="none" w:sz="0" w:space="0" w:color="auto"/>
            <w:bottom w:val="none" w:sz="0" w:space="0" w:color="auto"/>
            <w:right w:val="none" w:sz="0" w:space="0" w:color="auto"/>
          </w:divBdr>
        </w:div>
        <w:div w:id="1966351486">
          <w:marLeft w:val="640"/>
          <w:marRight w:val="0"/>
          <w:marTop w:val="0"/>
          <w:marBottom w:val="0"/>
          <w:divBdr>
            <w:top w:val="none" w:sz="0" w:space="0" w:color="auto"/>
            <w:left w:val="none" w:sz="0" w:space="0" w:color="auto"/>
            <w:bottom w:val="none" w:sz="0" w:space="0" w:color="auto"/>
            <w:right w:val="none" w:sz="0" w:space="0" w:color="auto"/>
          </w:divBdr>
        </w:div>
        <w:div w:id="1996447217">
          <w:marLeft w:val="640"/>
          <w:marRight w:val="0"/>
          <w:marTop w:val="0"/>
          <w:marBottom w:val="0"/>
          <w:divBdr>
            <w:top w:val="none" w:sz="0" w:space="0" w:color="auto"/>
            <w:left w:val="none" w:sz="0" w:space="0" w:color="auto"/>
            <w:bottom w:val="none" w:sz="0" w:space="0" w:color="auto"/>
            <w:right w:val="none" w:sz="0" w:space="0" w:color="auto"/>
          </w:divBdr>
        </w:div>
        <w:div w:id="2059546489">
          <w:marLeft w:val="640"/>
          <w:marRight w:val="0"/>
          <w:marTop w:val="0"/>
          <w:marBottom w:val="0"/>
          <w:divBdr>
            <w:top w:val="none" w:sz="0" w:space="0" w:color="auto"/>
            <w:left w:val="none" w:sz="0" w:space="0" w:color="auto"/>
            <w:bottom w:val="none" w:sz="0" w:space="0" w:color="auto"/>
            <w:right w:val="none" w:sz="0" w:space="0" w:color="auto"/>
          </w:divBdr>
        </w:div>
        <w:div w:id="2059623585">
          <w:marLeft w:val="640"/>
          <w:marRight w:val="0"/>
          <w:marTop w:val="0"/>
          <w:marBottom w:val="0"/>
          <w:divBdr>
            <w:top w:val="none" w:sz="0" w:space="0" w:color="auto"/>
            <w:left w:val="none" w:sz="0" w:space="0" w:color="auto"/>
            <w:bottom w:val="none" w:sz="0" w:space="0" w:color="auto"/>
            <w:right w:val="none" w:sz="0" w:space="0" w:color="auto"/>
          </w:divBdr>
        </w:div>
        <w:div w:id="2095543930">
          <w:marLeft w:val="640"/>
          <w:marRight w:val="0"/>
          <w:marTop w:val="0"/>
          <w:marBottom w:val="0"/>
          <w:divBdr>
            <w:top w:val="none" w:sz="0" w:space="0" w:color="auto"/>
            <w:left w:val="none" w:sz="0" w:space="0" w:color="auto"/>
            <w:bottom w:val="none" w:sz="0" w:space="0" w:color="auto"/>
            <w:right w:val="none" w:sz="0" w:space="0" w:color="auto"/>
          </w:divBdr>
        </w:div>
        <w:div w:id="2138601043">
          <w:marLeft w:val="640"/>
          <w:marRight w:val="0"/>
          <w:marTop w:val="0"/>
          <w:marBottom w:val="0"/>
          <w:divBdr>
            <w:top w:val="none" w:sz="0" w:space="0" w:color="auto"/>
            <w:left w:val="none" w:sz="0" w:space="0" w:color="auto"/>
            <w:bottom w:val="none" w:sz="0" w:space="0" w:color="auto"/>
            <w:right w:val="none" w:sz="0" w:space="0" w:color="auto"/>
          </w:divBdr>
        </w:div>
      </w:divsChild>
    </w:div>
    <w:div w:id="480774427">
      <w:bodyDiv w:val="1"/>
      <w:marLeft w:val="0"/>
      <w:marRight w:val="0"/>
      <w:marTop w:val="0"/>
      <w:marBottom w:val="0"/>
      <w:divBdr>
        <w:top w:val="none" w:sz="0" w:space="0" w:color="auto"/>
        <w:left w:val="none" w:sz="0" w:space="0" w:color="auto"/>
        <w:bottom w:val="none" w:sz="0" w:space="0" w:color="auto"/>
        <w:right w:val="none" w:sz="0" w:space="0" w:color="auto"/>
      </w:divBdr>
      <w:divsChild>
        <w:div w:id="1884441534">
          <w:marLeft w:val="0"/>
          <w:marRight w:val="0"/>
          <w:marTop w:val="0"/>
          <w:marBottom w:val="0"/>
          <w:divBdr>
            <w:top w:val="none" w:sz="0" w:space="0" w:color="auto"/>
            <w:left w:val="none" w:sz="0" w:space="0" w:color="auto"/>
            <w:bottom w:val="none" w:sz="0" w:space="0" w:color="auto"/>
            <w:right w:val="none" w:sz="0" w:space="0" w:color="auto"/>
          </w:divBdr>
        </w:div>
        <w:div w:id="1358778895">
          <w:marLeft w:val="0"/>
          <w:marRight w:val="0"/>
          <w:marTop w:val="0"/>
          <w:marBottom w:val="0"/>
          <w:divBdr>
            <w:top w:val="none" w:sz="0" w:space="0" w:color="auto"/>
            <w:left w:val="none" w:sz="0" w:space="0" w:color="auto"/>
            <w:bottom w:val="none" w:sz="0" w:space="0" w:color="auto"/>
            <w:right w:val="none" w:sz="0" w:space="0" w:color="auto"/>
          </w:divBdr>
        </w:div>
      </w:divsChild>
    </w:div>
    <w:div w:id="531189340">
      <w:bodyDiv w:val="1"/>
      <w:marLeft w:val="0"/>
      <w:marRight w:val="0"/>
      <w:marTop w:val="0"/>
      <w:marBottom w:val="0"/>
      <w:divBdr>
        <w:top w:val="none" w:sz="0" w:space="0" w:color="auto"/>
        <w:left w:val="none" w:sz="0" w:space="0" w:color="auto"/>
        <w:bottom w:val="none" w:sz="0" w:space="0" w:color="auto"/>
        <w:right w:val="none" w:sz="0" w:space="0" w:color="auto"/>
      </w:divBdr>
      <w:divsChild>
        <w:div w:id="936791561">
          <w:marLeft w:val="0"/>
          <w:marRight w:val="0"/>
          <w:marTop w:val="0"/>
          <w:marBottom w:val="0"/>
          <w:divBdr>
            <w:top w:val="none" w:sz="0" w:space="0" w:color="auto"/>
            <w:left w:val="none" w:sz="0" w:space="0" w:color="auto"/>
            <w:bottom w:val="none" w:sz="0" w:space="0" w:color="auto"/>
            <w:right w:val="none" w:sz="0" w:space="0" w:color="auto"/>
          </w:divBdr>
        </w:div>
        <w:div w:id="1611744805">
          <w:marLeft w:val="0"/>
          <w:marRight w:val="0"/>
          <w:marTop w:val="0"/>
          <w:marBottom w:val="0"/>
          <w:divBdr>
            <w:top w:val="none" w:sz="0" w:space="0" w:color="auto"/>
            <w:left w:val="none" w:sz="0" w:space="0" w:color="auto"/>
            <w:bottom w:val="none" w:sz="0" w:space="0" w:color="auto"/>
            <w:right w:val="none" w:sz="0" w:space="0" w:color="auto"/>
          </w:divBdr>
        </w:div>
      </w:divsChild>
    </w:div>
    <w:div w:id="564686642">
      <w:bodyDiv w:val="1"/>
      <w:marLeft w:val="0"/>
      <w:marRight w:val="0"/>
      <w:marTop w:val="0"/>
      <w:marBottom w:val="0"/>
      <w:divBdr>
        <w:top w:val="none" w:sz="0" w:space="0" w:color="auto"/>
        <w:left w:val="none" w:sz="0" w:space="0" w:color="auto"/>
        <w:bottom w:val="none" w:sz="0" w:space="0" w:color="auto"/>
        <w:right w:val="none" w:sz="0" w:space="0" w:color="auto"/>
      </w:divBdr>
      <w:divsChild>
        <w:div w:id="23481598">
          <w:marLeft w:val="640"/>
          <w:marRight w:val="0"/>
          <w:marTop w:val="0"/>
          <w:marBottom w:val="0"/>
          <w:divBdr>
            <w:top w:val="none" w:sz="0" w:space="0" w:color="auto"/>
            <w:left w:val="none" w:sz="0" w:space="0" w:color="auto"/>
            <w:bottom w:val="none" w:sz="0" w:space="0" w:color="auto"/>
            <w:right w:val="none" w:sz="0" w:space="0" w:color="auto"/>
          </w:divBdr>
        </w:div>
        <w:div w:id="42559199">
          <w:marLeft w:val="640"/>
          <w:marRight w:val="0"/>
          <w:marTop w:val="0"/>
          <w:marBottom w:val="0"/>
          <w:divBdr>
            <w:top w:val="none" w:sz="0" w:space="0" w:color="auto"/>
            <w:left w:val="none" w:sz="0" w:space="0" w:color="auto"/>
            <w:bottom w:val="none" w:sz="0" w:space="0" w:color="auto"/>
            <w:right w:val="none" w:sz="0" w:space="0" w:color="auto"/>
          </w:divBdr>
        </w:div>
        <w:div w:id="114906923">
          <w:marLeft w:val="640"/>
          <w:marRight w:val="0"/>
          <w:marTop w:val="0"/>
          <w:marBottom w:val="0"/>
          <w:divBdr>
            <w:top w:val="none" w:sz="0" w:space="0" w:color="auto"/>
            <w:left w:val="none" w:sz="0" w:space="0" w:color="auto"/>
            <w:bottom w:val="none" w:sz="0" w:space="0" w:color="auto"/>
            <w:right w:val="none" w:sz="0" w:space="0" w:color="auto"/>
          </w:divBdr>
        </w:div>
        <w:div w:id="122162966">
          <w:marLeft w:val="640"/>
          <w:marRight w:val="0"/>
          <w:marTop w:val="0"/>
          <w:marBottom w:val="0"/>
          <w:divBdr>
            <w:top w:val="none" w:sz="0" w:space="0" w:color="auto"/>
            <w:left w:val="none" w:sz="0" w:space="0" w:color="auto"/>
            <w:bottom w:val="none" w:sz="0" w:space="0" w:color="auto"/>
            <w:right w:val="none" w:sz="0" w:space="0" w:color="auto"/>
          </w:divBdr>
        </w:div>
        <w:div w:id="134493802">
          <w:marLeft w:val="640"/>
          <w:marRight w:val="0"/>
          <w:marTop w:val="0"/>
          <w:marBottom w:val="0"/>
          <w:divBdr>
            <w:top w:val="none" w:sz="0" w:space="0" w:color="auto"/>
            <w:left w:val="none" w:sz="0" w:space="0" w:color="auto"/>
            <w:bottom w:val="none" w:sz="0" w:space="0" w:color="auto"/>
            <w:right w:val="none" w:sz="0" w:space="0" w:color="auto"/>
          </w:divBdr>
        </w:div>
        <w:div w:id="143395068">
          <w:marLeft w:val="640"/>
          <w:marRight w:val="0"/>
          <w:marTop w:val="0"/>
          <w:marBottom w:val="0"/>
          <w:divBdr>
            <w:top w:val="none" w:sz="0" w:space="0" w:color="auto"/>
            <w:left w:val="none" w:sz="0" w:space="0" w:color="auto"/>
            <w:bottom w:val="none" w:sz="0" w:space="0" w:color="auto"/>
            <w:right w:val="none" w:sz="0" w:space="0" w:color="auto"/>
          </w:divBdr>
        </w:div>
        <w:div w:id="190922986">
          <w:marLeft w:val="640"/>
          <w:marRight w:val="0"/>
          <w:marTop w:val="0"/>
          <w:marBottom w:val="0"/>
          <w:divBdr>
            <w:top w:val="none" w:sz="0" w:space="0" w:color="auto"/>
            <w:left w:val="none" w:sz="0" w:space="0" w:color="auto"/>
            <w:bottom w:val="none" w:sz="0" w:space="0" w:color="auto"/>
            <w:right w:val="none" w:sz="0" w:space="0" w:color="auto"/>
          </w:divBdr>
        </w:div>
        <w:div w:id="220484851">
          <w:marLeft w:val="640"/>
          <w:marRight w:val="0"/>
          <w:marTop w:val="0"/>
          <w:marBottom w:val="0"/>
          <w:divBdr>
            <w:top w:val="none" w:sz="0" w:space="0" w:color="auto"/>
            <w:left w:val="none" w:sz="0" w:space="0" w:color="auto"/>
            <w:bottom w:val="none" w:sz="0" w:space="0" w:color="auto"/>
            <w:right w:val="none" w:sz="0" w:space="0" w:color="auto"/>
          </w:divBdr>
        </w:div>
        <w:div w:id="233585138">
          <w:marLeft w:val="640"/>
          <w:marRight w:val="0"/>
          <w:marTop w:val="0"/>
          <w:marBottom w:val="0"/>
          <w:divBdr>
            <w:top w:val="none" w:sz="0" w:space="0" w:color="auto"/>
            <w:left w:val="none" w:sz="0" w:space="0" w:color="auto"/>
            <w:bottom w:val="none" w:sz="0" w:space="0" w:color="auto"/>
            <w:right w:val="none" w:sz="0" w:space="0" w:color="auto"/>
          </w:divBdr>
        </w:div>
        <w:div w:id="268897563">
          <w:marLeft w:val="640"/>
          <w:marRight w:val="0"/>
          <w:marTop w:val="0"/>
          <w:marBottom w:val="0"/>
          <w:divBdr>
            <w:top w:val="none" w:sz="0" w:space="0" w:color="auto"/>
            <w:left w:val="none" w:sz="0" w:space="0" w:color="auto"/>
            <w:bottom w:val="none" w:sz="0" w:space="0" w:color="auto"/>
            <w:right w:val="none" w:sz="0" w:space="0" w:color="auto"/>
          </w:divBdr>
        </w:div>
        <w:div w:id="304092459">
          <w:marLeft w:val="640"/>
          <w:marRight w:val="0"/>
          <w:marTop w:val="0"/>
          <w:marBottom w:val="0"/>
          <w:divBdr>
            <w:top w:val="none" w:sz="0" w:space="0" w:color="auto"/>
            <w:left w:val="none" w:sz="0" w:space="0" w:color="auto"/>
            <w:bottom w:val="none" w:sz="0" w:space="0" w:color="auto"/>
            <w:right w:val="none" w:sz="0" w:space="0" w:color="auto"/>
          </w:divBdr>
        </w:div>
        <w:div w:id="316613799">
          <w:marLeft w:val="640"/>
          <w:marRight w:val="0"/>
          <w:marTop w:val="0"/>
          <w:marBottom w:val="0"/>
          <w:divBdr>
            <w:top w:val="none" w:sz="0" w:space="0" w:color="auto"/>
            <w:left w:val="none" w:sz="0" w:space="0" w:color="auto"/>
            <w:bottom w:val="none" w:sz="0" w:space="0" w:color="auto"/>
            <w:right w:val="none" w:sz="0" w:space="0" w:color="auto"/>
          </w:divBdr>
        </w:div>
        <w:div w:id="384989401">
          <w:marLeft w:val="640"/>
          <w:marRight w:val="0"/>
          <w:marTop w:val="0"/>
          <w:marBottom w:val="0"/>
          <w:divBdr>
            <w:top w:val="none" w:sz="0" w:space="0" w:color="auto"/>
            <w:left w:val="none" w:sz="0" w:space="0" w:color="auto"/>
            <w:bottom w:val="none" w:sz="0" w:space="0" w:color="auto"/>
            <w:right w:val="none" w:sz="0" w:space="0" w:color="auto"/>
          </w:divBdr>
        </w:div>
        <w:div w:id="438062054">
          <w:marLeft w:val="640"/>
          <w:marRight w:val="0"/>
          <w:marTop w:val="0"/>
          <w:marBottom w:val="0"/>
          <w:divBdr>
            <w:top w:val="none" w:sz="0" w:space="0" w:color="auto"/>
            <w:left w:val="none" w:sz="0" w:space="0" w:color="auto"/>
            <w:bottom w:val="none" w:sz="0" w:space="0" w:color="auto"/>
            <w:right w:val="none" w:sz="0" w:space="0" w:color="auto"/>
          </w:divBdr>
        </w:div>
        <w:div w:id="465659778">
          <w:marLeft w:val="640"/>
          <w:marRight w:val="0"/>
          <w:marTop w:val="0"/>
          <w:marBottom w:val="0"/>
          <w:divBdr>
            <w:top w:val="none" w:sz="0" w:space="0" w:color="auto"/>
            <w:left w:val="none" w:sz="0" w:space="0" w:color="auto"/>
            <w:bottom w:val="none" w:sz="0" w:space="0" w:color="auto"/>
            <w:right w:val="none" w:sz="0" w:space="0" w:color="auto"/>
          </w:divBdr>
        </w:div>
        <w:div w:id="479999746">
          <w:marLeft w:val="640"/>
          <w:marRight w:val="0"/>
          <w:marTop w:val="0"/>
          <w:marBottom w:val="0"/>
          <w:divBdr>
            <w:top w:val="none" w:sz="0" w:space="0" w:color="auto"/>
            <w:left w:val="none" w:sz="0" w:space="0" w:color="auto"/>
            <w:bottom w:val="none" w:sz="0" w:space="0" w:color="auto"/>
            <w:right w:val="none" w:sz="0" w:space="0" w:color="auto"/>
          </w:divBdr>
        </w:div>
        <w:div w:id="520433670">
          <w:marLeft w:val="640"/>
          <w:marRight w:val="0"/>
          <w:marTop w:val="0"/>
          <w:marBottom w:val="0"/>
          <w:divBdr>
            <w:top w:val="none" w:sz="0" w:space="0" w:color="auto"/>
            <w:left w:val="none" w:sz="0" w:space="0" w:color="auto"/>
            <w:bottom w:val="none" w:sz="0" w:space="0" w:color="auto"/>
            <w:right w:val="none" w:sz="0" w:space="0" w:color="auto"/>
          </w:divBdr>
        </w:div>
        <w:div w:id="564686344">
          <w:marLeft w:val="640"/>
          <w:marRight w:val="0"/>
          <w:marTop w:val="0"/>
          <w:marBottom w:val="0"/>
          <w:divBdr>
            <w:top w:val="none" w:sz="0" w:space="0" w:color="auto"/>
            <w:left w:val="none" w:sz="0" w:space="0" w:color="auto"/>
            <w:bottom w:val="none" w:sz="0" w:space="0" w:color="auto"/>
            <w:right w:val="none" w:sz="0" w:space="0" w:color="auto"/>
          </w:divBdr>
        </w:div>
        <w:div w:id="575089068">
          <w:marLeft w:val="640"/>
          <w:marRight w:val="0"/>
          <w:marTop w:val="0"/>
          <w:marBottom w:val="0"/>
          <w:divBdr>
            <w:top w:val="none" w:sz="0" w:space="0" w:color="auto"/>
            <w:left w:val="none" w:sz="0" w:space="0" w:color="auto"/>
            <w:bottom w:val="none" w:sz="0" w:space="0" w:color="auto"/>
            <w:right w:val="none" w:sz="0" w:space="0" w:color="auto"/>
          </w:divBdr>
        </w:div>
        <w:div w:id="582685490">
          <w:marLeft w:val="640"/>
          <w:marRight w:val="0"/>
          <w:marTop w:val="0"/>
          <w:marBottom w:val="0"/>
          <w:divBdr>
            <w:top w:val="none" w:sz="0" w:space="0" w:color="auto"/>
            <w:left w:val="none" w:sz="0" w:space="0" w:color="auto"/>
            <w:bottom w:val="none" w:sz="0" w:space="0" w:color="auto"/>
            <w:right w:val="none" w:sz="0" w:space="0" w:color="auto"/>
          </w:divBdr>
        </w:div>
        <w:div w:id="646083169">
          <w:marLeft w:val="640"/>
          <w:marRight w:val="0"/>
          <w:marTop w:val="0"/>
          <w:marBottom w:val="0"/>
          <w:divBdr>
            <w:top w:val="none" w:sz="0" w:space="0" w:color="auto"/>
            <w:left w:val="none" w:sz="0" w:space="0" w:color="auto"/>
            <w:bottom w:val="none" w:sz="0" w:space="0" w:color="auto"/>
            <w:right w:val="none" w:sz="0" w:space="0" w:color="auto"/>
          </w:divBdr>
        </w:div>
        <w:div w:id="705256353">
          <w:marLeft w:val="640"/>
          <w:marRight w:val="0"/>
          <w:marTop w:val="0"/>
          <w:marBottom w:val="0"/>
          <w:divBdr>
            <w:top w:val="none" w:sz="0" w:space="0" w:color="auto"/>
            <w:left w:val="none" w:sz="0" w:space="0" w:color="auto"/>
            <w:bottom w:val="none" w:sz="0" w:space="0" w:color="auto"/>
            <w:right w:val="none" w:sz="0" w:space="0" w:color="auto"/>
          </w:divBdr>
        </w:div>
        <w:div w:id="713383725">
          <w:marLeft w:val="640"/>
          <w:marRight w:val="0"/>
          <w:marTop w:val="0"/>
          <w:marBottom w:val="0"/>
          <w:divBdr>
            <w:top w:val="none" w:sz="0" w:space="0" w:color="auto"/>
            <w:left w:val="none" w:sz="0" w:space="0" w:color="auto"/>
            <w:bottom w:val="none" w:sz="0" w:space="0" w:color="auto"/>
            <w:right w:val="none" w:sz="0" w:space="0" w:color="auto"/>
          </w:divBdr>
        </w:div>
        <w:div w:id="745348631">
          <w:marLeft w:val="640"/>
          <w:marRight w:val="0"/>
          <w:marTop w:val="0"/>
          <w:marBottom w:val="0"/>
          <w:divBdr>
            <w:top w:val="none" w:sz="0" w:space="0" w:color="auto"/>
            <w:left w:val="none" w:sz="0" w:space="0" w:color="auto"/>
            <w:bottom w:val="none" w:sz="0" w:space="0" w:color="auto"/>
            <w:right w:val="none" w:sz="0" w:space="0" w:color="auto"/>
          </w:divBdr>
        </w:div>
        <w:div w:id="746271290">
          <w:marLeft w:val="640"/>
          <w:marRight w:val="0"/>
          <w:marTop w:val="0"/>
          <w:marBottom w:val="0"/>
          <w:divBdr>
            <w:top w:val="none" w:sz="0" w:space="0" w:color="auto"/>
            <w:left w:val="none" w:sz="0" w:space="0" w:color="auto"/>
            <w:bottom w:val="none" w:sz="0" w:space="0" w:color="auto"/>
            <w:right w:val="none" w:sz="0" w:space="0" w:color="auto"/>
          </w:divBdr>
        </w:div>
        <w:div w:id="748573615">
          <w:marLeft w:val="640"/>
          <w:marRight w:val="0"/>
          <w:marTop w:val="0"/>
          <w:marBottom w:val="0"/>
          <w:divBdr>
            <w:top w:val="none" w:sz="0" w:space="0" w:color="auto"/>
            <w:left w:val="none" w:sz="0" w:space="0" w:color="auto"/>
            <w:bottom w:val="none" w:sz="0" w:space="0" w:color="auto"/>
            <w:right w:val="none" w:sz="0" w:space="0" w:color="auto"/>
          </w:divBdr>
        </w:div>
        <w:div w:id="767041151">
          <w:marLeft w:val="640"/>
          <w:marRight w:val="0"/>
          <w:marTop w:val="0"/>
          <w:marBottom w:val="0"/>
          <w:divBdr>
            <w:top w:val="none" w:sz="0" w:space="0" w:color="auto"/>
            <w:left w:val="none" w:sz="0" w:space="0" w:color="auto"/>
            <w:bottom w:val="none" w:sz="0" w:space="0" w:color="auto"/>
            <w:right w:val="none" w:sz="0" w:space="0" w:color="auto"/>
          </w:divBdr>
        </w:div>
        <w:div w:id="801575067">
          <w:marLeft w:val="640"/>
          <w:marRight w:val="0"/>
          <w:marTop w:val="0"/>
          <w:marBottom w:val="0"/>
          <w:divBdr>
            <w:top w:val="none" w:sz="0" w:space="0" w:color="auto"/>
            <w:left w:val="none" w:sz="0" w:space="0" w:color="auto"/>
            <w:bottom w:val="none" w:sz="0" w:space="0" w:color="auto"/>
            <w:right w:val="none" w:sz="0" w:space="0" w:color="auto"/>
          </w:divBdr>
        </w:div>
        <w:div w:id="984702883">
          <w:marLeft w:val="640"/>
          <w:marRight w:val="0"/>
          <w:marTop w:val="0"/>
          <w:marBottom w:val="0"/>
          <w:divBdr>
            <w:top w:val="none" w:sz="0" w:space="0" w:color="auto"/>
            <w:left w:val="none" w:sz="0" w:space="0" w:color="auto"/>
            <w:bottom w:val="none" w:sz="0" w:space="0" w:color="auto"/>
            <w:right w:val="none" w:sz="0" w:space="0" w:color="auto"/>
          </w:divBdr>
        </w:div>
        <w:div w:id="996424651">
          <w:marLeft w:val="640"/>
          <w:marRight w:val="0"/>
          <w:marTop w:val="0"/>
          <w:marBottom w:val="0"/>
          <w:divBdr>
            <w:top w:val="none" w:sz="0" w:space="0" w:color="auto"/>
            <w:left w:val="none" w:sz="0" w:space="0" w:color="auto"/>
            <w:bottom w:val="none" w:sz="0" w:space="0" w:color="auto"/>
            <w:right w:val="none" w:sz="0" w:space="0" w:color="auto"/>
          </w:divBdr>
        </w:div>
        <w:div w:id="1010645995">
          <w:marLeft w:val="640"/>
          <w:marRight w:val="0"/>
          <w:marTop w:val="0"/>
          <w:marBottom w:val="0"/>
          <w:divBdr>
            <w:top w:val="none" w:sz="0" w:space="0" w:color="auto"/>
            <w:left w:val="none" w:sz="0" w:space="0" w:color="auto"/>
            <w:bottom w:val="none" w:sz="0" w:space="0" w:color="auto"/>
            <w:right w:val="none" w:sz="0" w:space="0" w:color="auto"/>
          </w:divBdr>
        </w:div>
        <w:div w:id="1012955292">
          <w:marLeft w:val="640"/>
          <w:marRight w:val="0"/>
          <w:marTop w:val="0"/>
          <w:marBottom w:val="0"/>
          <w:divBdr>
            <w:top w:val="none" w:sz="0" w:space="0" w:color="auto"/>
            <w:left w:val="none" w:sz="0" w:space="0" w:color="auto"/>
            <w:bottom w:val="none" w:sz="0" w:space="0" w:color="auto"/>
            <w:right w:val="none" w:sz="0" w:space="0" w:color="auto"/>
          </w:divBdr>
        </w:div>
        <w:div w:id="1119911881">
          <w:marLeft w:val="640"/>
          <w:marRight w:val="0"/>
          <w:marTop w:val="0"/>
          <w:marBottom w:val="0"/>
          <w:divBdr>
            <w:top w:val="none" w:sz="0" w:space="0" w:color="auto"/>
            <w:left w:val="none" w:sz="0" w:space="0" w:color="auto"/>
            <w:bottom w:val="none" w:sz="0" w:space="0" w:color="auto"/>
            <w:right w:val="none" w:sz="0" w:space="0" w:color="auto"/>
          </w:divBdr>
        </w:div>
        <w:div w:id="1155335621">
          <w:marLeft w:val="640"/>
          <w:marRight w:val="0"/>
          <w:marTop w:val="0"/>
          <w:marBottom w:val="0"/>
          <w:divBdr>
            <w:top w:val="none" w:sz="0" w:space="0" w:color="auto"/>
            <w:left w:val="none" w:sz="0" w:space="0" w:color="auto"/>
            <w:bottom w:val="none" w:sz="0" w:space="0" w:color="auto"/>
            <w:right w:val="none" w:sz="0" w:space="0" w:color="auto"/>
          </w:divBdr>
        </w:div>
        <w:div w:id="1171219189">
          <w:marLeft w:val="640"/>
          <w:marRight w:val="0"/>
          <w:marTop w:val="0"/>
          <w:marBottom w:val="0"/>
          <w:divBdr>
            <w:top w:val="none" w:sz="0" w:space="0" w:color="auto"/>
            <w:left w:val="none" w:sz="0" w:space="0" w:color="auto"/>
            <w:bottom w:val="none" w:sz="0" w:space="0" w:color="auto"/>
            <w:right w:val="none" w:sz="0" w:space="0" w:color="auto"/>
          </w:divBdr>
        </w:div>
        <w:div w:id="1174303568">
          <w:marLeft w:val="640"/>
          <w:marRight w:val="0"/>
          <w:marTop w:val="0"/>
          <w:marBottom w:val="0"/>
          <w:divBdr>
            <w:top w:val="none" w:sz="0" w:space="0" w:color="auto"/>
            <w:left w:val="none" w:sz="0" w:space="0" w:color="auto"/>
            <w:bottom w:val="none" w:sz="0" w:space="0" w:color="auto"/>
            <w:right w:val="none" w:sz="0" w:space="0" w:color="auto"/>
          </w:divBdr>
        </w:div>
        <w:div w:id="1188062115">
          <w:marLeft w:val="640"/>
          <w:marRight w:val="0"/>
          <w:marTop w:val="0"/>
          <w:marBottom w:val="0"/>
          <w:divBdr>
            <w:top w:val="none" w:sz="0" w:space="0" w:color="auto"/>
            <w:left w:val="none" w:sz="0" w:space="0" w:color="auto"/>
            <w:bottom w:val="none" w:sz="0" w:space="0" w:color="auto"/>
            <w:right w:val="none" w:sz="0" w:space="0" w:color="auto"/>
          </w:divBdr>
        </w:div>
        <w:div w:id="1197236284">
          <w:marLeft w:val="640"/>
          <w:marRight w:val="0"/>
          <w:marTop w:val="0"/>
          <w:marBottom w:val="0"/>
          <w:divBdr>
            <w:top w:val="none" w:sz="0" w:space="0" w:color="auto"/>
            <w:left w:val="none" w:sz="0" w:space="0" w:color="auto"/>
            <w:bottom w:val="none" w:sz="0" w:space="0" w:color="auto"/>
            <w:right w:val="none" w:sz="0" w:space="0" w:color="auto"/>
          </w:divBdr>
        </w:div>
        <w:div w:id="1224950515">
          <w:marLeft w:val="640"/>
          <w:marRight w:val="0"/>
          <w:marTop w:val="0"/>
          <w:marBottom w:val="0"/>
          <w:divBdr>
            <w:top w:val="none" w:sz="0" w:space="0" w:color="auto"/>
            <w:left w:val="none" w:sz="0" w:space="0" w:color="auto"/>
            <w:bottom w:val="none" w:sz="0" w:space="0" w:color="auto"/>
            <w:right w:val="none" w:sz="0" w:space="0" w:color="auto"/>
          </w:divBdr>
        </w:div>
        <w:div w:id="1249341891">
          <w:marLeft w:val="640"/>
          <w:marRight w:val="0"/>
          <w:marTop w:val="0"/>
          <w:marBottom w:val="0"/>
          <w:divBdr>
            <w:top w:val="none" w:sz="0" w:space="0" w:color="auto"/>
            <w:left w:val="none" w:sz="0" w:space="0" w:color="auto"/>
            <w:bottom w:val="none" w:sz="0" w:space="0" w:color="auto"/>
            <w:right w:val="none" w:sz="0" w:space="0" w:color="auto"/>
          </w:divBdr>
        </w:div>
        <w:div w:id="1252278517">
          <w:marLeft w:val="640"/>
          <w:marRight w:val="0"/>
          <w:marTop w:val="0"/>
          <w:marBottom w:val="0"/>
          <w:divBdr>
            <w:top w:val="none" w:sz="0" w:space="0" w:color="auto"/>
            <w:left w:val="none" w:sz="0" w:space="0" w:color="auto"/>
            <w:bottom w:val="none" w:sz="0" w:space="0" w:color="auto"/>
            <w:right w:val="none" w:sz="0" w:space="0" w:color="auto"/>
          </w:divBdr>
        </w:div>
        <w:div w:id="1258709627">
          <w:marLeft w:val="640"/>
          <w:marRight w:val="0"/>
          <w:marTop w:val="0"/>
          <w:marBottom w:val="0"/>
          <w:divBdr>
            <w:top w:val="none" w:sz="0" w:space="0" w:color="auto"/>
            <w:left w:val="none" w:sz="0" w:space="0" w:color="auto"/>
            <w:bottom w:val="none" w:sz="0" w:space="0" w:color="auto"/>
            <w:right w:val="none" w:sz="0" w:space="0" w:color="auto"/>
          </w:divBdr>
        </w:div>
        <w:div w:id="1298875222">
          <w:marLeft w:val="640"/>
          <w:marRight w:val="0"/>
          <w:marTop w:val="0"/>
          <w:marBottom w:val="0"/>
          <w:divBdr>
            <w:top w:val="none" w:sz="0" w:space="0" w:color="auto"/>
            <w:left w:val="none" w:sz="0" w:space="0" w:color="auto"/>
            <w:bottom w:val="none" w:sz="0" w:space="0" w:color="auto"/>
            <w:right w:val="none" w:sz="0" w:space="0" w:color="auto"/>
          </w:divBdr>
        </w:div>
        <w:div w:id="1299650373">
          <w:marLeft w:val="640"/>
          <w:marRight w:val="0"/>
          <w:marTop w:val="0"/>
          <w:marBottom w:val="0"/>
          <w:divBdr>
            <w:top w:val="none" w:sz="0" w:space="0" w:color="auto"/>
            <w:left w:val="none" w:sz="0" w:space="0" w:color="auto"/>
            <w:bottom w:val="none" w:sz="0" w:space="0" w:color="auto"/>
            <w:right w:val="none" w:sz="0" w:space="0" w:color="auto"/>
          </w:divBdr>
        </w:div>
        <w:div w:id="1311590946">
          <w:marLeft w:val="640"/>
          <w:marRight w:val="0"/>
          <w:marTop w:val="0"/>
          <w:marBottom w:val="0"/>
          <w:divBdr>
            <w:top w:val="none" w:sz="0" w:space="0" w:color="auto"/>
            <w:left w:val="none" w:sz="0" w:space="0" w:color="auto"/>
            <w:bottom w:val="none" w:sz="0" w:space="0" w:color="auto"/>
            <w:right w:val="none" w:sz="0" w:space="0" w:color="auto"/>
          </w:divBdr>
        </w:div>
        <w:div w:id="1350446752">
          <w:marLeft w:val="640"/>
          <w:marRight w:val="0"/>
          <w:marTop w:val="0"/>
          <w:marBottom w:val="0"/>
          <w:divBdr>
            <w:top w:val="none" w:sz="0" w:space="0" w:color="auto"/>
            <w:left w:val="none" w:sz="0" w:space="0" w:color="auto"/>
            <w:bottom w:val="none" w:sz="0" w:space="0" w:color="auto"/>
            <w:right w:val="none" w:sz="0" w:space="0" w:color="auto"/>
          </w:divBdr>
        </w:div>
        <w:div w:id="1361052289">
          <w:marLeft w:val="640"/>
          <w:marRight w:val="0"/>
          <w:marTop w:val="0"/>
          <w:marBottom w:val="0"/>
          <w:divBdr>
            <w:top w:val="none" w:sz="0" w:space="0" w:color="auto"/>
            <w:left w:val="none" w:sz="0" w:space="0" w:color="auto"/>
            <w:bottom w:val="none" w:sz="0" w:space="0" w:color="auto"/>
            <w:right w:val="none" w:sz="0" w:space="0" w:color="auto"/>
          </w:divBdr>
        </w:div>
        <w:div w:id="1373575497">
          <w:marLeft w:val="640"/>
          <w:marRight w:val="0"/>
          <w:marTop w:val="0"/>
          <w:marBottom w:val="0"/>
          <w:divBdr>
            <w:top w:val="none" w:sz="0" w:space="0" w:color="auto"/>
            <w:left w:val="none" w:sz="0" w:space="0" w:color="auto"/>
            <w:bottom w:val="none" w:sz="0" w:space="0" w:color="auto"/>
            <w:right w:val="none" w:sz="0" w:space="0" w:color="auto"/>
          </w:divBdr>
        </w:div>
        <w:div w:id="1387415176">
          <w:marLeft w:val="640"/>
          <w:marRight w:val="0"/>
          <w:marTop w:val="0"/>
          <w:marBottom w:val="0"/>
          <w:divBdr>
            <w:top w:val="none" w:sz="0" w:space="0" w:color="auto"/>
            <w:left w:val="none" w:sz="0" w:space="0" w:color="auto"/>
            <w:bottom w:val="none" w:sz="0" w:space="0" w:color="auto"/>
            <w:right w:val="none" w:sz="0" w:space="0" w:color="auto"/>
          </w:divBdr>
        </w:div>
        <w:div w:id="1411151009">
          <w:marLeft w:val="640"/>
          <w:marRight w:val="0"/>
          <w:marTop w:val="0"/>
          <w:marBottom w:val="0"/>
          <w:divBdr>
            <w:top w:val="none" w:sz="0" w:space="0" w:color="auto"/>
            <w:left w:val="none" w:sz="0" w:space="0" w:color="auto"/>
            <w:bottom w:val="none" w:sz="0" w:space="0" w:color="auto"/>
            <w:right w:val="none" w:sz="0" w:space="0" w:color="auto"/>
          </w:divBdr>
        </w:div>
        <w:div w:id="1464495685">
          <w:marLeft w:val="640"/>
          <w:marRight w:val="0"/>
          <w:marTop w:val="0"/>
          <w:marBottom w:val="0"/>
          <w:divBdr>
            <w:top w:val="none" w:sz="0" w:space="0" w:color="auto"/>
            <w:left w:val="none" w:sz="0" w:space="0" w:color="auto"/>
            <w:bottom w:val="none" w:sz="0" w:space="0" w:color="auto"/>
            <w:right w:val="none" w:sz="0" w:space="0" w:color="auto"/>
          </w:divBdr>
        </w:div>
        <w:div w:id="1468932786">
          <w:marLeft w:val="640"/>
          <w:marRight w:val="0"/>
          <w:marTop w:val="0"/>
          <w:marBottom w:val="0"/>
          <w:divBdr>
            <w:top w:val="none" w:sz="0" w:space="0" w:color="auto"/>
            <w:left w:val="none" w:sz="0" w:space="0" w:color="auto"/>
            <w:bottom w:val="none" w:sz="0" w:space="0" w:color="auto"/>
            <w:right w:val="none" w:sz="0" w:space="0" w:color="auto"/>
          </w:divBdr>
        </w:div>
        <w:div w:id="1472870239">
          <w:marLeft w:val="640"/>
          <w:marRight w:val="0"/>
          <w:marTop w:val="0"/>
          <w:marBottom w:val="0"/>
          <w:divBdr>
            <w:top w:val="none" w:sz="0" w:space="0" w:color="auto"/>
            <w:left w:val="none" w:sz="0" w:space="0" w:color="auto"/>
            <w:bottom w:val="none" w:sz="0" w:space="0" w:color="auto"/>
            <w:right w:val="none" w:sz="0" w:space="0" w:color="auto"/>
          </w:divBdr>
        </w:div>
        <w:div w:id="1508134453">
          <w:marLeft w:val="640"/>
          <w:marRight w:val="0"/>
          <w:marTop w:val="0"/>
          <w:marBottom w:val="0"/>
          <w:divBdr>
            <w:top w:val="none" w:sz="0" w:space="0" w:color="auto"/>
            <w:left w:val="none" w:sz="0" w:space="0" w:color="auto"/>
            <w:bottom w:val="none" w:sz="0" w:space="0" w:color="auto"/>
            <w:right w:val="none" w:sz="0" w:space="0" w:color="auto"/>
          </w:divBdr>
        </w:div>
        <w:div w:id="1574966016">
          <w:marLeft w:val="640"/>
          <w:marRight w:val="0"/>
          <w:marTop w:val="0"/>
          <w:marBottom w:val="0"/>
          <w:divBdr>
            <w:top w:val="none" w:sz="0" w:space="0" w:color="auto"/>
            <w:left w:val="none" w:sz="0" w:space="0" w:color="auto"/>
            <w:bottom w:val="none" w:sz="0" w:space="0" w:color="auto"/>
            <w:right w:val="none" w:sz="0" w:space="0" w:color="auto"/>
          </w:divBdr>
        </w:div>
        <w:div w:id="1589533505">
          <w:marLeft w:val="640"/>
          <w:marRight w:val="0"/>
          <w:marTop w:val="0"/>
          <w:marBottom w:val="0"/>
          <w:divBdr>
            <w:top w:val="none" w:sz="0" w:space="0" w:color="auto"/>
            <w:left w:val="none" w:sz="0" w:space="0" w:color="auto"/>
            <w:bottom w:val="none" w:sz="0" w:space="0" w:color="auto"/>
            <w:right w:val="none" w:sz="0" w:space="0" w:color="auto"/>
          </w:divBdr>
        </w:div>
        <w:div w:id="1590890990">
          <w:marLeft w:val="640"/>
          <w:marRight w:val="0"/>
          <w:marTop w:val="0"/>
          <w:marBottom w:val="0"/>
          <w:divBdr>
            <w:top w:val="none" w:sz="0" w:space="0" w:color="auto"/>
            <w:left w:val="none" w:sz="0" w:space="0" w:color="auto"/>
            <w:bottom w:val="none" w:sz="0" w:space="0" w:color="auto"/>
            <w:right w:val="none" w:sz="0" w:space="0" w:color="auto"/>
          </w:divBdr>
        </w:div>
        <w:div w:id="1604919787">
          <w:marLeft w:val="640"/>
          <w:marRight w:val="0"/>
          <w:marTop w:val="0"/>
          <w:marBottom w:val="0"/>
          <w:divBdr>
            <w:top w:val="none" w:sz="0" w:space="0" w:color="auto"/>
            <w:left w:val="none" w:sz="0" w:space="0" w:color="auto"/>
            <w:bottom w:val="none" w:sz="0" w:space="0" w:color="auto"/>
            <w:right w:val="none" w:sz="0" w:space="0" w:color="auto"/>
          </w:divBdr>
        </w:div>
        <w:div w:id="1633830704">
          <w:marLeft w:val="640"/>
          <w:marRight w:val="0"/>
          <w:marTop w:val="0"/>
          <w:marBottom w:val="0"/>
          <w:divBdr>
            <w:top w:val="none" w:sz="0" w:space="0" w:color="auto"/>
            <w:left w:val="none" w:sz="0" w:space="0" w:color="auto"/>
            <w:bottom w:val="none" w:sz="0" w:space="0" w:color="auto"/>
            <w:right w:val="none" w:sz="0" w:space="0" w:color="auto"/>
          </w:divBdr>
        </w:div>
        <w:div w:id="1638954255">
          <w:marLeft w:val="640"/>
          <w:marRight w:val="0"/>
          <w:marTop w:val="0"/>
          <w:marBottom w:val="0"/>
          <w:divBdr>
            <w:top w:val="none" w:sz="0" w:space="0" w:color="auto"/>
            <w:left w:val="none" w:sz="0" w:space="0" w:color="auto"/>
            <w:bottom w:val="none" w:sz="0" w:space="0" w:color="auto"/>
            <w:right w:val="none" w:sz="0" w:space="0" w:color="auto"/>
          </w:divBdr>
        </w:div>
        <w:div w:id="1652633660">
          <w:marLeft w:val="640"/>
          <w:marRight w:val="0"/>
          <w:marTop w:val="0"/>
          <w:marBottom w:val="0"/>
          <w:divBdr>
            <w:top w:val="none" w:sz="0" w:space="0" w:color="auto"/>
            <w:left w:val="none" w:sz="0" w:space="0" w:color="auto"/>
            <w:bottom w:val="none" w:sz="0" w:space="0" w:color="auto"/>
            <w:right w:val="none" w:sz="0" w:space="0" w:color="auto"/>
          </w:divBdr>
        </w:div>
        <w:div w:id="1653873097">
          <w:marLeft w:val="640"/>
          <w:marRight w:val="0"/>
          <w:marTop w:val="0"/>
          <w:marBottom w:val="0"/>
          <w:divBdr>
            <w:top w:val="none" w:sz="0" w:space="0" w:color="auto"/>
            <w:left w:val="none" w:sz="0" w:space="0" w:color="auto"/>
            <w:bottom w:val="none" w:sz="0" w:space="0" w:color="auto"/>
            <w:right w:val="none" w:sz="0" w:space="0" w:color="auto"/>
          </w:divBdr>
        </w:div>
        <w:div w:id="1655141441">
          <w:marLeft w:val="640"/>
          <w:marRight w:val="0"/>
          <w:marTop w:val="0"/>
          <w:marBottom w:val="0"/>
          <w:divBdr>
            <w:top w:val="none" w:sz="0" w:space="0" w:color="auto"/>
            <w:left w:val="none" w:sz="0" w:space="0" w:color="auto"/>
            <w:bottom w:val="none" w:sz="0" w:space="0" w:color="auto"/>
            <w:right w:val="none" w:sz="0" w:space="0" w:color="auto"/>
          </w:divBdr>
        </w:div>
        <w:div w:id="1655796980">
          <w:marLeft w:val="640"/>
          <w:marRight w:val="0"/>
          <w:marTop w:val="0"/>
          <w:marBottom w:val="0"/>
          <w:divBdr>
            <w:top w:val="none" w:sz="0" w:space="0" w:color="auto"/>
            <w:left w:val="none" w:sz="0" w:space="0" w:color="auto"/>
            <w:bottom w:val="none" w:sz="0" w:space="0" w:color="auto"/>
            <w:right w:val="none" w:sz="0" w:space="0" w:color="auto"/>
          </w:divBdr>
        </w:div>
        <w:div w:id="1657029613">
          <w:marLeft w:val="640"/>
          <w:marRight w:val="0"/>
          <w:marTop w:val="0"/>
          <w:marBottom w:val="0"/>
          <w:divBdr>
            <w:top w:val="none" w:sz="0" w:space="0" w:color="auto"/>
            <w:left w:val="none" w:sz="0" w:space="0" w:color="auto"/>
            <w:bottom w:val="none" w:sz="0" w:space="0" w:color="auto"/>
            <w:right w:val="none" w:sz="0" w:space="0" w:color="auto"/>
          </w:divBdr>
        </w:div>
        <w:div w:id="1668703067">
          <w:marLeft w:val="640"/>
          <w:marRight w:val="0"/>
          <w:marTop w:val="0"/>
          <w:marBottom w:val="0"/>
          <w:divBdr>
            <w:top w:val="none" w:sz="0" w:space="0" w:color="auto"/>
            <w:left w:val="none" w:sz="0" w:space="0" w:color="auto"/>
            <w:bottom w:val="none" w:sz="0" w:space="0" w:color="auto"/>
            <w:right w:val="none" w:sz="0" w:space="0" w:color="auto"/>
          </w:divBdr>
        </w:div>
        <w:div w:id="1686247018">
          <w:marLeft w:val="640"/>
          <w:marRight w:val="0"/>
          <w:marTop w:val="0"/>
          <w:marBottom w:val="0"/>
          <w:divBdr>
            <w:top w:val="none" w:sz="0" w:space="0" w:color="auto"/>
            <w:left w:val="none" w:sz="0" w:space="0" w:color="auto"/>
            <w:bottom w:val="none" w:sz="0" w:space="0" w:color="auto"/>
            <w:right w:val="none" w:sz="0" w:space="0" w:color="auto"/>
          </w:divBdr>
        </w:div>
        <w:div w:id="1707019884">
          <w:marLeft w:val="640"/>
          <w:marRight w:val="0"/>
          <w:marTop w:val="0"/>
          <w:marBottom w:val="0"/>
          <w:divBdr>
            <w:top w:val="none" w:sz="0" w:space="0" w:color="auto"/>
            <w:left w:val="none" w:sz="0" w:space="0" w:color="auto"/>
            <w:bottom w:val="none" w:sz="0" w:space="0" w:color="auto"/>
            <w:right w:val="none" w:sz="0" w:space="0" w:color="auto"/>
          </w:divBdr>
        </w:div>
        <w:div w:id="1716923380">
          <w:marLeft w:val="640"/>
          <w:marRight w:val="0"/>
          <w:marTop w:val="0"/>
          <w:marBottom w:val="0"/>
          <w:divBdr>
            <w:top w:val="none" w:sz="0" w:space="0" w:color="auto"/>
            <w:left w:val="none" w:sz="0" w:space="0" w:color="auto"/>
            <w:bottom w:val="none" w:sz="0" w:space="0" w:color="auto"/>
            <w:right w:val="none" w:sz="0" w:space="0" w:color="auto"/>
          </w:divBdr>
        </w:div>
        <w:div w:id="1751540438">
          <w:marLeft w:val="640"/>
          <w:marRight w:val="0"/>
          <w:marTop w:val="0"/>
          <w:marBottom w:val="0"/>
          <w:divBdr>
            <w:top w:val="none" w:sz="0" w:space="0" w:color="auto"/>
            <w:left w:val="none" w:sz="0" w:space="0" w:color="auto"/>
            <w:bottom w:val="none" w:sz="0" w:space="0" w:color="auto"/>
            <w:right w:val="none" w:sz="0" w:space="0" w:color="auto"/>
          </w:divBdr>
        </w:div>
        <w:div w:id="1755780270">
          <w:marLeft w:val="640"/>
          <w:marRight w:val="0"/>
          <w:marTop w:val="0"/>
          <w:marBottom w:val="0"/>
          <w:divBdr>
            <w:top w:val="none" w:sz="0" w:space="0" w:color="auto"/>
            <w:left w:val="none" w:sz="0" w:space="0" w:color="auto"/>
            <w:bottom w:val="none" w:sz="0" w:space="0" w:color="auto"/>
            <w:right w:val="none" w:sz="0" w:space="0" w:color="auto"/>
          </w:divBdr>
        </w:div>
        <w:div w:id="1778870603">
          <w:marLeft w:val="640"/>
          <w:marRight w:val="0"/>
          <w:marTop w:val="0"/>
          <w:marBottom w:val="0"/>
          <w:divBdr>
            <w:top w:val="none" w:sz="0" w:space="0" w:color="auto"/>
            <w:left w:val="none" w:sz="0" w:space="0" w:color="auto"/>
            <w:bottom w:val="none" w:sz="0" w:space="0" w:color="auto"/>
            <w:right w:val="none" w:sz="0" w:space="0" w:color="auto"/>
          </w:divBdr>
        </w:div>
        <w:div w:id="1799225657">
          <w:marLeft w:val="640"/>
          <w:marRight w:val="0"/>
          <w:marTop w:val="0"/>
          <w:marBottom w:val="0"/>
          <w:divBdr>
            <w:top w:val="none" w:sz="0" w:space="0" w:color="auto"/>
            <w:left w:val="none" w:sz="0" w:space="0" w:color="auto"/>
            <w:bottom w:val="none" w:sz="0" w:space="0" w:color="auto"/>
            <w:right w:val="none" w:sz="0" w:space="0" w:color="auto"/>
          </w:divBdr>
        </w:div>
        <w:div w:id="1819883416">
          <w:marLeft w:val="640"/>
          <w:marRight w:val="0"/>
          <w:marTop w:val="0"/>
          <w:marBottom w:val="0"/>
          <w:divBdr>
            <w:top w:val="none" w:sz="0" w:space="0" w:color="auto"/>
            <w:left w:val="none" w:sz="0" w:space="0" w:color="auto"/>
            <w:bottom w:val="none" w:sz="0" w:space="0" w:color="auto"/>
            <w:right w:val="none" w:sz="0" w:space="0" w:color="auto"/>
          </w:divBdr>
        </w:div>
        <w:div w:id="1906840952">
          <w:marLeft w:val="640"/>
          <w:marRight w:val="0"/>
          <w:marTop w:val="0"/>
          <w:marBottom w:val="0"/>
          <w:divBdr>
            <w:top w:val="none" w:sz="0" w:space="0" w:color="auto"/>
            <w:left w:val="none" w:sz="0" w:space="0" w:color="auto"/>
            <w:bottom w:val="none" w:sz="0" w:space="0" w:color="auto"/>
            <w:right w:val="none" w:sz="0" w:space="0" w:color="auto"/>
          </w:divBdr>
        </w:div>
        <w:div w:id="1918125092">
          <w:marLeft w:val="640"/>
          <w:marRight w:val="0"/>
          <w:marTop w:val="0"/>
          <w:marBottom w:val="0"/>
          <w:divBdr>
            <w:top w:val="none" w:sz="0" w:space="0" w:color="auto"/>
            <w:left w:val="none" w:sz="0" w:space="0" w:color="auto"/>
            <w:bottom w:val="none" w:sz="0" w:space="0" w:color="auto"/>
            <w:right w:val="none" w:sz="0" w:space="0" w:color="auto"/>
          </w:divBdr>
        </w:div>
        <w:div w:id="1921595108">
          <w:marLeft w:val="640"/>
          <w:marRight w:val="0"/>
          <w:marTop w:val="0"/>
          <w:marBottom w:val="0"/>
          <w:divBdr>
            <w:top w:val="none" w:sz="0" w:space="0" w:color="auto"/>
            <w:left w:val="none" w:sz="0" w:space="0" w:color="auto"/>
            <w:bottom w:val="none" w:sz="0" w:space="0" w:color="auto"/>
            <w:right w:val="none" w:sz="0" w:space="0" w:color="auto"/>
          </w:divBdr>
        </w:div>
        <w:div w:id="1941404786">
          <w:marLeft w:val="640"/>
          <w:marRight w:val="0"/>
          <w:marTop w:val="0"/>
          <w:marBottom w:val="0"/>
          <w:divBdr>
            <w:top w:val="none" w:sz="0" w:space="0" w:color="auto"/>
            <w:left w:val="none" w:sz="0" w:space="0" w:color="auto"/>
            <w:bottom w:val="none" w:sz="0" w:space="0" w:color="auto"/>
            <w:right w:val="none" w:sz="0" w:space="0" w:color="auto"/>
          </w:divBdr>
        </w:div>
        <w:div w:id="1950121881">
          <w:marLeft w:val="640"/>
          <w:marRight w:val="0"/>
          <w:marTop w:val="0"/>
          <w:marBottom w:val="0"/>
          <w:divBdr>
            <w:top w:val="none" w:sz="0" w:space="0" w:color="auto"/>
            <w:left w:val="none" w:sz="0" w:space="0" w:color="auto"/>
            <w:bottom w:val="none" w:sz="0" w:space="0" w:color="auto"/>
            <w:right w:val="none" w:sz="0" w:space="0" w:color="auto"/>
          </w:divBdr>
        </w:div>
        <w:div w:id="1951814617">
          <w:marLeft w:val="640"/>
          <w:marRight w:val="0"/>
          <w:marTop w:val="0"/>
          <w:marBottom w:val="0"/>
          <w:divBdr>
            <w:top w:val="none" w:sz="0" w:space="0" w:color="auto"/>
            <w:left w:val="none" w:sz="0" w:space="0" w:color="auto"/>
            <w:bottom w:val="none" w:sz="0" w:space="0" w:color="auto"/>
            <w:right w:val="none" w:sz="0" w:space="0" w:color="auto"/>
          </w:divBdr>
        </w:div>
        <w:div w:id="1980455944">
          <w:marLeft w:val="640"/>
          <w:marRight w:val="0"/>
          <w:marTop w:val="0"/>
          <w:marBottom w:val="0"/>
          <w:divBdr>
            <w:top w:val="none" w:sz="0" w:space="0" w:color="auto"/>
            <w:left w:val="none" w:sz="0" w:space="0" w:color="auto"/>
            <w:bottom w:val="none" w:sz="0" w:space="0" w:color="auto"/>
            <w:right w:val="none" w:sz="0" w:space="0" w:color="auto"/>
          </w:divBdr>
        </w:div>
        <w:div w:id="1982270797">
          <w:marLeft w:val="640"/>
          <w:marRight w:val="0"/>
          <w:marTop w:val="0"/>
          <w:marBottom w:val="0"/>
          <w:divBdr>
            <w:top w:val="none" w:sz="0" w:space="0" w:color="auto"/>
            <w:left w:val="none" w:sz="0" w:space="0" w:color="auto"/>
            <w:bottom w:val="none" w:sz="0" w:space="0" w:color="auto"/>
            <w:right w:val="none" w:sz="0" w:space="0" w:color="auto"/>
          </w:divBdr>
        </w:div>
        <w:div w:id="1985354562">
          <w:marLeft w:val="640"/>
          <w:marRight w:val="0"/>
          <w:marTop w:val="0"/>
          <w:marBottom w:val="0"/>
          <w:divBdr>
            <w:top w:val="none" w:sz="0" w:space="0" w:color="auto"/>
            <w:left w:val="none" w:sz="0" w:space="0" w:color="auto"/>
            <w:bottom w:val="none" w:sz="0" w:space="0" w:color="auto"/>
            <w:right w:val="none" w:sz="0" w:space="0" w:color="auto"/>
          </w:divBdr>
        </w:div>
        <w:div w:id="1993288603">
          <w:marLeft w:val="640"/>
          <w:marRight w:val="0"/>
          <w:marTop w:val="0"/>
          <w:marBottom w:val="0"/>
          <w:divBdr>
            <w:top w:val="none" w:sz="0" w:space="0" w:color="auto"/>
            <w:left w:val="none" w:sz="0" w:space="0" w:color="auto"/>
            <w:bottom w:val="none" w:sz="0" w:space="0" w:color="auto"/>
            <w:right w:val="none" w:sz="0" w:space="0" w:color="auto"/>
          </w:divBdr>
        </w:div>
        <w:div w:id="2005737328">
          <w:marLeft w:val="640"/>
          <w:marRight w:val="0"/>
          <w:marTop w:val="0"/>
          <w:marBottom w:val="0"/>
          <w:divBdr>
            <w:top w:val="none" w:sz="0" w:space="0" w:color="auto"/>
            <w:left w:val="none" w:sz="0" w:space="0" w:color="auto"/>
            <w:bottom w:val="none" w:sz="0" w:space="0" w:color="auto"/>
            <w:right w:val="none" w:sz="0" w:space="0" w:color="auto"/>
          </w:divBdr>
        </w:div>
        <w:div w:id="2045326728">
          <w:marLeft w:val="640"/>
          <w:marRight w:val="0"/>
          <w:marTop w:val="0"/>
          <w:marBottom w:val="0"/>
          <w:divBdr>
            <w:top w:val="none" w:sz="0" w:space="0" w:color="auto"/>
            <w:left w:val="none" w:sz="0" w:space="0" w:color="auto"/>
            <w:bottom w:val="none" w:sz="0" w:space="0" w:color="auto"/>
            <w:right w:val="none" w:sz="0" w:space="0" w:color="auto"/>
          </w:divBdr>
        </w:div>
        <w:div w:id="2069646159">
          <w:marLeft w:val="640"/>
          <w:marRight w:val="0"/>
          <w:marTop w:val="0"/>
          <w:marBottom w:val="0"/>
          <w:divBdr>
            <w:top w:val="none" w:sz="0" w:space="0" w:color="auto"/>
            <w:left w:val="none" w:sz="0" w:space="0" w:color="auto"/>
            <w:bottom w:val="none" w:sz="0" w:space="0" w:color="auto"/>
            <w:right w:val="none" w:sz="0" w:space="0" w:color="auto"/>
          </w:divBdr>
        </w:div>
        <w:div w:id="2106806366">
          <w:marLeft w:val="640"/>
          <w:marRight w:val="0"/>
          <w:marTop w:val="0"/>
          <w:marBottom w:val="0"/>
          <w:divBdr>
            <w:top w:val="none" w:sz="0" w:space="0" w:color="auto"/>
            <w:left w:val="none" w:sz="0" w:space="0" w:color="auto"/>
            <w:bottom w:val="none" w:sz="0" w:space="0" w:color="auto"/>
            <w:right w:val="none" w:sz="0" w:space="0" w:color="auto"/>
          </w:divBdr>
        </w:div>
        <w:div w:id="2145734091">
          <w:marLeft w:val="640"/>
          <w:marRight w:val="0"/>
          <w:marTop w:val="0"/>
          <w:marBottom w:val="0"/>
          <w:divBdr>
            <w:top w:val="none" w:sz="0" w:space="0" w:color="auto"/>
            <w:left w:val="none" w:sz="0" w:space="0" w:color="auto"/>
            <w:bottom w:val="none" w:sz="0" w:space="0" w:color="auto"/>
            <w:right w:val="none" w:sz="0" w:space="0" w:color="auto"/>
          </w:divBdr>
        </w:div>
      </w:divsChild>
    </w:div>
    <w:div w:id="575752458">
      <w:bodyDiv w:val="1"/>
      <w:marLeft w:val="0"/>
      <w:marRight w:val="0"/>
      <w:marTop w:val="0"/>
      <w:marBottom w:val="0"/>
      <w:divBdr>
        <w:top w:val="none" w:sz="0" w:space="0" w:color="auto"/>
        <w:left w:val="none" w:sz="0" w:space="0" w:color="auto"/>
        <w:bottom w:val="none" w:sz="0" w:space="0" w:color="auto"/>
        <w:right w:val="none" w:sz="0" w:space="0" w:color="auto"/>
      </w:divBdr>
    </w:div>
    <w:div w:id="583609439">
      <w:bodyDiv w:val="1"/>
      <w:marLeft w:val="0"/>
      <w:marRight w:val="0"/>
      <w:marTop w:val="0"/>
      <w:marBottom w:val="0"/>
      <w:divBdr>
        <w:top w:val="none" w:sz="0" w:space="0" w:color="auto"/>
        <w:left w:val="none" w:sz="0" w:space="0" w:color="auto"/>
        <w:bottom w:val="none" w:sz="0" w:space="0" w:color="auto"/>
        <w:right w:val="none" w:sz="0" w:space="0" w:color="auto"/>
      </w:divBdr>
      <w:divsChild>
        <w:div w:id="138616805">
          <w:marLeft w:val="1080"/>
          <w:marRight w:val="0"/>
          <w:marTop w:val="100"/>
          <w:marBottom w:val="0"/>
          <w:divBdr>
            <w:top w:val="none" w:sz="0" w:space="0" w:color="auto"/>
            <w:left w:val="none" w:sz="0" w:space="0" w:color="auto"/>
            <w:bottom w:val="none" w:sz="0" w:space="0" w:color="auto"/>
            <w:right w:val="none" w:sz="0" w:space="0" w:color="auto"/>
          </w:divBdr>
        </w:div>
        <w:div w:id="451284554">
          <w:marLeft w:val="1080"/>
          <w:marRight w:val="0"/>
          <w:marTop w:val="100"/>
          <w:marBottom w:val="0"/>
          <w:divBdr>
            <w:top w:val="none" w:sz="0" w:space="0" w:color="auto"/>
            <w:left w:val="none" w:sz="0" w:space="0" w:color="auto"/>
            <w:bottom w:val="none" w:sz="0" w:space="0" w:color="auto"/>
            <w:right w:val="none" w:sz="0" w:space="0" w:color="auto"/>
          </w:divBdr>
        </w:div>
        <w:div w:id="1385443337">
          <w:marLeft w:val="1080"/>
          <w:marRight w:val="0"/>
          <w:marTop w:val="100"/>
          <w:marBottom w:val="0"/>
          <w:divBdr>
            <w:top w:val="none" w:sz="0" w:space="0" w:color="auto"/>
            <w:left w:val="none" w:sz="0" w:space="0" w:color="auto"/>
            <w:bottom w:val="none" w:sz="0" w:space="0" w:color="auto"/>
            <w:right w:val="none" w:sz="0" w:space="0" w:color="auto"/>
          </w:divBdr>
        </w:div>
        <w:div w:id="1467818243">
          <w:marLeft w:val="1080"/>
          <w:marRight w:val="0"/>
          <w:marTop w:val="100"/>
          <w:marBottom w:val="0"/>
          <w:divBdr>
            <w:top w:val="none" w:sz="0" w:space="0" w:color="auto"/>
            <w:left w:val="none" w:sz="0" w:space="0" w:color="auto"/>
            <w:bottom w:val="none" w:sz="0" w:space="0" w:color="auto"/>
            <w:right w:val="none" w:sz="0" w:space="0" w:color="auto"/>
          </w:divBdr>
        </w:div>
        <w:div w:id="1975598714">
          <w:marLeft w:val="1080"/>
          <w:marRight w:val="0"/>
          <w:marTop w:val="100"/>
          <w:marBottom w:val="0"/>
          <w:divBdr>
            <w:top w:val="none" w:sz="0" w:space="0" w:color="auto"/>
            <w:left w:val="none" w:sz="0" w:space="0" w:color="auto"/>
            <w:bottom w:val="none" w:sz="0" w:space="0" w:color="auto"/>
            <w:right w:val="none" w:sz="0" w:space="0" w:color="auto"/>
          </w:divBdr>
        </w:div>
        <w:div w:id="2092968703">
          <w:marLeft w:val="1080"/>
          <w:marRight w:val="0"/>
          <w:marTop w:val="100"/>
          <w:marBottom w:val="0"/>
          <w:divBdr>
            <w:top w:val="none" w:sz="0" w:space="0" w:color="auto"/>
            <w:left w:val="none" w:sz="0" w:space="0" w:color="auto"/>
            <w:bottom w:val="none" w:sz="0" w:space="0" w:color="auto"/>
            <w:right w:val="none" w:sz="0" w:space="0" w:color="auto"/>
          </w:divBdr>
        </w:div>
      </w:divsChild>
    </w:div>
    <w:div w:id="613051655">
      <w:bodyDiv w:val="1"/>
      <w:marLeft w:val="0"/>
      <w:marRight w:val="0"/>
      <w:marTop w:val="0"/>
      <w:marBottom w:val="0"/>
      <w:divBdr>
        <w:top w:val="none" w:sz="0" w:space="0" w:color="auto"/>
        <w:left w:val="none" w:sz="0" w:space="0" w:color="auto"/>
        <w:bottom w:val="none" w:sz="0" w:space="0" w:color="auto"/>
        <w:right w:val="none" w:sz="0" w:space="0" w:color="auto"/>
      </w:divBdr>
      <w:divsChild>
        <w:div w:id="16930815">
          <w:marLeft w:val="640"/>
          <w:marRight w:val="0"/>
          <w:marTop w:val="0"/>
          <w:marBottom w:val="0"/>
          <w:divBdr>
            <w:top w:val="none" w:sz="0" w:space="0" w:color="auto"/>
            <w:left w:val="none" w:sz="0" w:space="0" w:color="auto"/>
            <w:bottom w:val="none" w:sz="0" w:space="0" w:color="auto"/>
            <w:right w:val="none" w:sz="0" w:space="0" w:color="auto"/>
          </w:divBdr>
        </w:div>
        <w:div w:id="17126872">
          <w:marLeft w:val="640"/>
          <w:marRight w:val="0"/>
          <w:marTop w:val="0"/>
          <w:marBottom w:val="0"/>
          <w:divBdr>
            <w:top w:val="none" w:sz="0" w:space="0" w:color="auto"/>
            <w:left w:val="none" w:sz="0" w:space="0" w:color="auto"/>
            <w:bottom w:val="none" w:sz="0" w:space="0" w:color="auto"/>
            <w:right w:val="none" w:sz="0" w:space="0" w:color="auto"/>
          </w:divBdr>
        </w:div>
        <w:div w:id="66808847">
          <w:marLeft w:val="640"/>
          <w:marRight w:val="0"/>
          <w:marTop w:val="0"/>
          <w:marBottom w:val="0"/>
          <w:divBdr>
            <w:top w:val="none" w:sz="0" w:space="0" w:color="auto"/>
            <w:left w:val="none" w:sz="0" w:space="0" w:color="auto"/>
            <w:bottom w:val="none" w:sz="0" w:space="0" w:color="auto"/>
            <w:right w:val="none" w:sz="0" w:space="0" w:color="auto"/>
          </w:divBdr>
        </w:div>
        <w:div w:id="106897785">
          <w:marLeft w:val="640"/>
          <w:marRight w:val="0"/>
          <w:marTop w:val="0"/>
          <w:marBottom w:val="0"/>
          <w:divBdr>
            <w:top w:val="none" w:sz="0" w:space="0" w:color="auto"/>
            <w:left w:val="none" w:sz="0" w:space="0" w:color="auto"/>
            <w:bottom w:val="none" w:sz="0" w:space="0" w:color="auto"/>
            <w:right w:val="none" w:sz="0" w:space="0" w:color="auto"/>
          </w:divBdr>
        </w:div>
        <w:div w:id="169561471">
          <w:marLeft w:val="640"/>
          <w:marRight w:val="0"/>
          <w:marTop w:val="0"/>
          <w:marBottom w:val="0"/>
          <w:divBdr>
            <w:top w:val="none" w:sz="0" w:space="0" w:color="auto"/>
            <w:left w:val="none" w:sz="0" w:space="0" w:color="auto"/>
            <w:bottom w:val="none" w:sz="0" w:space="0" w:color="auto"/>
            <w:right w:val="none" w:sz="0" w:space="0" w:color="auto"/>
          </w:divBdr>
        </w:div>
        <w:div w:id="205458289">
          <w:marLeft w:val="640"/>
          <w:marRight w:val="0"/>
          <w:marTop w:val="0"/>
          <w:marBottom w:val="0"/>
          <w:divBdr>
            <w:top w:val="none" w:sz="0" w:space="0" w:color="auto"/>
            <w:left w:val="none" w:sz="0" w:space="0" w:color="auto"/>
            <w:bottom w:val="none" w:sz="0" w:space="0" w:color="auto"/>
            <w:right w:val="none" w:sz="0" w:space="0" w:color="auto"/>
          </w:divBdr>
        </w:div>
        <w:div w:id="219901615">
          <w:marLeft w:val="640"/>
          <w:marRight w:val="0"/>
          <w:marTop w:val="0"/>
          <w:marBottom w:val="0"/>
          <w:divBdr>
            <w:top w:val="none" w:sz="0" w:space="0" w:color="auto"/>
            <w:left w:val="none" w:sz="0" w:space="0" w:color="auto"/>
            <w:bottom w:val="none" w:sz="0" w:space="0" w:color="auto"/>
            <w:right w:val="none" w:sz="0" w:space="0" w:color="auto"/>
          </w:divBdr>
        </w:div>
        <w:div w:id="248077695">
          <w:marLeft w:val="640"/>
          <w:marRight w:val="0"/>
          <w:marTop w:val="0"/>
          <w:marBottom w:val="0"/>
          <w:divBdr>
            <w:top w:val="none" w:sz="0" w:space="0" w:color="auto"/>
            <w:left w:val="none" w:sz="0" w:space="0" w:color="auto"/>
            <w:bottom w:val="none" w:sz="0" w:space="0" w:color="auto"/>
            <w:right w:val="none" w:sz="0" w:space="0" w:color="auto"/>
          </w:divBdr>
        </w:div>
        <w:div w:id="248579956">
          <w:marLeft w:val="640"/>
          <w:marRight w:val="0"/>
          <w:marTop w:val="0"/>
          <w:marBottom w:val="0"/>
          <w:divBdr>
            <w:top w:val="none" w:sz="0" w:space="0" w:color="auto"/>
            <w:left w:val="none" w:sz="0" w:space="0" w:color="auto"/>
            <w:bottom w:val="none" w:sz="0" w:space="0" w:color="auto"/>
            <w:right w:val="none" w:sz="0" w:space="0" w:color="auto"/>
          </w:divBdr>
        </w:div>
        <w:div w:id="264271888">
          <w:marLeft w:val="640"/>
          <w:marRight w:val="0"/>
          <w:marTop w:val="0"/>
          <w:marBottom w:val="0"/>
          <w:divBdr>
            <w:top w:val="none" w:sz="0" w:space="0" w:color="auto"/>
            <w:left w:val="none" w:sz="0" w:space="0" w:color="auto"/>
            <w:bottom w:val="none" w:sz="0" w:space="0" w:color="auto"/>
            <w:right w:val="none" w:sz="0" w:space="0" w:color="auto"/>
          </w:divBdr>
        </w:div>
        <w:div w:id="287707199">
          <w:marLeft w:val="640"/>
          <w:marRight w:val="0"/>
          <w:marTop w:val="0"/>
          <w:marBottom w:val="0"/>
          <w:divBdr>
            <w:top w:val="none" w:sz="0" w:space="0" w:color="auto"/>
            <w:left w:val="none" w:sz="0" w:space="0" w:color="auto"/>
            <w:bottom w:val="none" w:sz="0" w:space="0" w:color="auto"/>
            <w:right w:val="none" w:sz="0" w:space="0" w:color="auto"/>
          </w:divBdr>
        </w:div>
        <w:div w:id="352924626">
          <w:marLeft w:val="640"/>
          <w:marRight w:val="0"/>
          <w:marTop w:val="0"/>
          <w:marBottom w:val="0"/>
          <w:divBdr>
            <w:top w:val="none" w:sz="0" w:space="0" w:color="auto"/>
            <w:left w:val="none" w:sz="0" w:space="0" w:color="auto"/>
            <w:bottom w:val="none" w:sz="0" w:space="0" w:color="auto"/>
            <w:right w:val="none" w:sz="0" w:space="0" w:color="auto"/>
          </w:divBdr>
        </w:div>
        <w:div w:id="373896617">
          <w:marLeft w:val="640"/>
          <w:marRight w:val="0"/>
          <w:marTop w:val="0"/>
          <w:marBottom w:val="0"/>
          <w:divBdr>
            <w:top w:val="none" w:sz="0" w:space="0" w:color="auto"/>
            <w:left w:val="none" w:sz="0" w:space="0" w:color="auto"/>
            <w:bottom w:val="none" w:sz="0" w:space="0" w:color="auto"/>
            <w:right w:val="none" w:sz="0" w:space="0" w:color="auto"/>
          </w:divBdr>
        </w:div>
        <w:div w:id="380714237">
          <w:marLeft w:val="640"/>
          <w:marRight w:val="0"/>
          <w:marTop w:val="0"/>
          <w:marBottom w:val="0"/>
          <w:divBdr>
            <w:top w:val="none" w:sz="0" w:space="0" w:color="auto"/>
            <w:left w:val="none" w:sz="0" w:space="0" w:color="auto"/>
            <w:bottom w:val="none" w:sz="0" w:space="0" w:color="auto"/>
            <w:right w:val="none" w:sz="0" w:space="0" w:color="auto"/>
          </w:divBdr>
        </w:div>
        <w:div w:id="411394329">
          <w:marLeft w:val="640"/>
          <w:marRight w:val="0"/>
          <w:marTop w:val="0"/>
          <w:marBottom w:val="0"/>
          <w:divBdr>
            <w:top w:val="none" w:sz="0" w:space="0" w:color="auto"/>
            <w:left w:val="none" w:sz="0" w:space="0" w:color="auto"/>
            <w:bottom w:val="none" w:sz="0" w:space="0" w:color="auto"/>
            <w:right w:val="none" w:sz="0" w:space="0" w:color="auto"/>
          </w:divBdr>
        </w:div>
        <w:div w:id="489641998">
          <w:marLeft w:val="640"/>
          <w:marRight w:val="0"/>
          <w:marTop w:val="0"/>
          <w:marBottom w:val="0"/>
          <w:divBdr>
            <w:top w:val="none" w:sz="0" w:space="0" w:color="auto"/>
            <w:left w:val="none" w:sz="0" w:space="0" w:color="auto"/>
            <w:bottom w:val="none" w:sz="0" w:space="0" w:color="auto"/>
            <w:right w:val="none" w:sz="0" w:space="0" w:color="auto"/>
          </w:divBdr>
        </w:div>
        <w:div w:id="493767255">
          <w:marLeft w:val="640"/>
          <w:marRight w:val="0"/>
          <w:marTop w:val="0"/>
          <w:marBottom w:val="0"/>
          <w:divBdr>
            <w:top w:val="none" w:sz="0" w:space="0" w:color="auto"/>
            <w:left w:val="none" w:sz="0" w:space="0" w:color="auto"/>
            <w:bottom w:val="none" w:sz="0" w:space="0" w:color="auto"/>
            <w:right w:val="none" w:sz="0" w:space="0" w:color="auto"/>
          </w:divBdr>
        </w:div>
        <w:div w:id="503251151">
          <w:marLeft w:val="640"/>
          <w:marRight w:val="0"/>
          <w:marTop w:val="0"/>
          <w:marBottom w:val="0"/>
          <w:divBdr>
            <w:top w:val="none" w:sz="0" w:space="0" w:color="auto"/>
            <w:left w:val="none" w:sz="0" w:space="0" w:color="auto"/>
            <w:bottom w:val="none" w:sz="0" w:space="0" w:color="auto"/>
            <w:right w:val="none" w:sz="0" w:space="0" w:color="auto"/>
          </w:divBdr>
        </w:div>
        <w:div w:id="515000327">
          <w:marLeft w:val="640"/>
          <w:marRight w:val="0"/>
          <w:marTop w:val="0"/>
          <w:marBottom w:val="0"/>
          <w:divBdr>
            <w:top w:val="none" w:sz="0" w:space="0" w:color="auto"/>
            <w:left w:val="none" w:sz="0" w:space="0" w:color="auto"/>
            <w:bottom w:val="none" w:sz="0" w:space="0" w:color="auto"/>
            <w:right w:val="none" w:sz="0" w:space="0" w:color="auto"/>
          </w:divBdr>
        </w:div>
        <w:div w:id="524906266">
          <w:marLeft w:val="640"/>
          <w:marRight w:val="0"/>
          <w:marTop w:val="0"/>
          <w:marBottom w:val="0"/>
          <w:divBdr>
            <w:top w:val="none" w:sz="0" w:space="0" w:color="auto"/>
            <w:left w:val="none" w:sz="0" w:space="0" w:color="auto"/>
            <w:bottom w:val="none" w:sz="0" w:space="0" w:color="auto"/>
            <w:right w:val="none" w:sz="0" w:space="0" w:color="auto"/>
          </w:divBdr>
        </w:div>
        <w:div w:id="535239434">
          <w:marLeft w:val="640"/>
          <w:marRight w:val="0"/>
          <w:marTop w:val="0"/>
          <w:marBottom w:val="0"/>
          <w:divBdr>
            <w:top w:val="none" w:sz="0" w:space="0" w:color="auto"/>
            <w:left w:val="none" w:sz="0" w:space="0" w:color="auto"/>
            <w:bottom w:val="none" w:sz="0" w:space="0" w:color="auto"/>
            <w:right w:val="none" w:sz="0" w:space="0" w:color="auto"/>
          </w:divBdr>
        </w:div>
        <w:div w:id="554894632">
          <w:marLeft w:val="640"/>
          <w:marRight w:val="0"/>
          <w:marTop w:val="0"/>
          <w:marBottom w:val="0"/>
          <w:divBdr>
            <w:top w:val="none" w:sz="0" w:space="0" w:color="auto"/>
            <w:left w:val="none" w:sz="0" w:space="0" w:color="auto"/>
            <w:bottom w:val="none" w:sz="0" w:space="0" w:color="auto"/>
            <w:right w:val="none" w:sz="0" w:space="0" w:color="auto"/>
          </w:divBdr>
        </w:div>
        <w:div w:id="595361591">
          <w:marLeft w:val="640"/>
          <w:marRight w:val="0"/>
          <w:marTop w:val="0"/>
          <w:marBottom w:val="0"/>
          <w:divBdr>
            <w:top w:val="none" w:sz="0" w:space="0" w:color="auto"/>
            <w:left w:val="none" w:sz="0" w:space="0" w:color="auto"/>
            <w:bottom w:val="none" w:sz="0" w:space="0" w:color="auto"/>
            <w:right w:val="none" w:sz="0" w:space="0" w:color="auto"/>
          </w:divBdr>
        </w:div>
        <w:div w:id="599488289">
          <w:marLeft w:val="640"/>
          <w:marRight w:val="0"/>
          <w:marTop w:val="0"/>
          <w:marBottom w:val="0"/>
          <w:divBdr>
            <w:top w:val="none" w:sz="0" w:space="0" w:color="auto"/>
            <w:left w:val="none" w:sz="0" w:space="0" w:color="auto"/>
            <w:bottom w:val="none" w:sz="0" w:space="0" w:color="auto"/>
            <w:right w:val="none" w:sz="0" w:space="0" w:color="auto"/>
          </w:divBdr>
        </w:div>
        <w:div w:id="610628307">
          <w:marLeft w:val="640"/>
          <w:marRight w:val="0"/>
          <w:marTop w:val="0"/>
          <w:marBottom w:val="0"/>
          <w:divBdr>
            <w:top w:val="none" w:sz="0" w:space="0" w:color="auto"/>
            <w:left w:val="none" w:sz="0" w:space="0" w:color="auto"/>
            <w:bottom w:val="none" w:sz="0" w:space="0" w:color="auto"/>
            <w:right w:val="none" w:sz="0" w:space="0" w:color="auto"/>
          </w:divBdr>
        </w:div>
        <w:div w:id="621230328">
          <w:marLeft w:val="640"/>
          <w:marRight w:val="0"/>
          <w:marTop w:val="0"/>
          <w:marBottom w:val="0"/>
          <w:divBdr>
            <w:top w:val="none" w:sz="0" w:space="0" w:color="auto"/>
            <w:left w:val="none" w:sz="0" w:space="0" w:color="auto"/>
            <w:bottom w:val="none" w:sz="0" w:space="0" w:color="auto"/>
            <w:right w:val="none" w:sz="0" w:space="0" w:color="auto"/>
          </w:divBdr>
        </w:div>
        <w:div w:id="622927243">
          <w:marLeft w:val="640"/>
          <w:marRight w:val="0"/>
          <w:marTop w:val="0"/>
          <w:marBottom w:val="0"/>
          <w:divBdr>
            <w:top w:val="none" w:sz="0" w:space="0" w:color="auto"/>
            <w:left w:val="none" w:sz="0" w:space="0" w:color="auto"/>
            <w:bottom w:val="none" w:sz="0" w:space="0" w:color="auto"/>
            <w:right w:val="none" w:sz="0" w:space="0" w:color="auto"/>
          </w:divBdr>
        </w:div>
        <w:div w:id="640767531">
          <w:marLeft w:val="640"/>
          <w:marRight w:val="0"/>
          <w:marTop w:val="0"/>
          <w:marBottom w:val="0"/>
          <w:divBdr>
            <w:top w:val="none" w:sz="0" w:space="0" w:color="auto"/>
            <w:left w:val="none" w:sz="0" w:space="0" w:color="auto"/>
            <w:bottom w:val="none" w:sz="0" w:space="0" w:color="auto"/>
            <w:right w:val="none" w:sz="0" w:space="0" w:color="auto"/>
          </w:divBdr>
        </w:div>
        <w:div w:id="655957370">
          <w:marLeft w:val="640"/>
          <w:marRight w:val="0"/>
          <w:marTop w:val="0"/>
          <w:marBottom w:val="0"/>
          <w:divBdr>
            <w:top w:val="none" w:sz="0" w:space="0" w:color="auto"/>
            <w:left w:val="none" w:sz="0" w:space="0" w:color="auto"/>
            <w:bottom w:val="none" w:sz="0" w:space="0" w:color="auto"/>
            <w:right w:val="none" w:sz="0" w:space="0" w:color="auto"/>
          </w:divBdr>
        </w:div>
        <w:div w:id="745306531">
          <w:marLeft w:val="640"/>
          <w:marRight w:val="0"/>
          <w:marTop w:val="0"/>
          <w:marBottom w:val="0"/>
          <w:divBdr>
            <w:top w:val="none" w:sz="0" w:space="0" w:color="auto"/>
            <w:left w:val="none" w:sz="0" w:space="0" w:color="auto"/>
            <w:bottom w:val="none" w:sz="0" w:space="0" w:color="auto"/>
            <w:right w:val="none" w:sz="0" w:space="0" w:color="auto"/>
          </w:divBdr>
        </w:div>
        <w:div w:id="746608670">
          <w:marLeft w:val="640"/>
          <w:marRight w:val="0"/>
          <w:marTop w:val="0"/>
          <w:marBottom w:val="0"/>
          <w:divBdr>
            <w:top w:val="none" w:sz="0" w:space="0" w:color="auto"/>
            <w:left w:val="none" w:sz="0" w:space="0" w:color="auto"/>
            <w:bottom w:val="none" w:sz="0" w:space="0" w:color="auto"/>
            <w:right w:val="none" w:sz="0" w:space="0" w:color="auto"/>
          </w:divBdr>
        </w:div>
        <w:div w:id="812454557">
          <w:marLeft w:val="640"/>
          <w:marRight w:val="0"/>
          <w:marTop w:val="0"/>
          <w:marBottom w:val="0"/>
          <w:divBdr>
            <w:top w:val="none" w:sz="0" w:space="0" w:color="auto"/>
            <w:left w:val="none" w:sz="0" w:space="0" w:color="auto"/>
            <w:bottom w:val="none" w:sz="0" w:space="0" w:color="auto"/>
            <w:right w:val="none" w:sz="0" w:space="0" w:color="auto"/>
          </w:divBdr>
        </w:div>
        <w:div w:id="818158935">
          <w:marLeft w:val="640"/>
          <w:marRight w:val="0"/>
          <w:marTop w:val="0"/>
          <w:marBottom w:val="0"/>
          <w:divBdr>
            <w:top w:val="none" w:sz="0" w:space="0" w:color="auto"/>
            <w:left w:val="none" w:sz="0" w:space="0" w:color="auto"/>
            <w:bottom w:val="none" w:sz="0" w:space="0" w:color="auto"/>
            <w:right w:val="none" w:sz="0" w:space="0" w:color="auto"/>
          </w:divBdr>
        </w:div>
        <w:div w:id="842088027">
          <w:marLeft w:val="640"/>
          <w:marRight w:val="0"/>
          <w:marTop w:val="0"/>
          <w:marBottom w:val="0"/>
          <w:divBdr>
            <w:top w:val="none" w:sz="0" w:space="0" w:color="auto"/>
            <w:left w:val="none" w:sz="0" w:space="0" w:color="auto"/>
            <w:bottom w:val="none" w:sz="0" w:space="0" w:color="auto"/>
            <w:right w:val="none" w:sz="0" w:space="0" w:color="auto"/>
          </w:divBdr>
        </w:div>
        <w:div w:id="873884056">
          <w:marLeft w:val="640"/>
          <w:marRight w:val="0"/>
          <w:marTop w:val="0"/>
          <w:marBottom w:val="0"/>
          <w:divBdr>
            <w:top w:val="none" w:sz="0" w:space="0" w:color="auto"/>
            <w:left w:val="none" w:sz="0" w:space="0" w:color="auto"/>
            <w:bottom w:val="none" w:sz="0" w:space="0" w:color="auto"/>
            <w:right w:val="none" w:sz="0" w:space="0" w:color="auto"/>
          </w:divBdr>
        </w:div>
        <w:div w:id="906648196">
          <w:marLeft w:val="640"/>
          <w:marRight w:val="0"/>
          <w:marTop w:val="0"/>
          <w:marBottom w:val="0"/>
          <w:divBdr>
            <w:top w:val="none" w:sz="0" w:space="0" w:color="auto"/>
            <w:left w:val="none" w:sz="0" w:space="0" w:color="auto"/>
            <w:bottom w:val="none" w:sz="0" w:space="0" w:color="auto"/>
            <w:right w:val="none" w:sz="0" w:space="0" w:color="auto"/>
          </w:divBdr>
        </w:div>
        <w:div w:id="934441146">
          <w:marLeft w:val="640"/>
          <w:marRight w:val="0"/>
          <w:marTop w:val="0"/>
          <w:marBottom w:val="0"/>
          <w:divBdr>
            <w:top w:val="none" w:sz="0" w:space="0" w:color="auto"/>
            <w:left w:val="none" w:sz="0" w:space="0" w:color="auto"/>
            <w:bottom w:val="none" w:sz="0" w:space="0" w:color="auto"/>
            <w:right w:val="none" w:sz="0" w:space="0" w:color="auto"/>
          </w:divBdr>
        </w:div>
        <w:div w:id="941306171">
          <w:marLeft w:val="640"/>
          <w:marRight w:val="0"/>
          <w:marTop w:val="0"/>
          <w:marBottom w:val="0"/>
          <w:divBdr>
            <w:top w:val="none" w:sz="0" w:space="0" w:color="auto"/>
            <w:left w:val="none" w:sz="0" w:space="0" w:color="auto"/>
            <w:bottom w:val="none" w:sz="0" w:space="0" w:color="auto"/>
            <w:right w:val="none" w:sz="0" w:space="0" w:color="auto"/>
          </w:divBdr>
        </w:div>
        <w:div w:id="944117410">
          <w:marLeft w:val="640"/>
          <w:marRight w:val="0"/>
          <w:marTop w:val="0"/>
          <w:marBottom w:val="0"/>
          <w:divBdr>
            <w:top w:val="none" w:sz="0" w:space="0" w:color="auto"/>
            <w:left w:val="none" w:sz="0" w:space="0" w:color="auto"/>
            <w:bottom w:val="none" w:sz="0" w:space="0" w:color="auto"/>
            <w:right w:val="none" w:sz="0" w:space="0" w:color="auto"/>
          </w:divBdr>
        </w:div>
        <w:div w:id="959186955">
          <w:marLeft w:val="640"/>
          <w:marRight w:val="0"/>
          <w:marTop w:val="0"/>
          <w:marBottom w:val="0"/>
          <w:divBdr>
            <w:top w:val="none" w:sz="0" w:space="0" w:color="auto"/>
            <w:left w:val="none" w:sz="0" w:space="0" w:color="auto"/>
            <w:bottom w:val="none" w:sz="0" w:space="0" w:color="auto"/>
            <w:right w:val="none" w:sz="0" w:space="0" w:color="auto"/>
          </w:divBdr>
        </w:div>
        <w:div w:id="983002306">
          <w:marLeft w:val="640"/>
          <w:marRight w:val="0"/>
          <w:marTop w:val="0"/>
          <w:marBottom w:val="0"/>
          <w:divBdr>
            <w:top w:val="none" w:sz="0" w:space="0" w:color="auto"/>
            <w:left w:val="none" w:sz="0" w:space="0" w:color="auto"/>
            <w:bottom w:val="none" w:sz="0" w:space="0" w:color="auto"/>
            <w:right w:val="none" w:sz="0" w:space="0" w:color="auto"/>
          </w:divBdr>
        </w:div>
        <w:div w:id="1008823961">
          <w:marLeft w:val="640"/>
          <w:marRight w:val="0"/>
          <w:marTop w:val="0"/>
          <w:marBottom w:val="0"/>
          <w:divBdr>
            <w:top w:val="none" w:sz="0" w:space="0" w:color="auto"/>
            <w:left w:val="none" w:sz="0" w:space="0" w:color="auto"/>
            <w:bottom w:val="none" w:sz="0" w:space="0" w:color="auto"/>
            <w:right w:val="none" w:sz="0" w:space="0" w:color="auto"/>
          </w:divBdr>
        </w:div>
        <w:div w:id="1025785827">
          <w:marLeft w:val="640"/>
          <w:marRight w:val="0"/>
          <w:marTop w:val="0"/>
          <w:marBottom w:val="0"/>
          <w:divBdr>
            <w:top w:val="none" w:sz="0" w:space="0" w:color="auto"/>
            <w:left w:val="none" w:sz="0" w:space="0" w:color="auto"/>
            <w:bottom w:val="none" w:sz="0" w:space="0" w:color="auto"/>
            <w:right w:val="none" w:sz="0" w:space="0" w:color="auto"/>
          </w:divBdr>
        </w:div>
        <w:div w:id="1074162866">
          <w:marLeft w:val="640"/>
          <w:marRight w:val="0"/>
          <w:marTop w:val="0"/>
          <w:marBottom w:val="0"/>
          <w:divBdr>
            <w:top w:val="none" w:sz="0" w:space="0" w:color="auto"/>
            <w:left w:val="none" w:sz="0" w:space="0" w:color="auto"/>
            <w:bottom w:val="none" w:sz="0" w:space="0" w:color="auto"/>
            <w:right w:val="none" w:sz="0" w:space="0" w:color="auto"/>
          </w:divBdr>
        </w:div>
        <w:div w:id="1084835103">
          <w:marLeft w:val="640"/>
          <w:marRight w:val="0"/>
          <w:marTop w:val="0"/>
          <w:marBottom w:val="0"/>
          <w:divBdr>
            <w:top w:val="none" w:sz="0" w:space="0" w:color="auto"/>
            <w:left w:val="none" w:sz="0" w:space="0" w:color="auto"/>
            <w:bottom w:val="none" w:sz="0" w:space="0" w:color="auto"/>
            <w:right w:val="none" w:sz="0" w:space="0" w:color="auto"/>
          </w:divBdr>
        </w:div>
        <w:div w:id="1105418441">
          <w:marLeft w:val="640"/>
          <w:marRight w:val="0"/>
          <w:marTop w:val="0"/>
          <w:marBottom w:val="0"/>
          <w:divBdr>
            <w:top w:val="none" w:sz="0" w:space="0" w:color="auto"/>
            <w:left w:val="none" w:sz="0" w:space="0" w:color="auto"/>
            <w:bottom w:val="none" w:sz="0" w:space="0" w:color="auto"/>
            <w:right w:val="none" w:sz="0" w:space="0" w:color="auto"/>
          </w:divBdr>
        </w:div>
        <w:div w:id="1110928270">
          <w:marLeft w:val="640"/>
          <w:marRight w:val="0"/>
          <w:marTop w:val="0"/>
          <w:marBottom w:val="0"/>
          <w:divBdr>
            <w:top w:val="none" w:sz="0" w:space="0" w:color="auto"/>
            <w:left w:val="none" w:sz="0" w:space="0" w:color="auto"/>
            <w:bottom w:val="none" w:sz="0" w:space="0" w:color="auto"/>
            <w:right w:val="none" w:sz="0" w:space="0" w:color="auto"/>
          </w:divBdr>
        </w:div>
        <w:div w:id="1140152186">
          <w:marLeft w:val="640"/>
          <w:marRight w:val="0"/>
          <w:marTop w:val="0"/>
          <w:marBottom w:val="0"/>
          <w:divBdr>
            <w:top w:val="none" w:sz="0" w:space="0" w:color="auto"/>
            <w:left w:val="none" w:sz="0" w:space="0" w:color="auto"/>
            <w:bottom w:val="none" w:sz="0" w:space="0" w:color="auto"/>
            <w:right w:val="none" w:sz="0" w:space="0" w:color="auto"/>
          </w:divBdr>
        </w:div>
        <w:div w:id="1155687177">
          <w:marLeft w:val="640"/>
          <w:marRight w:val="0"/>
          <w:marTop w:val="0"/>
          <w:marBottom w:val="0"/>
          <w:divBdr>
            <w:top w:val="none" w:sz="0" w:space="0" w:color="auto"/>
            <w:left w:val="none" w:sz="0" w:space="0" w:color="auto"/>
            <w:bottom w:val="none" w:sz="0" w:space="0" w:color="auto"/>
            <w:right w:val="none" w:sz="0" w:space="0" w:color="auto"/>
          </w:divBdr>
        </w:div>
        <w:div w:id="1163202382">
          <w:marLeft w:val="640"/>
          <w:marRight w:val="0"/>
          <w:marTop w:val="0"/>
          <w:marBottom w:val="0"/>
          <w:divBdr>
            <w:top w:val="none" w:sz="0" w:space="0" w:color="auto"/>
            <w:left w:val="none" w:sz="0" w:space="0" w:color="auto"/>
            <w:bottom w:val="none" w:sz="0" w:space="0" w:color="auto"/>
            <w:right w:val="none" w:sz="0" w:space="0" w:color="auto"/>
          </w:divBdr>
        </w:div>
        <w:div w:id="1263803275">
          <w:marLeft w:val="640"/>
          <w:marRight w:val="0"/>
          <w:marTop w:val="0"/>
          <w:marBottom w:val="0"/>
          <w:divBdr>
            <w:top w:val="none" w:sz="0" w:space="0" w:color="auto"/>
            <w:left w:val="none" w:sz="0" w:space="0" w:color="auto"/>
            <w:bottom w:val="none" w:sz="0" w:space="0" w:color="auto"/>
            <w:right w:val="none" w:sz="0" w:space="0" w:color="auto"/>
          </w:divBdr>
        </w:div>
        <w:div w:id="1266498446">
          <w:marLeft w:val="640"/>
          <w:marRight w:val="0"/>
          <w:marTop w:val="0"/>
          <w:marBottom w:val="0"/>
          <w:divBdr>
            <w:top w:val="none" w:sz="0" w:space="0" w:color="auto"/>
            <w:left w:val="none" w:sz="0" w:space="0" w:color="auto"/>
            <w:bottom w:val="none" w:sz="0" w:space="0" w:color="auto"/>
            <w:right w:val="none" w:sz="0" w:space="0" w:color="auto"/>
          </w:divBdr>
        </w:div>
        <w:div w:id="1322586173">
          <w:marLeft w:val="640"/>
          <w:marRight w:val="0"/>
          <w:marTop w:val="0"/>
          <w:marBottom w:val="0"/>
          <w:divBdr>
            <w:top w:val="none" w:sz="0" w:space="0" w:color="auto"/>
            <w:left w:val="none" w:sz="0" w:space="0" w:color="auto"/>
            <w:bottom w:val="none" w:sz="0" w:space="0" w:color="auto"/>
            <w:right w:val="none" w:sz="0" w:space="0" w:color="auto"/>
          </w:divBdr>
        </w:div>
        <w:div w:id="1354379515">
          <w:marLeft w:val="640"/>
          <w:marRight w:val="0"/>
          <w:marTop w:val="0"/>
          <w:marBottom w:val="0"/>
          <w:divBdr>
            <w:top w:val="none" w:sz="0" w:space="0" w:color="auto"/>
            <w:left w:val="none" w:sz="0" w:space="0" w:color="auto"/>
            <w:bottom w:val="none" w:sz="0" w:space="0" w:color="auto"/>
            <w:right w:val="none" w:sz="0" w:space="0" w:color="auto"/>
          </w:divBdr>
        </w:div>
        <w:div w:id="1398625164">
          <w:marLeft w:val="640"/>
          <w:marRight w:val="0"/>
          <w:marTop w:val="0"/>
          <w:marBottom w:val="0"/>
          <w:divBdr>
            <w:top w:val="none" w:sz="0" w:space="0" w:color="auto"/>
            <w:left w:val="none" w:sz="0" w:space="0" w:color="auto"/>
            <w:bottom w:val="none" w:sz="0" w:space="0" w:color="auto"/>
            <w:right w:val="none" w:sz="0" w:space="0" w:color="auto"/>
          </w:divBdr>
        </w:div>
        <w:div w:id="1482430789">
          <w:marLeft w:val="640"/>
          <w:marRight w:val="0"/>
          <w:marTop w:val="0"/>
          <w:marBottom w:val="0"/>
          <w:divBdr>
            <w:top w:val="none" w:sz="0" w:space="0" w:color="auto"/>
            <w:left w:val="none" w:sz="0" w:space="0" w:color="auto"/>
            <w:bottom w:val="none" w:sz="0" w:space="0" w:color="auto"/>
            <w:right w:val="none" w:sz="0" w:space="0" w:color="auto"/>
          </w:divBdr>
        </w:div>
        <w:div w:id="1531645460">
          <w:marLeft w:val="640"/>
          <w:marRight w:val="0"/>
          <w:marTop w:val="0"/>
          <w:marBottom w:val="0"/>
          <w:divBdr>
            <w:top w:val="none" w:sz="0" w:space="0" w:color="auto"/>
            <w:left w:val="none" w:sz="0" w:space="0" w:color="auto"/>
            <w:bottom w:val="none" w:sz="0" w:space="0" w:color="auto"/>
            <w:right w:val="none" w:sz="0" w:space="0" w:color="auto"/>
          </w:divBdr>
        </w:div>
        <w:div w:id="1546024863">
          <w:marLeft w:val="640"/>
          <w:marRight w:val="0"/>
          <w:marTop w:val="0"/>
          <w:marBottom w:val="0"/>
          <w:divBdr>
            <w:top w:val="none" w:sz="0" w:space="0" w:color="auto"/>
            <w:left w:val="none" w:sz="0" w:space="0" w:color="auto"/>
            <w:bottom w:val="none" w:sz="0" w:space="0" w:color="auto"/>
            <w:right w:val="none" w:sz="0" w:space="0" w:color="auto"/>
          </w:divBdr>
        </w:div>
        <w:div w:id="1556509181">
          <w:marLeft w:val="640"/>
          <w:marRight w:val="0"/>
          <w:marTop w:val="0"/>
          <w:marBottom w:val="0"/>
          <w:divBdr>
            <w:top w:val="none" w:sz="0" w:space="0" w:color="auto"/>
            <w:left w:val="none" w:sz="0" w:space="0" w:color="auto"/>
            <w:bottom w:val="none" w:sz="0" w:space="0" w:color="auto"/>
            <w:right w:val="none" w:sz="0" w:space="0" w:color="auto"/>
          </w:divBdr>
        </w:div>
        <w:div w:id="1560509091">
          <w:marLeft w:val="640"/>
          <w:marRight w:val="0"/>
          <w:marTop w:val="0"/>
          <w:marBottom w:val="0"/>
          <w:divBdr>
            <w:top w:val="none" w:sz="0" w:space="0" w:color="auto"/>
            <w:left w:val="none" w:sz="0" w:space="0" w:color="auto"/>
            <w:bottom w:val="none" w:sz="0" w:space="0" w:color="auto"/>
            <w:right w:val="none" w:sz="0" w:space="0" w:color="auto"/>
          </w:divBdr>
        </w:div>
        <w:div w:id="1589535997">
          <w:marLeft w:val="640"/>
          <w:marRight w:val="0"/>
          <w:marTop w:val="0"/>
          <w:marBottom w:val="0"/>
          <w:divBdr>
            <w:top w:val="none" w:sz="0" w:space="0" w:color="auto"/>
            <w:left w:val="none" w:sz="0" w:space="0" w:color="auto"/>
            <w:bottom w:val="none" w:sz="0" w:space="0" w:color="auto"/>
            <w:right w:val="none" w:sz="0" w:space="0" w:color="auto"/>
          </w:divBdr>
        </w:div>
        <w:div w:id="1606812763">
          <w:marLeft w:val="640"/>
          <w:marRight w:val="0"/>
          <w:marTop w:val="0"/>
          <w:marBottom w:val="0"/>
          <w:divBdr>
            <w:top w:val="none" w:sz="0" w:space="0" w:color="auto"/>
            <w:left w:val="none" w:sz="0" w:space="0" w:color="auto"/>
            <w:bottom w:val="none" w:sz="0" w:space="0" w:color="auto"/>
            <w:right w:val="none" w:sz="0" w:space="0" w:color="auto"/>
          </w:divBdr>
        </w:div>
        <w:div w:id="1608081197">
          <w:marLeft w:val="640"/>
          <w:marRight w:val="0"/>
          <w:marTop w:val="0"/>
          <w:marBottom w:val="0"/>
          <w:divBdr>
            <w:top w:val="none" w:sz="0" w:space="0" w:color="auto"/>
            <w:left w:val="none" w:sz="0" w:space="0" w:color="auto"/>
            <w:bottom w:val="none" w:sz="0" w:space="0" w:color="auto"/>
            <w:right w:val="none" w:sz="0" w:space="0" w:color="auto"/>
          </w:divBdr>
        </w:div>
        <w:div w:id="1638417968">
          <w:marLeft w:val="640"/>
          <w:marRight w:val="0"/>
          <w:marTop w:val="0"/>
          <w:marBottom w:val="0"/>
          <w:divBdr>
            <w:top w:val="none" w:sz="0" w:space="0" w:color="auto"/>
            <w:left w:val="none" w:sz="0" w:space="0" w:color="auto"/>
            <w:bottom w:val="none" w:sz="0" w:space="0" w:color="auto"/>
            <w:right w:val="none" w:sz="0" w:space="0" w:color="auto"/>
          </w:divBdr>
        </w:div>
        <w:div w:id="1640451347">
          <w:marLeft w:val="640"/>
          <w:marRight w:val="0"/>
          <w:marTop w:val="0"/>
          <w:marBottom w:val="0"/>
          <w:divBdr>
            <w:top w:val="none" w:sz="0" w:space="0" w:color="auto"/>
            <w:left w:val="none" w:sz="0" w:space="0" w:color="auto"/>
            <w:bottom w:val="none" w:sz="0" w:space="0" w:color="auto"/>
            <w:right w:val="none" w:sz="0" w:space="0" w:color="auto"/>
          </w:divBdr>
        </w:div>
        <w:div w:id="1641419568">
          <w:marLeft w:val="640"/>
          <w:marRight w:val="0"/>
          <w:marTop w:val="0"/>
          <w:marBottom w:val="0"/>
          <w:divBdr>
            <w:top w:val="none" w:sz="0" w:space="0" w:color="auto"/>
            <w:left w:val="none" w:sz="0" w:space="0" w:color="auto"/>
            <w:bottom w:val="none" w:sz="0" w:space="0" w:color="auto"/>
            <w:right w:val="none" w:sz="0" w:space="0" w:color="auto"/>
          </w:divBdr>
        </w:div>
        <w:div w:id="1660385283">
          <w:marLeft w:val="640"/>
          <w:marRight w:val="0"/>
          <w:marTop w:val="0"/>
          <w:marBottom w:val="0"/>
          <w:divBdr>
            <w:top w:val="none" w:sz="0" w:space="0" w:color="auto"/>
            <w:left w:val="none" w:sz="0" w:space="0" w:color="auto"/>
            <w:bottom w:val="none" w:sz="0" w:space="0" w:color="auto"/>
            <w:right w:val="none" w:sz="0" w:space="0" w:color="auto"/>
          </w:divBdr>
        </w:div>
        <w:div w:id="1720546922">
          <w:marLeft w:val="640"/>
          <w:marRight w:val="0"/>
          <w:marTop w:val="0"/>
          <w:marBottom w:val="0"/>
          <w:divBdr>
            <w:top w:val="none" w:sz="0" w:space="0" w:color="auto"/>
            <w:left w:val="none" w:sz="0" w:space="0" w:color="auto"/>
            <w:bottom w:val="none" w:sz="0" w:space="0" w:color="auto"/>
            <w:right w:val="none" w:sz="0" w:space="0" w:color="auto"/>
          </w:divBdr>
        </w:div>
        <w:div w:id="1780640547">
          <w:marLeft w:val="640"/>
          <w:marRight w:val="0"/>
          <w:marTop w:val="0"/>
          <w:marBottom w:val="0"/>
          <w:divBdr>
            <w:top w:val="none" w:sz="0" w:space="0" w:color="auto"/>
            <w:left w:val="none" w:sz="0" w:space="0" w:color="auto"/>
            <w:bottom w:val="none" w:sz="0" w:space="0" w:color="auto"/>
            <w:right w:val="none" w:sz="0" w:space="0" w:color="auto"/>
          </w:divBdr>
        </w:div>
        <w:div w:id="1794788090">
          <w:marLeft w:val="640"/>
          <w:marRight w:val="0"/>
          <w:marTop w:val="0"/>
          <w:marBottom w:val="0"/>
          <w:divBdr>
            <w:top w:val="none" w:sz="0" w:space="0" w:color="auto"/>
            <w:left w:val="none" w:sz="0" w:space="0" w:color="auto"/>
            <w:bottom w:val="none" w:sz="0" w:space="0" w:color="auto"/>
            <w:right w:val="none" w:sz="0" w:space="0" w:color="auto"/>
          </w:divBdr>
        </w:div>
        <w:div w:id="1797525076">
          <w:marLeft w:val="640"/>
          <w:marRight w:val="0"/>
          <w:marTop w:val="0"/>
          <w:marBottom w:val="0"/>
          <w:divBdr>
            <w:top w:val="none" w:sz="0" w:space="0" w:color="auto"/>
            <w:left w:val="none" w:sz="0" w:space="0" w:color="auto"/>
            <w:bottom w:val="none" w:sz="0" w:space="0" w:color="auto"/>
            <w:right w:val="none" w:sz="0" w:space="0" w:color="auto"/>
          </w:divBdr>
        </w:div>
        <w:div w:id="1798839425">
          <w:marLeft w:val="640"/>
          <w:marRight w:val="0"/>
          <w:marTop w:val="0"/>
          <w:marBottom w:val="0"/>
          <w:divBdr>
            <w:top w:val="none" w:sz="0" w:space="0" w:color="auto"/>
            <w:left w:val="none" w:sz="0" w:space="0" w:color="auto"/>
            <w:bottom w:val="none" w:sz="0" w:space="0" w:color="auto"/>
            <w:right w:val="none" w:sz="0" w:space="0" w:color="auto"/>
          </w:divBdr>
        </w:div>
        <w:div w:id="1817986385">
          <w:marLeft w:val="640"/>
          <w:marRight w:val="0"/>
          <w:marTop w:val="0"/>
          <w:marBottom w:val="0"/>
          <w:divBdr>
            <w:top w:val="none" w:sz="0" w:space="0" w:color="auto"/>
            <w:left w:val="none" w:sz="0" w:space="0" w:color="auto"/>
            <w:bottom w:val="none" w:sz="0" w:space="0" w:color="auto"/>
            <w:right w:val="none" w:sz="0" w:space="0" w:color="auto"/>
          </w:divBdr>
        </w:div>
        <w:div w:id="1837840818">
          <w:marLeft w:val="640"/>
          <w:marRight w:val="0"/>
          <w:marTop w:val="0"/>
          <w:marBottom w:val="0"/>
          <w:divBdr>
            <w:top w:val="none" w:sz="0" w:space="0" w:color="auto"/>
            <w:left w:val="none" w:sz="0" w:space="0" w:color="auto"/>
            <w:bottom w:val="none" w:sz="0" w:space="0" w:color="auto"/>
            <w:right w:val="none" w:sz="0" w:space="0" w:color="auto"/>
          </w:divBdr>
        </w:div>
        <w:div w:id="1890341676">
          <w:marLeft w:val="640"/>
          <w:marRight w:val="0"/>
          <w:marTop w:val="0"/>
          <w:marBottom w:val="0"/>
          <w:divBdr>
            <w:top w:val="none" w:sz="0" w:space="0" w:color="auto"/>
            <w:left w:val="none" w:sz="0" w:space="0" w:color="auto"/>
            <w:bottom w:val="none" w:sz="0" w:space="0" w:color="auto"/>
            <w:right w:val="none" w:sz="0" w:space="0" w:color="auto"/>
          </w:divBdr>
        </w:div>
        <w:div w:id="1915434860">
          <w:marLeft w:val="640"/>
          <w:marRight w:val="0"/>
          <w:marTop w:val="0"/>
          <w:marBottom w:val="0"/>
          <w:divBdr>
            <w:top w:val="none" w:sz="0" w:space="0" w:color="auto"/>
            <w:left w:val="none" w:sz="0" w:space="0" w:color="auto"/>
            <w:bottom w:val="none" w:sz="0" w:space="0" w:color="auto"/>
            <w:right w:val="none" w:sz="0" w:space="0" w:color="auto"/>
          </w:divBdr>
        </w:div>
        <w:div w:id="1929535515">
          <w:marLeft w:val="640"/>
          <w:marRight w:val="0"/>
          <w:marTop w:val="0"/>
          <w:marBottom w:val="0"/>
          <w:divBdr>
            <w:top w:val="none" w:sz="0" w:space="0" w:color="auto"/>
            <w:left w:val="none" w:sz="0" w:space="0" w:color="auto"/>
            <w:bottom w:val="none" w:sz="0" w:space="0" w:color="auto"/>
            <w:right w:val="none" w:sz="0" w:space="0" w:color="auto"/>
          </w:divBdr>
        </w:div>
        <w:div w:id="1960722334">
          <w:marLeft w:val="640"/>
          <w:marRight w:val="0"/>
          <w:marTop w:val="0"/>
          <w:marBottom w:val="0"/>
          <w:divBdr>
            <w:top w:val="none" w:sz="0" w:space="0" w:color="auto"/>
            <w:left w:val="none" w:sz="0" w:space="0" w:color="auto"/>
            <w:bottom w:val="none" w:sz="0" w:space="0" w:color="auto"/>
            <w:right w:val="none" w:sz="0" w:space="0" w:color="auto"/>
          </w:divBdr>
        </w:div>
        <w:div w:id="2043162601">
          <w:marLeft w:val="640"/>
          <w:marRight w:val="0"/>
          <w:marTop w:val="0"/>
          <w:marBottom w:val="0"/>
          <w:divBdr>
            <w:top w:val="none" w:sz="0" w:space="0" w:color="auto"/>
            <w:left w:val="none" w:sz="0" w:space="0" w:color="auto"/>
            <w:bottom w:val="none" w:sz="0" w:space="0" w:color="auto"/>
            <w:right w:val="none" w:sz="0" w:space="0" w:color="auto"/>
          </w:divBdr>
        </w:div>
        <w:div w:id="2044286569">
          <w:marLeft w:val="640"/>
          <w:marRight w:val="0"/>
          <w:marTop w:val="0"/>
          <w:marBottom w:val="0"/>
          <w:divBdr>
            <w:top w:val="none" w:sz="0" w:space="0" w:color="auto"/>
            <w:left w:val="none" w:sz="0" w:space="0" w:color="auto"/>
            <w:bottom w:val="none" w:sz="0" w:space="0" w:color="auto"/>
            <w:right w:val="none" w:sz="0" w:space="0" w:color="auto"/>
          </w:divBdr>
        </w:div>
        <w:div w:id="2100444629">
          <w:marLeft w:val="640"/>
          <w:marRight w:val="0"/>
          <w:marTop w:val="0"/>
          <w:marBottom w:val="0"/>
          <w:divBdr>
            <w:top w:val="none" w:sz="0" w:space="0" w:color="auto"/>
            <w:left w:val="none" w:sz="0" w:space="0" w:color="auto"/>
            <w:bottom w:val="none" w:sz="0" w:space="0" w:color="auto"/>
            <w:right w:val="none" w:sz="0" w:space="0" w:color="auto"/>
          </w:divBdr>
        </w:div>
        <w:div w:id="2104380270">
          <w:marLeft w:val="640"/>
          <w:marRight w:val="0"/>
          <w:marTop w:val="0"/>
          <w:marBottom w:val="0"/>
          <w:divBdr>
            <w:top w:val="none" w:sz="0" w:space="0" w:color="auto"/>
            <w:left w:val="none" w:sz="0" w:space="0" w:color="auto"/>
            <w:bottom w:val="none" w:sz="0" w:space="0" w:color="auto"/>
            <w:right w:val="none" w:sz="0" w:space="0" w:color="auto"/>
          </w:divBdr>
        </w:div>
      </w:divsChild>
    </w:div>
    <w:div w:id="627901285">
      <w:bodyDiv w:val="1"/>
      <w:marLeft w:val="0"/>
      <w:marRight w:val="0"/>
      <w:marTop w:val="0"/>
      <w:marBottom w:val="0"/>
      <w:divBdr>
        <w:top w:val="none" w:sz="0" w:space="0" w:color="auto"/>
        <w:left w:val="none" w:sz="0" w:space="0" w:color="auto"/>
        <w:bottom w:val="none" w:sz="0" w:space="0" w:color="auto"/>
        <w:right w:val="none" w:sz="0" w:space="0" w:color="auto"/>
      </w:divBdr>
      <w:divsChild>
        <w:div w:id="14355633">
          <w:marLeft w:val="640"/>
          <w:marRight w:val="0"/>
          <w:marTop w:val="0"/>
          <w:marBottom w:val="0"/>
          <w:divBdr>
            <w:top w:val="none" w:sz="0" w:space="0" w:color="auto"/>
            <w:left w:val="none" w:sz="0" w:space="0" w:color="auto"/>
            <w:bottom w:val="none" w:sz="0" w:space="0" w:color="auto"/>
            <w:right w:val="none" w:sz="0" w:space="0" w:color="auto"/>
          </w:divBdr>
        </w:div>
        <w:div w:id="16389166">
          <w:marLeft w:val="640"/>
          <w:marRight w:val="0"/>
          <w:marTop w:val="0"/>
          <w:marBottom w:val="0"/>
          <w:divBdr>
            <w:top w:val="none" w:sz="0" w:space="0" w:color="auto"/>
            <w:left w:val="none" w:sz="0" w:space="0" w:color="auto"/>
            <w:bottom w:val="none" w:sz="0" w:space="0" w:color="auto"/>
            <w:right w:val="none" w:sz="0" w:space="0" w:color="auto"/>
          </w:divBdr>
        </w:div>
        <w:div w:id="32191250">
          <w:marLeft w:val="640"/>
          <w:marRight w:val="0"/>
          <w:marTop w:val="0"/>
          <w:marBottom w:val="0"/>
          <w:divBdr>
            <w:top w:val="none" w:sz="0" w:space="0" w:color="auto"/>
            <w:left w:val="none" w:sz="0" w:space="0" w:color="auto"/>
            <w:bottom w:val="none" w:sz="0" w:space="0" w:color="auto"/>
            <w:right w:val="none" w:sz="0" w:space="0" w:color="auto"/>
          </w:divBdr>
        </w:div>
        <w:div w:id="44137452">
          <w:marLeft w:val="640"/>
          <w:marRight w:val="0"/>
          <w:marTop w:val="0"/>
          <w:marBottom w:val="0"/>
          <w:divBdr>
            <w:top w:val="none" w:sz="0" w:space="0" w:color="auto"/>
            <w:left w:val="none" w:sz="0" w:space="0" w:color="auto"/>
            <w:bottom w:val="none" w:sz="0" w:space="0" w:color="auto"/>
            <w:right w:val="none" w:sz="0" w:space="0" w:color="auto"/>
          </w:divBdr>
        </w:div>
        <w:div w:id="103430474">
          <w:marLeft w:val="640"/>
          <w:marRight w:val="0"/>
          <w:marTop w:val="0"/>
          <w:marBottom w:val="0"/>
          <w:divBdr>
            <w:top w:val="none" w:sz="0" w:space="0" w:color="auto"/>
            <w:left w:val="none" w:sz="0" w:space="0" w:color="auto"/>
            <w:bottom w:val="none" w:sz="0" w:space="0" w:color="auto"/>
            <w:right w:val="none" w:sz="0" w:space="0" w:color="auto"/>
          </w:divBdr>
        </w:div>
        <w:div w:id="111246959">
          <w:marLeft w:val="640"/>
          <w:marRight w:val="0"/>
          <w:marTop w:val="0"/>
          <w:marBottom w:val="0"/>
          <w:divBdr>
            <w:top w:val="none" w:sz="0" w:space="0" w:color="auto"/>
            <w:left w:val="none" w:sz="0" w:space="0" w:color="auto"/>
            <w:bottom w:val="none" w:sz="0" w:space="0" w:color="auto"/>
            <w:right w:val="none" w:sz="0" w:space="0" w:color="auto"/>
          </w:divBdr>
        </w:div>
        <w:div w:id="120853035">
          <w:marLeft w:val="640"/>
          <w:marRight w:val="0"/>
          <w:marTop w:val="0"/>
          <w:marBottom w:val="0"/>
          <w:divBdr>
            <w:top w:val="none" w:sz="0" w:space="0" w:color="auto"/>
            <w:left w:val="none" w:sz="0" w:space="0" w:color="auto"/>
            <w:bottom w:val="none" w:sz="0" w:space="0" w:color="auto"/>
            <w:right w:val="none" w:sz="0" w:space="0" w:color="auto"/>
          </w:divBdr>
        </w:div>
        <w:div w:id="122119608">
          <w:marLeft w:val="640"/>
          <w:marRight w:val="0"/>
          <w:marTop w:val="0"/>
          <w:marBottom w:val="0"/>
          <w:divBdr>
            <w:top w:val="none" w:sz="0" w:space="0" w:color="auto"/>
            <w:left w:val="none" w:sz="0" w:space="0" w:color="auto"/>
            <w:bottom w:val="none" w:sz="0" w:space="0" w:color="auto"/>
            <w:right w:val="none" w:sz="0" w:space="0" w:color="auto"/>
          </w:divBdr>
        </w:div>
        <w:div w:id="149178856">
          <w:marLeft w:val="640"/>
          <w:marRight w:val="0"/>
          <w:marTop w:val="0"/>
          <w:marBottom w:val="0"/>
          <w:divBdr>
            <w:top w:val="none" w:sz="0" w:space="0" w:color="auto"/>
            <w:left w:val="none" w:sz="0" w:space="0" w:color="auto"/>
            <w:bottom w:val="none" w:sz="0" w:space="0" w:color="auto"/>
            <w:right w:val="none" w:sz="0" w:space="0" w:color="auto"/>
          </w:divBdr>
        </w:div>
        <w:div w:id="149712970">
          <w:marLeft w:val="640"/>
          <w:marRight w:val="0"/>
          <w:marTop w:val="0"/>
          <w:marBottom w:val="0"/>
          <w:divBdr>
            <w:top w:val="none" w:sz="0" w:space="0" w:color="auto"/>
            <w:left w:val="none" w:sz="0" w:space="0" w:color="auto"/>
            <w:bottom w:val="none" w:sz="0" w:space="0" w:color="auto"/>
            <w:right w:val="none" w:sz="0" w:space="0" w:color="auto"/>
          </w:divBdr>
        </w:div>
        <w:div w:id="183321988">
          <w:marLeft w:val="640"/>
          <w:marRight w:val="0"/>
          <w:marTop w:val="0"/>
          <w:marBottom w:val="0"/>
          <w:divBdr>
            <w:top w:val="none" w:sz="0" w:space="0" w:color="auto"/>
            <w:left w:val="none" w:sz="0" w:space="0" w:color="auto"/>
            <w:bottom w:val="none" w:sz="0" w:space="0" w:color="auto"/>
            <w:right w:val="none" w:sz="0" w:space="0" w:color="auto"/>
          </w:divBdr>
        </w:div>
        <w:div w:id="280844642">
          <w:marLeft w:val="640"/>
          <w:marRight w:val="0"/>
          <w:marTop w:val="0"/>
          <w:marBottom w:val="0"/>
          <w:divBdr>
            <w:top w:val="none" w:sz="0" w:space="0" w:color="auto"/>
            <w:left w:val="none" w:sz="0" w:space="0" w:color="auto"/>
            <w:bottom w:val="none" w:sz="0" w:space="0" w:color="auto"/>
            <w:right w:val="none" w:sz="0" w:space="0" w:color="auto"/>
          </w:divBdr>
        </w:div>
        <w:div w:id="294914478">
          <w:marLeft w:val="640"/>
          <w:marRight w:val="0"/>
          <w:marTop w:val="0"/>
          <w:marBottom w:val="0"/>
          <w:divBdr>
            <w:top w:val="none" w:sz="0" w:space="0" w:color="auto"/>
            <w:left w:val="none" w:sz="0" w:space="0" w:color="auto"/>
            <w:bottom w:val="none" w:sz="0" w:space="0" w:color="auto"/>
            <w:right w:val="none" w:sz="0" w:space="0" w:color="auto"/>
          </w:divBdr>
        </w:div>
        <w:div w:id="308749252">
          <w:marLeft w:val="640"/>
          <w:marRight w:val="0"/>
          <w:marTop w:val="0"/>
          <w:marBottom w:val="0"/>
          <w:divBdr>
            <w:top w:val="none" w:sz="0" w:space="0" w:color="auto"/>
            <w:left w:val="none" w:sz="0" w:space="0" w:color="auto"/>
            <w:bottom w:val="none" w:sz="0" w:space="0" w:color="auto"/>
            <w:right w:val="none" w:sz="0" w:space="0" w:color="auto"/>
          </w:divBdr>
        </w:div>
        <w:div w:id="346754895">
          <w:marLeft w:val="640"/>
          <w:marRight w:val="0"/>
          <w:marTop w:val="0"/>
          <w:marBottom w:val="0"/>
          <w:divBdr>
            <w:top w:val="none" w:sz="0" w:space="0" w:color="auto"/>
            <w:left w:val="none" w:sz="0" w:space="0" w:color="auto"/>
            <w:bottom w:val="none" w:sz="0" w:space="0" w:color="auto"/>
            <w:right w:val="none" w:sz="0" w:space="0" w:color="auto"/>
          </w:divBdr>
        </w:div>
        <w:div w:id="346905711">
          <w:marLeft w:val="640"/>
          <w:marRight w:val="0"/>
          <w:marTop w:val="0"/>
          <w:marBottom w:val="0"/>
          <w:divBdr>
            <w:top w:val="none" w:sz="0" w:space="0" w:color="auto"/>
            <w:left w:val="none" w:sz="0" w:space="0" w:color="auto"/>
            <w:bottom w:val="none" w:sz="0" w:space="0" w:color="auto"/>
            <w:right w:val="none" w:sz="0" w:space="0" w:color="auto"/>
          </w:divBdr>
        </w:div>
        <w:div w:id="381252743">
          <w:marLeft w:val="640"/>
          <w:marRight w:val="0"/>
          <w:marTop w:val="0"/>
          <w:marBottom w:val="0"/>
          <w:divBdr>
            <w:top w:val="none" w:sz="0" w:space="0" w:color="auto"/>
            <w:left w:val="none" w:sz="0" w:space="0" w:color="auto"/>
            <w:bottom w:val="none" w:sz="0" w:space="0" w:color="auto"/>
            <w:right w:val="none" w:sz="0" w:space="0" w:color="auto"/>
          </w:divBdr>
        </w:div>
        <w:div w:id="420375161">
          <w:marLeft w:val="640"/>
          <w:marRight w:val="0"/>
          <w:marTop w:val="0"/>
          <w:marBottom w:val="0"/>
          <w:divBdr>
            <w:top w:val="none" w:sz="0" w:space="0" w:color="auto"/>
            <w:left w:val="none" w:sz="0" w:space="0" w:color="auto"/>
            <w:bottom w:val="none" w:sz="0" w:space="0" w:color="auto"/>
            <w:right w:val="none" w:sz="0" w:space="0" w:color="auto"/>
          </w:divBdr>
        </w:div>
        <w:div w:id="453137382">
          <w:marLeft w:val="640"/>
          <w:marRight w:val="0"/>
          <w:marTop w:val="0"/>
          <w:marBottom w:val="0"/>
          <w:divBdr>
            <w:top w:val="none" w:sz="0" w:space="0" w:color="auto"/>
            <w:left w:val="none" w:sz="0" w:space="0" w:color="auto"/>
            <w:bottom w:val="none" w:sz="0" w:space="0" w:color="auto"/>
            <w:right w:val="none" w:sz="0" w:space="0" w:color="auto"/>
          </w:divBdr>
        </w:div>
        <w:div w:id="478764122">
          <w:marLeft w:val="640"/>
          <w:marRight w:val="0"/>
          <w:marTop w:val="0"/>
          <w:marBottom w:val="0"/>
          <w:divBdr>
            <w:top w:val="none" w:sz="0" w:space="0" w:color="auto"/>
            <w:left w:val="none" w:sz="0" w:space="0" w:color="auto"/>
            <w:bottom w:val="none" w:sz="0" w:space="0" w:color="auto"/>
            <w:right w:val="none" w:sz="0" w:space="0" w:color="auto"/>
          </w:divBdr>
        </w:div>
        <w:div w:id="511799892">
          <w:marLeft w:val="640"/>
          <w:marRight w:val="0"/>
          <w:marTop w:val="0"/>
          <w:marBottom w:val="0"/>
          <w:divBdr>
            <w:top w:val="none" w:sz="0" w:space="0" w:color="auto"/>
            <w:left w:val="none" w:sz="0" w:space="0" w:color="auto"/>
            <w:bottom w:val="none" w:sz="0" w:space="0" w:color="auto"/>
            <w:right w:val="none" w:sz="0" w:space="0" w:color="auto"/>
          </w:divBdr>
        </w:div>
        <w:div w:id="522208252">
          <w:marLeft w:val="640"/>
          <w:marRight w:val="0"/>
          <w:marTop w:val="0"/>
          <w:marBottom w:val="0"/>
          <w:divBdr>
            <w:top w:val="none" w:sz="0" w:space="0" w:color="auto"/>
            <w:left w:val="none" w:sz="0" w:space="0" w:color="auto"/>
            <w:bottom w:val="none" w:sz="0" w:space="0" w:color="auto"/>
            <w:right w:val="none" w:sz="0" w:space="0" w:color="auto"/>
          </w:divBdr>
        </w:div>
        <w:div w:id="544024991">
          <w:marLeft w:val="640"/>
          <w:marRight w:val="0"/>
          <w:marTop w:val="0"/>
          <w:marBottom w:val="0"/>
          <w:divBdr>
            <w:top w:val="none" w:sz="0" w:space="0" w:color="auto"/>
            <w:left w:val="none" w:sz="0" w:space="0" w:color="auto"/>
            <w:bottom w:val="none" w:sz="0" w:space="0" w:color="auto"/>
            <w:right w:val="none" w:sz="0" w:space="0" w:color="auto"/>
          </w:divBdr>
        </w:div>
        <w:div w:id="564606030">
          <w:marLeft w:val="640"/>
          <w:marRight w:val="0"/>
          <w:marTop w:val="0"/>
          <w:marBottom w:val="0"/>
          <w:divBdr>
            <w:top w:val="none" w:sz="0" w:space="0" w:color="auto"/>
            <w:left w:val="none" w:sz="0" w:space="0" w:color="auto"/>
            <w:bottom w:val="none" w:sz="0" w:space="0" w:color="auto"/>
            <w:right w:val="none" w:sz="0" w:space="0" w:color="auto"/>
          </w:divBdr>
        </w:div>
        <w:div w:id="626279768">
          <w:marLeft w:val="640"/>
          <w:marRight w:val="0"/>
          <w:marTop w:val="0"/>
          <w:marBottom w:val="0"/>
          <w:divBdr>
            <w:top w:val="none" w:sz="0" w:space="0" w:color="auto"/>
            <w:left w:val="none" w:sz="0" w:space="0" w:color="auto"/>
            <w:bottom w:val="none" w:sz="0" w:space="0" w:color="auto"/>
            <w:right w:val="none" w:sz="0" w:space="0" w:color="auto"/>
          </w:divBdr>
        </w:div>
        <w:div w:id="675571631">
          <w:marLeft w:val="640"/>
          <w:marRight w:val="0"/>
          <w:marTop w:val="0"/>
          <w:marBottom w:val="0"/>
          <w:divBdr>
            <w:top w:val="none" w:sz="0" w:space="0" w:color="auto"/>
            <w:left w:val="none" w:sz="0" w:space="0" w:color="auto"/>
            <w:bottom w:val="none" w:sz="0" w:space="0" w:color="auto"/>
            <w:right w:val="none" w:sz="0" w:space="0" w:color="auto"/>
          </w:divBdr>
        </w:div>
        <w:div w:id="686519413">
          <w:marLeft w:val="640"/>
          <w:marRight w:val="0"/>
          <w:marTop w:val="0"/>
          <w:marBottom w:val="0"/>
          <w:divBdr>
            <w:top w:val="none" w:sz="0" w:space="0" w:color="auto"/>
            <w:left w:val="none" w:sz="0" w:space="0" w:color="auto"/>
            <w:bottom w:val="none" w:sz="0" w:space="0" w:color="auto"/>
            <w:right w:val="none" w:sz="0" w:space="0" w:color="auto"/>
          </w:divBdr>
        </w:div>
        <w:div w:id="715932417">
          <w:marLeft w:val="640"/>
          <w:marRight w:val="0"/>
          <w:marTop w:val="0"/>
          <w:marBottom w:val="0"/>
          <w:divBdr>
            <w:top w:val="none" w:sz="0" w:space="0" w:color="auto"/>
            <w:left w:val="none" w:sz="0" w:space="0" w:color="auto"/>
            <w:bottom w:val="none" w:sz="0" w:space="0" w:color="auto"/>
            <w:right w:val="none" w:sz="0" w:space="0" w:color="auto"/>
          </w:divBdr>
        </w:div>
        <w:div w:id="716247374">
          <w:marLeft w:val="640"/>
          <w:marRight w:val="0"/>
          <w:marTop w:val="0"/>
          <w:marBottom w:val="0"/>
          <w:divBdr>
            <w:top w:val="none" w:sz="0" w:space="0" w:color="auto"/>
            <w:left w:val="none" w:sz="0" w:space="0" w:color="auto"/>
            <w:bottom w:val="none" w:sz="0" w:space="0" w:color="auto"/>
            <w:right w:val="none" w:sz="0" w:space="0" w:color="auto"/>
          </w:divBdr>
        </w:div>
        <w:div w:id="753630247">
          <w:marLeft w:val="640"/>
          <w:marRight w:val="0"/>
          <w:marTop w:val="0"/>
          <w:marBottom w:val="0"/>
          <w:divBdr>
            <w:top w:val="none" w:sz="0" w:space="0" w:color="auto"/>
            <w:left w:val="none" w:sz="0" w:space="0" w:color="auto"/>
            <w:bottom w:val="none" w:sz="0" w:space="0" w:color="auto"/>
            <w:right w:val="none" w:sz="0" w:space="0" w:color="auto"/>
          </w:divBdr>
        </w:div>
        <w:div w:id="770472840">
          <w:marLeft w:val="640"/>
          <w:marRight w:val="0"/>
          <w:marTop w:val="0"/>
          <w:marBottom w:val="0"/>
          <w:divBdr>
            <w:top w:val="none" w:sz="0" w:space="0" w:color="auto"/>
            <w:left w:val="none" w:sz="0" w:space="0" w:color="auto"/>
            <w:bottom w:val="none" w:sz="0" w:space="0" w:color="auto"/>
            <w:right w:val="none" w:sz="0" w:space="0" w:color="auto"/>
          </w:divBdr>
        </w:div>
        <w:div w:id="775711712">
          <w:marLeft w:val="640"/>
          <w:marRight w:val="0"/>
          <w:marTop w:val="0"/>
          <w:marBottom w:val="0"/>
          <w:divBdr>
            <w:top w:val="none" w:sz="0" w:space="0" w:color="auto"/>
            <w:left w:val="none" w:sz="0" w:space="0" w:color="auto"/>
            <w:bottom w:val="none" w:sz="0" w:space="0" w:color="auto"/>
            <w:right w:val="none" w:sz="0" w:space="0" w:color="auto"/>
          </w:divBdr>
        </w:div>
        <w:div w:id="779764075">
          <w:marLeft w:val="640"/>
          <w:marRight w:val="0"/>
          <w:marTop w:val="0"/>
          <w:marBottom w:val="0"/>
          <w:divBdr>
            <w:top w:val="none" w:sz="0" w:space="0" w:color="auto"/>
            <w:left w:val="none" w:sz="0" w:space="0" w:color="auto"/>
            <w:bottom w:val="none" w:sz="0" w:space="0" w:color="auto"/>
            <w:right w:val="none" w:sz="0" w:space="0" w:color="auto"/>
          </w:divBdr>
        </w:div>
        <w:div w:id="780761473">
          <w:marLeft w:val="640"/>
          <w:marRight w:val="0"/>
          <w:marTop w:val="0"/>
          <w:marBottom w:val="0"/>
          <w:divBdr>
            <w:top w:val="none" w:sz="0" w:space="0" w:color="auto"/>
            <w:left w:val="none" w:sz="0" w:space="0" w:color="auto"/>
            <w:bottom w:val="none" w:sz="0" w:space="0" w:color="auto"/>
            <w:right w:val="none" w:sz="0" w:space="0" w:color="auto"/>
          </w:divBdr>
        </w:div>
        <w:div w:id="800224005">
          <w:marLeft w:val="640"/>
          <w:marRight w:val="0"/>
          <w:marTop w:val="0"/>
          <w:marBottom w:val="0"/>
          <w:divBdr>
            <w:top w:val="none" w:sz="0" w:space="0" w:color="auto"/>
            <w:left w:val="none" w:sz="0" w:space="0" w:color="auto"/>
            <w:bottom w:val="none" w:sz="0" w:space="0" w:color="auto"/>
            <w:right w:val="none" w:sz="0" w:space="0" w:color="auto"/>
          </w:divBdr>
        </w:div>
        <w:div w:id="822552160">
          <w:marLeft w:val="640"/>
          <w:marRight w:val="0"/>
          <w:marTop w:val="0"/>
          <w:marBottom w:val="0"/>
          <w:divBdr>
            <w:top w:val="none" w:sz="0" w:space="0" w:color="auto"/>
            <w:left w:val="none" w:sz="0" w:space="0" w:color="auto"/>
            <w:bottom w:val="none" w:sz="0" w:space="0" w:color="auto"/>
            <w:right w:val="none" w:sz="0" w:space="0" w:color="auto"/>
          </w:divBdr>
        </w:div>
        <w:div w:id="832254310">
          <w:marLeft w:val="640"/>
          <w:marRight w:val="0"/>
          <w:marTop w:val="0"/>
          <w:marBottom w:val="0"/>
          <w:divBdr>
            <w:top w:val="none" w:sz="0" w:space="0" w:color="auto"/>
            <w:left w:val="none" w:sz="0" w:space="0" w:color="auto"/>
            <w:bottom w:val="none" w:sz="0" w:space="0" w:color="auto"/>
            <w:right w:val="none" w:sz="0" w:space="0" w:color="auto"/>
          </w:divBdr>
        </w:div>
        <w:div w:id="837038634">
          <w:marLeft w:val="640"/>
          <w:marRight w:val="0"/>
          <w:marTop w:val="0"/>
          <w:marBottom w:val="0"/>
          <w:divBdr>
            <w:top w:val="none" w:sz="0" w:space="0" w:color="auto"/>
            <w:left w:val="none" w:sz="0" w:space="0" w:color="auto"/>
            <w:bottom w:val="none" w:sz="0" w:space="0" w:color="auto"/>
            <w:right w:val="none" w:sz="0" w:space="0" w:color="auto"/>
          </w:divBdr>
        </w:div>
        <w:div w:id="873542695">
          <w:marLeft w:val="640"/>
          <w:marRight w:val="0"/>
          <w:marTop w:val="0"/>
          <w:marBottom w:val="0"/>
          <w:divBdr>
            <w:top w:val="none" w:sz="0" w:space="0" w:color="auto"/>
            <w:left w:val="none" w:sz="0" w:space="0" w:color="auto"/>
            <w:bottom w:val="none" w:sz="0" w:space="0" w:color="auto"/>
            <w:right w:val="none" w:sz="0" w:space="0" w:color="auto"/>
          </w:divBdr>
        </w:div>
        <w:div w:id="947931893">
          <w:marLeft w:val="640"/>
          <w:marRight w:val="0"/>
          <w:marTop w:val="0"/>
          <w:marBottom w:val="0"/>
          <w:divBdr>
            <w:top w:val="none" w:sz="0" w:space="0" w:color="auto"/>
            <w:left w:val="none" w:sz="0" w:space="0" w:color="auto"/>
            <w:bottom w:val="none" w:sz="0" w:space="0" w:color="auto"/>
            <w:right w:val="none" w:sz="0" w:space="0" w:color="auto"/>
          </w:divBdr>
        </w:div>
        <w:div w:id="1014726466">
          <w:marLeft w:val="640"/>
          <w:marRight w:val="0"/>
          <w:marTop w:val="0"/>
          <w:marBottom w:val="0"/>
          <w:divBdr>
            <w:top w:val="none" w:sz="0" w:space="0" w:color="auto"/>
            <w:left w:val="none" w:sz="0" w:space="0" w:color="auto"/>
            <w:bottom w:val="none" w:sz="0" w:space="0" w:color="auto"/>
            <w:right w:val="none" w:sz="0" w:space="0" w:color="auto"/>
          </w:divBdr>
        </w:div>
        <w:div w:id="1039014005">
          <w:marLeft w:val="640"/>
          <w:marRight w:val="0"/>
          <w:marTop w:val="0"/>
          <w:marBottom w:val="0"/>
          <w:divBdr>
            <w:top w:val="none" w:sz="0" w:space="0" w:color="auto"/>
            <w:left w:val="none" w:sz="0" w:space="0" w:color="auto"/>
            <w:bottom w:val="none" w:sz="0" w:space="0" w:color="auto"/>
            <w:right w:val="none" w:sz="0" w:space="0" w:color="auto"/>
          </w:divBdr>
        </w:div>
        <w:div w:id="1074013077">
          <w:marLeft w:val="640"/>
          <w:marRight w:val="0"/>
          <w:marTop w:val="0"/>
          <w:marBottom w:val="0"/>
          <w:divBdr>
            <w:top w:val="none" w:sz="0" w:space="0" w:color="auto"/>
            <w:left w:val="none" w:sz="0" w:space="0" w:color="auto"/>
            <w:bottom w:val="none" w:sz="0" w:space="0" w:color="auto"/>
            <w:right w:val="none" w:sz="0" w:space="0" w:color="auto"/>
          </w:divBdr>
        </w:div>
        <w:div w:id="1098524355">
          <w:marLeft w:val="640"/>
          <w:marRight w:val="0"/>
          <w:marTop w:val="0"/>
          <w:marBottom w:val="0"/>
          <w:divBdr>
            <w:top w:val="none" w:sz="0" w:space="0" w:color="auto"/>
            <w:left w:val="none" w:sz="0" w:space="0" w:color="auto"/>
            <w:bottom w:val="none" w:sz="0" w:space="0" w:color="auto"/>
            <w:right w:val="none" w:sz="0" w:space="0" w:color="auto"/>
          </w:divBdr>
        </w:div>
        <w:div w:id="1131051983">
          <w:marLeft w:val="640"/>
          <w:marRight w:val="0"/>
          <w:marTop w:val="0"/>
          <w:marBottom w:val="0"/>
          <w:divBdr>
            <w:top w:val="none" w:sz="0" w:space="0" w:color="auto"/>
            <w:left w:val="none" w:sz="0" w:space="0" w:color="auto"/>
            <w:bottom w:val="none" w:sz="0" w:space="0" w:color="auto"/>
            <w:right w:val="none" w:sz="0" w:space="0" w:color="auto"/>
          </w:divBdr>
        </w:div>
        <w:div w:id="1149592658">
          <w:marLeft w:val="640"/>
          <w:marRight w:val="0"/>
          <w:marTop w:val="0"/>
          <w:marBottom w:val="0"/>
          <w:divBdr>
            <w:top w:val="none" w:sz="0" w:space="0" w:color="auto"/>
            <w:left w:val="none" w:sz="0" w:space="0" w:color="auto"/>
            <w:bottom w:val="none" w:sz="0" w:space="0" w:color="auto"/>
            <w:right w:val="none" w:sz="0" w:space="0" w:color="auto"/>
          </w:divBdr>
        </w:div>
        <w:div w:id="1208640174">
          <w:marLeft w:val="640"/>
          <w:marRight w:val="0"/>
          <w:marTop w:val="0"/>
          <w:marBottom w:val="0"/>
          <w:divBdr>
            <w:top w:val="none" w:sz="0" w:space="0" w:color="auto"/>
            <w:left w:val="none" w:sz="0" w:space="0" w:color="auto"/>
            <w:bottom w:val="none" w:sz="0" w:space="0" w:color="auto"/>
            <w:right w:val="none" w:sz="0" w:space="0" w:color="auto"/>
          </w:divBdr>
        </w:div>
        <w:div w:id="1227642891">
          <w:marLeft w:val="640"/>
          <w:marRight w:val="0"/>
          <w:marTop w:val="0"/>
          <w:marBottom w:val="0"/>
          <w:divBdr>
            <w:top w:val="none" w:sz="0" w:space="0" w:color="auto"/>
            <w:left w:val="none" w:sz="0" w:space="0" w:color="auto"/>
            <w:bottom w:val="none" w:sz="0" w:space="0" w:color="auto"/>
            <w:right w:val="none" w:sz="0" w:space="0" w:color="auto"/>
          </w:divBdr>
        </w:div>
        <w:div w:id="1271864189">
          <w:marLeft w:val="640"/>
          <w:marRight w:val="0"/>
          <w:marTop w:val="0"/>
          <w:marBottom w:val="0"/>
          <w:divBdr>
            <w:top w:val="none" w:sz="0" w:space="0" w:color="auto"/>
            <w:left w:val="none" w:sz="0" w:space="0" w:color="auto"/>
            <w:bottom w:val="none" w:sz="0" w:space="0" w:color="auto"/>
            <w:right w:val="none" w:sz="0" w:space="0" w:color="auto"/>
          </w:divBdr>
        </w:div>
        <w:div w:id="1296760855">
          <w:marLeft w:val="640"/>
          <w:marRight w:val="0"/>
          <w:marTop w:val="0"/>
          <w:marBottom w:val="0"/>
          <w:divBdr>
            <w:top w:val="none" w:sz="0" w:space="0" w:color="auto"/>
            <w:left w:val="none" w:sz="0" w:space="0" w:color="auto"/>
            <w:bottom w:val="none" w:sz="0" w:space="0" w:color="auto"/>
            <w:right w:val="none" w:sz="0" w:space="0" w:color="auto"/>
          </w:divBdr>
        </w:div>
        <w:div w:id="1351375482">
          <w:marLeft w:val="640"/>
          <w:marRight w:val="0"/>
          <w:marTop w:val="0"/>
          <w:marBottom w:val="0"/>
          <w:divBdr>
            <w:top w:val="none" w:sz="0" w:space="0" w:color="auto"/>
            <w:left w:val="none" w:sz="0" w:space="0" w:color="auto"/>
            <w:bottom w:val="none" w:sz="0" w:space="0" w:color="auto"/>
            <w:right w:val="none" w:sz="0" w:space="0" w:color="auto"/>
          </w:divBdr>
        </w:div>
        <w:div w:id="1394502240">
          <w:marLeft w:val="640"/>
          <w:marRight w:val="0"/>
          <w:marTop w:val="0"/>
          <w:marBottom w:val="0"/>
          <w:divBdr>
            <w:top w:val="none" w:sz="0" w:space="0" w:color="auto"/>
            <w:left w:val="none" w:sz="0" w:space="0" w:color="auto"/>
            <w:bottom w:val="none" w:sz="0" w:space="0" w:color="auto"/>
            <w:right w:val="none" w:sz="0" w:space="0" w:color="auto"/>
          </w:divBdr>
        </w:div>
        <w:div w:id="1395543978">
          <w:marLeft w:val="640"/>
          <w:marRight w:val="0"/>
          <w:marTop w:val="0"/>
          <w:marBottom w:val="0"/>
          <w:divBdr>
            <w:top w:val="none" w:sz="0" w:space="0" w:color="auto"/>
            <w:left w:val="none" w:sz="0" w:space="0" w:color="auto"/>
            <w:bottom w:val="none" w:sz="0" w:space="0" w:color="auto"/>
            <w:right w:val="none" w:sz="0" w:space="0" w:color="auto"/>
          </w:divBdr>
        </w:div>
        <w:div w:id="1483428946">
          <w:marLeft w:val="640"/>
          <w:marRight w:val="0"/>
          <w:marTop w:val="0"/>
          <w:marBottom w:val="0"/>
          <w:divBdr>
            <w:top w:val="none" w:sz="0" w:space="0" w:color="auto"/>
            <w:left w:val="none" w:sz="0" w:space="0" w:color="auto"/>
            <w:bottom w:val="none" w:sz="0" w:space="0" w:color="auto"/>
            <w:right w:val="none" w:sz="0" w:space="0" w:color="auto"/>
          </w:divBdr>
        </w:div>
        <w:div w:id="1508708775">
          <w:marLeft w:val="640"/>
          <w:marRight w:val="0"/>
          <w:marTop w:val="0"/>
          <w:marBottom w:val="0"/>
          <w:divBdr>
            <w:top w:val="none" w:sz="0" w:space="0" w:color="auto"/>
            <w:left w:val="none" w:sz="0" w:space="0" w:color="auto"/>
            <w:bottom w:val="none" w:sz="0" w:space="0" w:color="auto"/>
            <w:right w:val="none" w:sz="0" w:space="0" w:color="auto"/>
          </w:divBdr>
        </w:div>
        <w:div w:id="1521309666">
          <w:marLeft w:val="640"/>
          <w:marRight w:val="0"/>
          <w:marTop w:val="0"/>
          <w:marBottom w:val="0"/>
          <w:divBdr>
            <w:top w:val="none" w:sz="0" w:space="0" w:color="auto"/>
            <w:left w:val="none" w:sz="0" w:space="0" w:color="auto"/>
            <w:bottom w:val="none" w:sz="0" w:space="0" w:color="auto"/>
            <w:right w:val="none" w:sz="0" w:space="0" w:color="auto"/>
          </w:divBdr>
        </w:div>
        <w:div w:id="1528909066">
          <w:marLeft w:val="640"/>
          <w:marRight w:val="0"/>
          <w:marTop w:val="0"/>
          <w:marBottom w:val="0"/>
          <w:divBdr>
            <w:top w:val="none" w:sz="0" w:space="0" w:color="auto"/>
            <w:left w:val="none" w:sz="0" w:space="0" w:color="auto"/>
            <w:bottom w:val="none" w:sz="0" w:space="0" w:color="auto"/>
            <w:right w:val="none" w:sz="0" w:space="0" w:color="auto"/>
          </w:divBdr>
        </w:div>
        <w:div w:id="1545022547">
          <w:marLeft w:val="640"/>
          <w:marRight w:val="0"/>
          <w:marTop w:val="0"/>
          <w:marBottom w:val="0"/>
          <w:divBdr>
            <w:top w:val="none" w:sz="0" w:space="0" w:color="auto"/>
            <w:left w:val="none" w:sz="0" w:space="0" w:color="auto"/>
            <w:bottom w:val="none" w:sz="0" w:space="0" w:color="auto"/>
            <w:right w:val="none" w:sz="0" w:space="0" w:color="auto"/>
          </w:divBdr>
        </w:div>
        <w:div w:id="1592542174">
          <w:marLeft w:val="640"/>
          <w:marRight w:val="0"/>
          <w:marTop w:val="0"/>
          <w:marBottom w:val="0"/>
          <w:divBdr>
            <w:top w:val="none" w:sz="0" w:space="0" w:color="auto"/>
            <w:left w:val="none" w:sz="0" w:space="0" w:color="auto"/>
            <w:bottom w:val="none" w:sz="0" w:space="0" w:color="auto"/>
            <w:right w:val="none" w:sz="0" w:space="0" w:color="auto"/>
          </w:divBdr>
        </w:div>
        <w:div w:id="1616595576">
          <w:marLeft w:val="640"/>
          <w:marRight w:val="0"/>
          <w:marTop w:val="0"/>
          <w:marBottom w:val="0"/>
          <w:divBdr>
            <w:top w:val="none" w:sz="0" w:space="0" w:color="auto"/>
            <w:left w:val="none" w:sz="0" w:space="0" w:color="auto"/>
            <w:bottom w:val="none" w:sz="0" w:space="0" w:color="auto"/>
            <w:right w:val="none" w:sz="0" w:space="0" w:color="auto"/>
          </w:divBdr>
        </w:div>
        <w:div w:id="1630697082">
          <w:marLeft w:val="640"/>
          <w:marRight w:val="0"/>
          <w:marTop w:val="0"/>
          <w:marBottom w:val="0"/>
          <w:divBdr>
            <w:top w:val="none" w:sz="0" w:space="0" w:color="auto"/>
            <w:left w:val="none" w:sz="0" w:space="0" w:color="auto"/>
            <w:bottom w:val="none" w:sz="0" w:space="0" w:color="auto"/>
            <w:right w:val="none" w:sz="0" w:space="0" w:color="auto"/>
          </w:divBdr>
        </w:div>
        <w:div w:id="1693604103">
          <w:marLeft w:val="640"/>
          <w:marRight w:val="0"/>
          <w:marTop w:val="0"/>
          <w:marBottom w:val="0"/>
          <w:divBdr>
            <w:top w:val="none" w:sz="0" w:space="0" w:color="auto"/>
            <w:left w:val="none" w:sz="0" w:space="0" w:color="auto"/>
            <w:bottom w:val="none" w:sz="0" w:space="0" w:color="auto"/>
            <w:right w:val="none" w:sz="0" w:space="0" w:color="auto"/>
          </w:divBdr>
        </w:div>
        <w:div w:id="1697271003">
          <w:marLeft w:val="640"/>
          <w:marRight w:val="0"/>
          <w:marTop w:val="0"/>
          <w:marBottom w:val="0"/>
          <w:divBdr>
            <w:top w:val="none" w:sz="0" w:space="0" w:color="auto"/>
            <w:left w:val="none" w:sz="0" w:space="0" w:color="auto"/>
            <w:bottom w:val="none" w:sz="0" w:space="0" w:color="auto"/>
            <w:right w:val="none" w:sz="0" w:space="0" w:color="auto"/>
          </w:divBdr>
        </w:div>
        <w:div w:id="1736732824">
          <w:marLeft w:val="640"/>
          <w:marRight w:val="0"/>
          <w:marTop w:val="0"/>
          <w:marBottom w:val="0"/>
          <w:divBdr>
            <w:top w:val="none" w:sz="0" w:space="0" w:color="auto"/>
            <w:left w:val="none" w:sz="0" w:space="0" w:color="auto"/>
            <w:bottom w:val="none" w:sz="0" w:space="0" w:color="auto"/>
            <w:right w:val="none" w:sz="0" w:space="0" w:color="auto"/>
          </w:divBdr>
        </w:div>
        <w:div w:id="1738094821">
          <w:marLeft w:val="640"/>
          <w:marRight w:val="0"/>
          <w:marTop w:val="0"/>
          <w:marBottom w:val="0"/>
          <w:divBdr>
            <w:top w:val="none" w:sz="0" w:space="0" w:color="auto"/>
            <w:left w:val="none" w:sz="0" w:space="0" w:color="auto"/>
            <w:bottom w:val="none" w:sz="0" w:space="0" w:color="auto"/>
            <w:right w:val="none" w:sz="0" w:space="0" w:color="auto"/>
          </w:divBdr>
        </w:div>
        <w:div w:id="1809279186">
          <w:marLeft w:val="640"/>
          <w:marRight w:val="0"/>
          <w:marTop w:val="0"/>
          <w:marBottom w:val="0"/>
          <w:divBdr>
            <w:top w:val="none" w:sz="0" w:space="0" w:color="auto"/>
            <w:left w:val="none" w:sz="0" w:space="0" w:color="auto"/>
            <w:bottom w:val="none" w:sz="0" w:space="0" w:color="auto"/>
            <w:right w:val="none" w:sz="0" w:space="0" w:color="auto"/>
          </w:divBdr>
        </w:div>
        <w:div w:id="1824660847">
          <w:marLeft w:val="640"/>
          <w:marRight w:val="0"/>
          <w:marTop w:val="0"/>
          <w:marBottom w:val="0"/>
          <w:divBdr>
            <w:top w:val="none" w:sz="0" w:space="0" w:color="auto"/>
            <w:left w:val="none" w:sz="0" w:space="0" w:color="auto"/>
            <w:bottom w:val="none" w:sz="0" w:space="0" w:color="auto"/>
            <w:right w:val="none" w:sz="0" w:space="0" w:color="auto"/>
          </w:divBdr>
        </w:div>
        <w:div w:id="1873181275">
          <w:marLeft w:val="640"/>
          <w:marRight w:val="0"/>
          <w:marTop w:val="0"/>
          <w:marBottom w:val="0"/>
          <w:divBdr>
            <w:top w:val="none" w:sz="0" w:space="0" w:color="auto"/>
            <w:left w:val="none" w:sz="0" w:space="0" w:color="auto"/>
            <w:bottom w:val="none" w:sz="0" w:space="0" w:color="auto"/>
            <w:right w:val="none" w:sz="0" w:space="0" w:color="auto"/>
          </w:divBdr>
        </w:div>
        <w:div w:id="1906601922">
          <w:marLeft w:val="640"/>
          <w:marRight w:val="0"/>
          <w:marTop w:val="0"/>
          <w:marBottom w:val="0"/>
          <w:divBdr>
            <w:top w:val="none" w:sz="0" w:space="0" w:color="auto"/>
            <w:left w:val="none" w:sz="0" w:space="0" w:color="auto"/>
            <w:bottom w:val="none" w:sz="0" w:space="0" w:color="auto"/>
            <w:right w:val="none" w:sz="0" w:space="0" w:color="auto"/>
          </w:divBdr>
        </w:div>
        <w:div w:id="2006350845">
          <w:marLeft w:val="640"/>
          <w:marRight w:val="0"/>
          <w:marTop w:val="0"/>
          <w:marBottom w:val="0"/>
          <w:divBdr>
            <w:top w:val="none" w:sz="0" w:space="0" w:color="auto"/>
            <w:left w:val="none" w:sz="0" w:space="0" w:color="auto"/>
            <w:bottom w:val="none" w:sz="0" w:space="0" w:color="auto"/>
            <w:right w:val="none" w:sz="0" w:space="0" w:color="auto"/>
          </w:divBdr>
        </w:div>
        <w:div w:id="2012367561">
          <w:marLeft w:val="640"/>
          <w:marRight w:val="0"/>
          <w:marTop w:val="0"/>
          <w:marBottom w:val="0"/>
          <w:divBdr>
            <w:top w:val="none" w:sz="0" w:space="0" w:color="auto"/>
            <w:left w:val="none" w:sz="0" w:space="0" w:color="auto"/>
            <w:bottom w:val="none" w:sz="0" w:space="0" w:color="auto"/>
            <w:right w:val="none" w:sz="0" w:space="0" w:color="auto"/>
          </w:divBdr>
        </w:div>
        <w:div w:id="2019885961">
          <w:marLeft w:val="640"/>
          <w:marRight w:val="0"/>
          <w:marTop w:val="0"/>
          <w:marBottom w:val="0"/>
          <w:divBdr>
            <w:top w:val="none" w:sz="0" w:space="0" w:color="auto"/>
            <w:left w:val="none" w:sz="0" w:space="0" w:color="auto"/>
            <w:bottom w:val="none" w:sz="0" w:space="0" w:color="auto"/>
            <w:right w:val="none" w:sz="0" w:space="0" w:color="auto"/>
          </w:divBdr>
        </w:div>
        <w:div w:id="2036879031">
          <w:marLeft w:val="640"/>
          <w:marRight w:val="0"/>
          <w:marTop w:val="0"/>
          <w:marBottom w:val="0"/>
          <w:divBdr>
            <w:top w:val="none" w:sz="0" w:space="0" w:color="auto"/>
            <w:left w:val="none" w:sz="0" w:space="0" w:color="auto"/>
            <w:bottom w:val="none" w:sz="0" w:space="0" w:color="auto"/>
            <w:right w:val="none" w:sz="0" w:space="0" w:color="auto"/>
          </w:divBdr>
        </w:div>
        <w:div w:id="2050959149">
          <w:marLeft w:val="640"/>
          <w:marRight w:val="0"/>
          <w:marTop w:val="0"/>
          <w:marBottom w:val="0"/>
          <w:divBdr>
            <w:top w:val="none" w:sz="0" w:space="0" w:color="auto"/>
            <w:left w:val="none" w:sz="0" w:space="0" w:color="auto"/>
            <w:bottom w:val="none" w:sz="0" w:space="0" w:color="auto"/>
            <w:right w:val="none" w:sz="0" w:space="0" w:color="auto"/>
          </w:divBdr>
        </w:div>
        <w:div w:id="2079470666">
          <w:marLeft w:val="640"/>
          <w:marRight w:val="0"/>
          <w:marTop w:val="0"/>
          <w:marBottom w:val="0"/>
          <w:divBdr>
            <w:top w:val="none" w:sz="0" w:space="0" w:color="auto"/>
            <w:left w:val="none" w:sz="0" w:space="0" w:color="auto"/>
            <w:bottom w:val="none" w:sz="0" w:space="0" w:color="auto"/>
            <w:right w:val="none" w:sz="0" w:space="0" w:color="auto"/>
          </w:divBdr>
        </w:div>
        <w:div w:id="2097483237">
          <w:marLeft w:val="640"/>
          <w:marRight w:val="0"/>
          <w:marTop w:val="0"/>
          <w:marBottom w:val="0"/>
          <w:divBdr>
            <w:top w:val="none" w:sz="0" w:space="0" w:color="auto"/>
            <w:left w:val="none" w:sz="0" w:space="0" w:color="auto"/>
            <w:bottom w:val="none" w:sz="0" w:space="0" w:color="auto"/>
            <w:right w:val="none" w:sz="0" w:space="0" w:color="auto"/>
          </w:divBdr>
        </w:div>
        <w:div w:id="2135518510">
          <w:marLeft w:val="640"/>
          <w:marRight w:val="0"/>
          <w:marTop w:val="0"/>
          <w:marBottom w:val="0"/>
          <w:divBdr>
            <w:top w:val="none" w:sz="0" w:space="0" w:color="auto"/>
            <w:left w:val="none" w:sz="0" w:space="0" w:color="auto"/>
            <w:bottom w:val="none" w:sz="0" w:space="0" w:color="auto"/>
            <w:right w:val="none" w:sz="0" w:space="0" w:color="auto"/>
          </w:divBdr>
        </w:div>
      </w:divsChild>
    </w:div>
    <w:div w:id="641616563">
      <w:bodyDiv w:val="1"/>
      <w:marLeft w:val="0"/>
      <w:marRight w:val="0"/>
      <w:marTop w:val="0"/>
      <w:marBottom w:val="0"/>
      <w:divBdr>
        <w:top w:val="none" w:sz="0" w:space="0" w:color="auto"/>
        <w:left w:val="none" w:sz="0" w:space="0" w:color="auto"/>
        <w:bottom w:val="none" w:sz="0" w:space="0" w:color="auto"/>
        <w:right w:val="none" w:sz="0" w:space="0" w:color="auto"/>
      </w:divBdr>
      <w:divsChild>
        <w:div w:id="8993674">
          <w:marLeft w:val="640"/>
          <w:marRight w:val="0"/>
          <w:marTop w:val="0"/>
          <w:marBottom w:val="0"/>
          <w:divBdr>
            <w:top w:val="none" w:sz="0" w:space="0" w:color="auto"/>
            <w:left w:val="none" w:sz="0" w:space="0" w:color="auto"/>
            <w:bottom w:val="none" w:sz="0" w:space="0" w:color="auto"/>
            <w:right w:val="none" w:sz="0" w:space="0" w:color="auto"/>
          </w:divBdr>
        </w:div>
        <w:div w:id="9184481">
          <w:marLeft w:val="640"/>
          <w:marRight w:val="0"/>
          <w:marTop w:val="0"/>
          <w:marBottom w:val="0"/>
          <w:divBdr>
            <w:top w:val="none" w:sz="0" w:space="0" w:color="auto"/>
            <w:left w:val="none" w:sz="0" w:space="0" w:color="auto"/>
            <w:bottom w:val="none" w:sz="0" w:space="0" w:color="auto"/>
            <w:right w:val="none" w:sz="0" w:space="0" w:color="auto"/>
          </w:divBdr>
        </w:div>
        <w:div w:id="17318849">
          <w:marLeft w:val="640"/>
          <w:marRight w:val="0"/>
          <w:marTop w:val="0"/>
          <w:marBottom w:val="0"/>
          <w:divBdr>
            <w:top w:val="none" w:sz="0" w:space="0" w:color="auto"/>
            <w:left w:val="none" w:sz="0" w:space="0" w:color="auto"/>
            <w:bottom w:val="none" w:sz="0" w:space="0" w:color="auto"/>
            <w:right w:val="none" w:sz="0" w:space="0" w:color="auto"/>
          </w:divBdr>
        </w:div>
        <w:div w:id="72624032">
          <w:marLeft w:val="640"/>
          <w:marRight w:val="0"/>
          <w:marTop w:val="0"/>
          <w:marBottom w:val="0"/>
          <w:divBdr>
            <w:top w:val="none" w:sz="0" w:space="0" w:color="auto"/>
            <w:left w:val="none" w:sz="0" w:space="0" w:color="auto"/>
            <w:bottom w:val="none" w:sz="0" w:space="0" w:color="auto"/>
            <w:right w:val="none" w:sz="0" w:space="0" w:color="auto"/>
          </w:divBdr>
        </w:div>
        <w:div w:id="80836536">
          <w:marLeft w:val="640"/>
          <w:marRight w:val="0"/>
          <w:marTop w:val="0"/>
          <w:marBottom w:val="0"/>
          <w:divBdr>
            <w:top w:val="none" w:sz="0" w:space="0" w:color="auto"/>
            <w:left w:val="none" w:sz="0" w:space="0" w:color="auto"/>
            <w:bottom w:val="none" w:sz="0" w:space="0" w:color="auto"/>
            <w:right w:val="none" w:sz="0" w:space="0" w:color="auto"/>
          </w:divBdr>
        </w:div>
        <w:div w:id="83113710">
          <w:marLeft w:val="640"/>
          <w:marRight w:val="0"/>
          <w:marTop w:val="0"/>
          <w:marBottom w:val="0"/>
          <w:divBdr>
            <w:top w:val="none" w:sz="0" w:space="0" w:color="auto"/>
            <w:left w:val="none" w:sz="0" w:space="0" w:color="auto"/>
            <w:bottom w:val="none" w:sz="0" w:space="0" w:color="auto"/>
            <w:right w:val="none" w:sz="0" w:space="0" w:color="auto"/>
          </w:divBdr>
        </w:div>
        <w:div w:id="127012510">
          <w:marLeft w:val="640"/>
          <w:marRight w:val="0"/>
          <w:marTop w:val="0"/>
          <w:marBottom w:val="0"/>
          <w:divBdr>
            <w:top w:val="none" w:sz="0" w:space="0" w:color="auto"/>
            <w:left w:val="none" w:sz="0" w:space="0" w:color="auto"/>
            <w:bottom w:val="none" w:sz="0" w:space="0" w:color="auto"/>
            <w:right w:val="none" w:sz="0" w:space="0" w:color="auto"/>
          </w:divBdr>
        </w:div>
        <w:div w:id="144588319">
          <w:marLeft w:val="640"/>
          <w:marRight w:val="0"/>
          <w:marTop w:val="0"/>
          <w:marBottom w:val="0"/>
          <w:divBdr>
            <w:top w:val="none" w:sz="0" w:space="0" w:color="auto"/>
            <w:left w:val="none" w:sz="0" w:space="0" w:color="auto"/>
            <w:bottom w:val="none" w:sz="0" w:space="0" w:color="auto"/>
            <w:right w:val="none" w:sz="0" w:space="0" w:color="auto"/>
          </w:divBdr>
        </w:div>
        <w:div w:id="154152185">
          <w:marLeft w:val="640"/>
          <w:marRight w:val="0"/>
          <w:marTop w:val="0"/>
          <w:marBottom w:val="0"/>
          <w:divBdr>
            <w:top w:val="none" w:sz="0" w:space="0" w:color="auto"/>
            <w:left w:val="none" w:sz="0" w:space="0" w:color="auto"/>
            <w:bottom w:val="none" w:sz="0" w:space="0" w:color="auto"/>
            <w:right w:val="none" w:sz="0" w:space="0" w:color="auto"/>
          </w:divBdr>
        </w:div>
        <w:div w:id="196282607">
          <w:marLeft w:val="640"/>
          <w:marRight w:val="0"/>
          <w:marTop w:val="0"/>
          <w:marBottom w:val="0"/>
          <w:divBdr>
            <w:top w:val="none" w:sz="0" w:space="0" w:color="auto"/>
            <w:left w:val="none" w:sz="0" w:space="0" w:color="auto"/>
            <w:bottom w:val="none" w:sz="0" w:space="0" w:color="auto"/>
            <w:right w:val="none" w:sz="0" w:space="0" w:color="auto"/>
          </w:divBdr>
        </w:div>
        <w:div w:id="239338684">
          <w:marLeft w:val="640"/>
          <w:marRight w:val="0"/>
          <w:marTop w:val="0"/>
          <w:marBottom w:val="0"/>
          <w:divBdr>
            <w:top w:val="none" w:sz="0" w:space="0" w:color="auto"/>
            <w:left w:val="none" w:sz="0" w:space="0" w:color="auto"/>
            <w:bottom w:val="none" w:sz="0" w:space="0" w:color="auto"/>
            <w:right w:val="none" w:sz="0" w:space="0" w:color="auto"/>
          </w:divBdr>
        </w:div>
        <w:div w:id="253629712">
          <w:marLeft w:val="640"/>
          <w:marRight w:val="0"/>
          <w:marTop w:val="0"/>
          <w:marBottom w:val="0"/>
          <w:divBdr>
            <w:top w:val="none" w:sz="0" w:space="0" w:color="auto"/>
            <w:left w:val="none" w:sz="0" w:space="0" w:color="auto"/>
            <w:bottom w:val="none" w:sz="0" w:space="0" w:color="auto"/>
            <w:right w:val="none" w:sz="0" w:space="0" w:color="auto"/>
          </w:divBdr>
        </w:div>
        <w:div w:id="258828750">
          <w:marLeft w:val="640"/>
          <w:marRight w:val="0"/>
          <w:marTop w:val="0"/>
          <w:marBottom w:val="0"/>
          <w:divBdr>
            <w:top w:val="none" w:sz="0" w:space="0" w:color="auto"/>
            <w:left w:val="none" w:sz="0" w:space="0" w:color="auto"/>
            <w:bottom w:val="none" w:sz="0" w:space="0" w:color="auto"/>
            <w:right w:val="none" w:sz="0" w:space="0" w:color="auto"/>
          </w:divBdr>
        </w:div>
        <w:div w:id="308481182">
          <w:marLeft w:val="640"/>
          <w:marRight w:val="0"/>
          <w:marTop w:val="0"/>
          <w:marBottom w:val="0"/>
          <w:divBdr>
            <w:top w:val="none" w:sz="0" w:space="0" w:color="auto"/>
            <w:left w:val="none" w:sz="0" w:space="0" w:color="auto"/>
            <w:bottom w:val="none" w:sz="0" w:space="0" w:color="auto"/>
            <w:right w:val="none" w:sz="0" w:space="0" w:color="auto"/>
          </w:divBdr>
        </w:div>
        <w:div w:id="321349265">
          <w:marLeft w:val="640"/>
          <w:marRight w:val="0"/>
          <w:marTop w:val="0"/>
          <w:marBottom w:val="0"/>
          <w:divBdr>
            <w:top w:val="none" w:sz="0" w:space="0" w:color="auto"/>
            <w:left w:val="none" w:sz="0" w:space="0" w:color="auto"/>
            <w:bottom w:val="none" w:sz="0" w:space="0" w:color="auto"/>
            <w:right w:val="none" w:sz="0" w:space="0" w:color="auto"/>
          </w:divBdr>
        </w:div>
        <w:div w:id="417488254">
          <w:marLeft w:val="640"/>
          <w:marRight w:val="0"/>
          <w:marTop w:val="0"/>
          <w:marBottom w:val="0"/>
          <w:divBdr>
            <w:top w:val="none" w:sz="0" w:space="0" w:color="auto"/>
            <w:left w:val="none" w:sz="0" w:space="0" w:color="auto"/>
            <w:bottom w:val="none" w:sz="0" w:space="0" w:color="auto"/>
            <w:right w:val="none" w:sz="0" w:space="0" w:color="auto"/>
          </w:divBdr>
        </w:div>
        <w:div w:id="425730170">
          <w:marLeft w:val="640"/>
          <w:marRight w:val="0"/>
          <w:marTop w:val="0"/>
          <w:marBottom w:val="0"/>
          <w:divBdr>
            <w:top w:val="none" w:sz="0" w:space="0" w:color="auto"/>
            <w:left w:val="none" w:sz="0" w:space="0" w:color="auto"/>
            <w:bottom w:val="none" w:sz="0" w:space="0" w:color="auto"/>
            <w:right w:val="none" w:sz="0" w:space="0" w:color="auto"/>
          </w:divBdr>
        </w:div>
        <w:div w:id="481892820">
          <w:marLeft w:val="640"/>
          <w:marRight w:val="0"/>
          <w:marTop w:val="0"/>
          <w:marBottom w:val="0"/>
          <w:divBdr>
            <w:top w:val="none" w:sz="0" w:space="0" w:color="auto"/>
            <w:left w:val="none" w:sz="0" w:space="0" w:color="auto"/>
            <w:bottom w:val="none" w:sz="0" w:space="0" w:color="auto"/>
            <w:right w:val="none" w:sz="0" w:space="0" w:color="auto"/>
          </w:divBdr>
        </w:div>
        <w:div w:id="482619554">
          <w:marLeft w:val="640"/>
          <w:marRight w:val="0"/>
          <w:marTop w:val="0"/>
          <w:marBottom w:val="0"/>
          <w:divBdr>
            <w:top w:val="none" w:sz="0" w:space="0" w:color="auto"/>
            <w:left w:val="none" w:sz="0" w:space="0" w:color="auto"/>
            <w:bottom w:val="none" w:sz="0" w:space="0" w:color="auto"/>
            <w:right w:val="none" w:sz="0" w:space="0" w:color="auto"/>
          </w:divBdr>
        </w:div>
        <w:div w:id="490831121">
          <w:marLeft w:val="640"/>
          <w:marRight w:val="0"/>
          <w:marTop w:val="0"/>
          <w:marBottom w:val="0"/>
          <w:divBdr>
            <w:top w:val="none" w:sz="0" w:space="0" w:color="auto"/>
            <w:left w:val="none" w:sz="0" w:space="0" w:color="auto"/>
            <w:bottom w:val="none" w:sz="0" w:space="0" w:color="auto"/>
            <w:right w:val="none" w:sz="0" w:space="0" w:color="auto"/>
          </w:divBdr>
        </w:div>
        <w:div w:id="499079034">
          <w:marLeft w:val="640"/>
          <w:marRight w:val="0"/>
          <w:marTop w:val="0"/>
          <w:marBottom w:val="0"/>
          <w:divBdr>
            <w:top w:val="none" w:sz="0" w:space="0" w:color="auto"/>
            <w:left w:val="none" w:sz="0" w:space="0" w:color="auto"/>
            <w:bottom w:val="none" w:sz="0" w:space="0" w:color="auto"/>
            <w:right w:val="none" w:sz="0" w:space="0" w:color="auto"/>
          </w:divBdr>
        </w:div>
        <w:div w:id="553007621">
          <w:marLeft w:val="640"/>
          <w:marRight w:val="0"/>
          <w:marTop w:val="0"/>
          <w:marBottom w:val="0"/>
          <w:divBdr>
            <w:top w:val="none" w:sz="0" w:space="0" w:color="auto"/>
            <w:left w:val="none" w:sz="0" w:space="0" w:color="auto"/>
            <w:bottom w:val="none" w:sz="0" w:space="0" w:color="auto"/>
            <w:right w:val="none" w:sz="0" w:space="0" w:color="auto"/>
          </w:divBdr>
        </w:div>
        <w:div w:id="580453244">
          <w:marLeft w:val="640"/>
          <w:marRight w:val="0"/>
          <w:marTop w:val="0"/>
          <w:marBottom w:val="0"/>
          <w:divBdr>
            <w:top w:val="none" w:sz="0" w:space="0" w:color="auto"/>
            <w:left w:val="none" w:sz="0" w:space="0" w:color="auto"/>
            <w:bottom w:val="none" w:sz="0" w:space="0" w:color="auto"/>
            <w:right w:val="none" w:sz="0" w:space="0" w:color="auto"/>
          </w:divBdr>
        </w:div>
        <w:div w:id="615909624">
          <w:marLeft w:val="640"/>
          <w:marRight w:val="0"/>
          <w:marTop w:val="0"/>
          <w:marBottom w:val="0"/>
          <w:divBdr>
            <w:top w:val="none" w:sz="0" w:space="0" w:color="auto"/>
            <w:left w:val="none" w:sz="0" w:space="0" w:color="auto"/>
            <w:bottom w:val="none" w:sz="0" w:space="0" w:color="auto"/>
            <w:right w:val="none" w:sz="0" w:space="0" w:color="auto"/>
          </w:divBdr>
        </w:div>
        <w:div w:id="633563431">
          <w:marLeft w:val="640"/>
          <w:marRight w:val="0"/>
          <w:marTop w:val="0"/>
          <w:marBottom w:val="0"/>
          <w:divBdr>
            <w:top w:val="none" w:sz="0" w:space="0" w:color="auto"/>
            <w:left w:val="none" w:sz="0" w:space="0" w:color="auto"/>
            <w:bottom w:val="none" w:sz="0" w:space="0" w:color="auto"/>
            <w:right w:val="none" w:sz="0" w:space="0" w:color="auto"/>
          </w:divBdr>
        </w:div>
        <w:div w:id="649485031">
          <w:marLeft w:val="640"/>
          <w:marRight w:val="0"/>
          <w:marTop w:val="0"/>
          <w:marBottom w:val="0"/>
          <w:divBdr>
            <w:top w:val="none" w:sz="0" w:space="0" w:color="auto"/>
            <w:left w:val="none" w:sz="0" w:space="0" w:color="auto"/>
            <w:bottom w:val="none" w:sz="0" w:space="0" w:color="auto"/>
            <w:right w:val="none" w:sz="0" w:space="0" w:color="auto"/>
          </w:divBdr>
        </w:div>
        <w:div w:id="686517299">
          <w:marLeft w:val="640"/>
          <w:marRight w:val="0"/>
          <w:marTop w:val="0"/>
          <w:marBottom w:val="0"/>
          <w:divBdr>
            <w:top w:val="none" w:sz="0" w:space="0" w:color="auto"/>
            <w:left w:val="none" w:sz="0" w:space="0" w:color="auto"/>
            <w:bottom w:val="none" w:sz="0" w:space="0" w:color="auto"/>
            <w:right w:val="none" w:sz="0" w:space="0" w:color="auto"/>
          </w:divBdr>
        </w:div>
        <w:div w:id="705644412">
          <w:marLeft w:val="640"/>
          <w:marRight w:val="0"/>
          <w:marTop w:val="0"/>
          <w:marBottom w:val="0"/>
          <w:divBdr>
            <w:top w:val="none" w:sz="0" w:space="0" w:color="auto"/>
            <w:left w:val="none" w:sz="0" w:space="0" w:color="auto"/>
            <w:bottom w:val="none" w:sz="0" w:space="0" w:color="auto"/>
            <w:right w:val="none" w:sz="0" w:space="0" w:color="auto"/>
          </w:divBdr>
        </w:div>
        <w:div w:id="728649161">
          <w:marLeft w:val="640"/>
          <w:marRight w:val="0"/>
          <w:marTop w:val="0"/>
          <w:marBottom w:val="0"/>
          <w:divBdr>
            <w:top w:val="none" w:sz="0" w:space="0" w:color="auto"/>
            <w:left w:val="none" w:sz="0" w:space="0" w:color="auto"/>
            <w:bottom w:val="none" w:sz="0" w:space="0" w:color="auto"/>
            <w:right w:val="none" w:sz="0" w:space="0" w:color="auto"/>
          </w:divBdr>
        </w:div>
        <w:div w:id="729041548">
          <w:marLeft w:val="640"/>
          <w:marRight w:val="0"/>
          <w:marTop w:val="0"/>
          <w:marBottom w:val="0"/>
          <w:divBdr>
            <w:top w:val="none" w:sz="0" w:space="0" w:color="auto"/>
            <w:left w:val="none" w:sz="0" w:space="0" w:color="auto"/>
            <w:bottom w:val="none" w:sz="0" w:space="0" w:color="auto"/>
            <w:right w:val="none" w:sz="0" w:space="0" w:color="auto"/>
          </w:divBdr>
        </w:div>
        <w:div w:id="747196316">
          <w:marLeft w:val="640"/>
          <w:marRight w:val="0"/>
          <w:marTop w:val="0"/>
          <w:marBottom w:val="0"/>
          <w:divBdr>
            <w:top w:val="none" w:sz="0" w:space="0" w:color="auto"/>
            <w:left w:val="none" w:sz="0" w:space="0" w:color="auto"/>
            <w:bottom w:val="none" w:sz="0" w:space="0" w:color="auto"/>
            <w:right w:val="none" w:sz="0" w:space="0" w:color="auto"/>
          </w:divBdr>
        </w:div>
        <w:div w:id="761679942">
          <w:marLeft w:val="640"/>
          <w:marRight w:val="0"/>
          <w:marTop w:val="0"/>
          <w:marBottom w:val="0"/>
          <w:divBdr>
            <w:top w:val="none" w:sz="0" w:space="0" w:color="auto"/>
            <w:left w:val="none" w:sz="0" w:space="0" w:color="auto"/>
            <w:bottom w:val="none" w:sz="0" w:space="0" w:color="auto"/>
            <w:right w:val="none" w:sz="0" w:space="0" w:color="auto"/>
          </w:divBdr>
        </w:div>
        <w:div w:id="779689879">
          <w:marLeft w:val="640"/>
          <w:marRight w:val="0"/>
          <w:marTop w:val="0"/>
          <w:marBottom w:val="0"/>
          <w:divBdr>
            <w:top w:val="none" w:sz="0" w:space="0" w:color="auto"/>
            <w:left w:val="none" w:sz="0" w:space="0" w:color="auto"/>
            <w:bottom w:val="none" w:sz="0" w:space="0" w:color="auto"/>
            <w:right w:val="none" w:sz="0" w:space="0" w:color="auto"/>
          </w:divBdr>
        </w:div>
        <w:div w:id="816532682">
          <w:marLeft w:val="640"/>
          <w:marRight w:val="0"/>
          <w:marTop w:val="0"/>
          <w:marBottom w:val="0"/>
          <w:divBdr>
            <w:top w:val="none" w:sz="0" w:space="0" w:color="auto"/>
            <w:left w:val="none" w:sz="0" w:space="0" w:color="auto"/>
            <w:bottom w:val="none" w:sz="0" w:space="0" w:color="auto"/>
            <w:right w:val="none" w:sz="0" w:space="0" w:color="auto"/>
          </w:divBdr>
        </w:div>
        <w:div w:id="829828845">
          <w:marLeft w:val="640"/>
          <w:marRight w:val="0"/>
          <w:marTop w:val="0"/>
          <w:marBottom w:val="0"/>
          <w:divBdr>
            <w:top w:val="none" w:sz="0" w:space="0" w:color="auto"/>
            <w:left w:val="none" w:sz="0" w:space="0" w:color="auto"/>
            <w:bottom w:val="none" w:sz="0" w:space="0" w:color="auto"/>
            <w:right w:val="none" w:sz="0" w:space="0" w:color="auto"/>
          </w:divBdr>
        </w:div>
        <w:div w:id="832258917">
          <w:marLeft w:val="640"/>
          <w:marRight w:val="0"/>
          <w:marTop w:val="0"/>
          <w:marBottom w:val="0"/>
          <w:divBdr>
            <w:top w:val="none" w:sz="0" w:space="0" w:color="auto"/>
            <w:left w:val="none" w:sz="0" w:space="0" w:color="auto"/>
            <w:bottom w:val="none" w:sz="0" w:space="0" w:color="auto"/>
            <w:right w:val="none" w:sz="0" w:space="0" w:color="auto"/>
          </w:divBdr>
        </w:div>
        <w:div w:id="834881652">
          <w:marLeft w:val="640"/>
          <w:marRight w:val="0"/>
          <w:marTop w:val="0"/>
          <w:marBottom w:val="0"/>
          <w:divBdr>
            <w:top w:val="none" w:sz="0" w:space="0" w:color="auto"/>
            <w:left w:val="none" w:sz="0" w:space="0" w:color="auto"/>
            <w:bottom w:val="none" w:sz="0" w:space="0" w:color="auto"/>
            <w:right w:val="none" w:sz="0" w:space="0" w:color="auto"/>
          </w:divBdr>
        </w:div>
        <w:div w:id="926884032">
          <w:marLeft w:val="640"/>
          <w:marRight w:val="0"/>
          <w:marTop w:val="0"/>
          <w:marBottom w:val="0"/>
          <w:divBdr>
            <w:top w:val="none" w:sz="0" w:space="0" w:color="auto"/>
            <w:left w:val="none" w:sz="0" w:space="0" w:color="auto"/>
            <w:bottom w:val="none" w:sz="0" w:space="0" w:color="auto"/>
            <w:right w:val="none" w:sz="0" w:space="0" w:color="auto"/>
          </w:divBdr>
        </w:div>
        <w:div w:id="932276159">
          <w:marLeft w:val="640"/>
          <w:marRight w:val="0"/>
          <w:marTop w:val="0"/>
          <w:marBottom w:val="0"/>
          <w:divBdr>
            <w:top w:val="none" w:sz="0" w:space="0" w:color="auto"/>
            <w:left w:val="none" w:sz="0" w:space="0" w:color="auto"/>
            <w:bottom w:val="none" w:sz="0" w:space="0" w:color="auto"/>
            <w:right w:val="none" w:sz="0" w:space="0" w:color="auto"/>
          </w:divBdr>
        </w:div>
        <w:div w:id="941953978">
          <w:marLeft w:val="640"/>
          <w:marRight w:val="0"/>
          <w:marTop w:val="0"/>
          <w:marBottom w:val="0"/>
          <w:divBdr>
            <w:top w:val="none" w:sz="0" w:space="0" w:color="auto"/>
            <w:left w:val="none" w:sz="0" w:space="0" w:color="auto"/>
            <w:bottom w:val="none" w:sz="0" w:space="0" w:color="auto"/>
            <w:right w:val="none" w:sz="0" w:space="0" w:color="auto"/>
          </w:divBdr>
        </w:div>
        <w:div w:id="984965973">
          <w:marLeft w:val="640"/>
          <w:marRight w:val="0"/>
          <w:marTop w:val="0"/>
          <w:marBottom w:val="0"/>
          <w:divBdr>
            <w:top w:val="none" w:sz="0" w:space="0" w:color="auto"/>
            <w:left w:val="none" w:sz="0" w:space="0" w:color="auto"/>
            <w:bottom w:val="none" w:sz="0" w:space="0" w:color="auto"/>
            <w:right w:val="none" w:sz="0" w:space="0" w:color="auto"/>
          </w:divBdr>
        </w:div>
        <w:div w:id="1104500554">
          <w:marLeft w:val="640"/>
          <w:marRight w:val="0"/>
          <w:marTop w:val="0"/>
          <w:marBottom w:val="0"/>
          <w:divBdr>
            <w:top w:val="none" w:sz="0" w:space="0" w:color="auto"/>
            <w:left w:val="none" w:sz="0" w:space="0" w:color="auto"/>
            <w:bottom w:val="none" w:sz="0" w:space="0" w:color="auto"/>
            <w:right w:val="none" w:sz="0" w:space="0" w:color="auto"/>
          </w:divBdr>
        </w:div>
        <w:div w:id="1111439224">
          <w:marLeft w:val="640"/>
          <w:marRight w:val="0"/>
          <w:marTop w:val="0"/>
          <w:marBottom w:val="0"/>
          <w:divBdr>
            <w:top w:val="none" w:sz="0" w:space="0" w:color="auto"/>
            <w:left w:val="none" w:sz="0" w:space="0" w:color="auto"/>
            <w:bottom w:val="none" w:sz="0" w:space="0" w:color="auto"/>
            <w:right w:val="none" w:sz="0" w:space="0" w:color="auto"/>
          </w:divBdr>
        </w:div>
        <w:div w:id="1144471581">
          <w:marLeft w:val="640"/>
          <w:marRight w:val="0"/>
          <w:marTop w:val="0"/>
          <w:marBottom w:val="0"/>
          <w:divBdr>
            <w:top w:val="none" w:sz="0" w:space="0" w:color="auto"/>
            <w:left w:val="none" w:sz="0" w:space="0" w:color="auto"/>
            <w:bottom w:val="none" w:sz="0" w:space="0" w:color="auto"/>
            <w:right w:val="none" w:sz="0" w:space="0" w:color="auto"/>
          </w:divBdr>
        </w:div>
        <w:div w:id="1145783144">
          <w:marLeft w:val="640"/>
          <w:marRight w:val="0"/>
          <w:marTop w:val="0"/>
          <w:marBottom w:val="0"/>
          <w:divBdr>
            <w:top w:val="none" w:sz="0" w:space="0" w:color="auto"/>
            <w:left w:val="none" w:sz="0" w:space="0" w:color="auto"/>
            <w:bottom w:val="none" w:sz="0" w:space="0" w:color="auto"/>
            <w:right w:val="none" w:sz="0" w:space="0" w:color="auto"/>
          </w:divBdr>
        </w:div>
        <w:div w:id="1238320270">
          <w:marLeft w:val="640"/>
          <w:marRight w:val="0"/>
          <w:marTop w:val="0"/>
          <w:marBottom w:val="0"/>
          <w:divBdr>
            <w:top w:val="none" w:sz="0" w:space="0" w:color="auto"/>
            <w:left w:val="none" w:sz="0" w:space="0" w:color="auto"/>
            <w:bottom w:val="none" w:sz="0" w:space="0" w:color="auto"/>
            <w:right w:val="none" w:sz="0" w:space="0" w:color="auto"/>
          </w:divBdr>
        </w:div>
        <w:div w:id="1246839359">
          <w:marLeft w:val="640"/>
          <w:marRight w:val="0"/>
          <w:marTop w:val="0"/>
          <w:marBottom w:val="0"/>
          <w:divBdr>
            <w:top w:val="none" w:sz="0" w:space="0" w:color="auto"/>
            <w:left w:val="none" w:sz="0" w:space="0" w:color="auto"/>
            <w:bottom w:val="none" w:sz="0" w:space="0" w:color="auto"/>
            <w:right w:val="none" w:sz="0" w:space="0" w:color="auto"/>
          </w:divBdr>
        </w:div>
        <w:div w:id="1253121316">
          <w:marLeft w:val="640"/>
          <w:marRight w:val="0"/>
          <w:marTop w:val="0"/>
          <w:marBottom w:val="0"/>
          <w:divBdr>
            <w:top w:val="none" w:sz="0" w:space="0" w:color="auto"/>
            <w:left w:val="none" w:sz="0" w:space="0" w:color="auto"/>
            <w:bottom w:val="none" w:sz="0" w:space="0" w:color="auto"/>
            <w:right w:val="none" w:sz="0" w:space="0" w:color="auto"/>
          </w:divBdr>
        </w:div>
        <w:div w:id="1295134669">
          <w:marLeft w:val="640"/>
          <w:marRight w:val="0"/>
          <w:marTop w:val="0"/>
          <w:marBottom w:val="0"/>
          <w:divBdr>
            <w:top w:val="none" w:sz="0" w:space="0" w:color="auto"/>
            <w:left w:val="none" w:sz="0" w:space="0" w:color="auto"/>
            <w:bottom w:val="none" w:sz="0" w:space="0" w:color="auto"/>
            <w:right w:val="none" w:sz="0" w:space="0" w:color="auto"/>
          </w:divBdr>
        </w:div>
        <w:div w:id="1327175334">
          <w:marLeft w:val="640"/>
          <w:marRight w:val="0"/>
          <w:marTop w:val="0"/>
          <w:marBottom w:val="0"/>
          <w:divBdr>
            <w:top w:val="none" w:sz="0" w:space="0" w:color="auto"/>
            <w:left w:val="none" w:sz="0" w:space="0" w:color="auto"/>
            <w:bottom w:val="none" w:sz="0" w:space="0" w:color="auto"/>
            <w:right w:val="none" w:sz="0" w:space="0" w:color="auto"/>
          </w:divBdr>
        </w:div>
        <w:div w:id="1327904945">
          <w:marLeft w:val="640"/>
          <w:marRight w:val="0"/>
          <w:marTop w:val="0"/>
          <w:marBottom w:val="0"/>
          <w:divBdr>
            <w:top w:val="none" w:sz="0" w:space="0" w:color="auto"/>
            <w:left w:val="none" w:sz="0" w:space="0" w:color="auto"/>
            <w:bottom w:val="none" w:sz="0" w:space="0" w:color="auto"/>
            <w:right w:val="none" w:sz="0" w:space="0" w:color="auto"/>
          </w:divBdr>
        </w:div>
        <w:div w:id="1358501600">
          <w:marLeft w:val="640"/>
          <w:marRight w:val="0"/>
          <w:marTop w:val="0"/>
          <w:marBottom w:val="0"/>
          <w:divBdr>
            <w:top w:val="none" w:sz="0" w:space="0" w:color="auto"/>
            <w:left w:val="none" w:sz="0" w:space="0" w:color="auto"/>
            <w:bottom w:val="none" w:sz="0" w:space="0" w:color="auto"/>
            <w:right w:val="none" w:sz="0" w:space="0" w:color="auto"/>
          </w:divBdr>
        </w:div>
        <w:div w:id="1370374837">
          <w:marLeft w:val="640"/>
          <w:marRight w:val="0"/>
          <w:marTop w:val="0"/>
          <w:marBottom w:val="0"/>
          <w:divBdr>
            <w:top w:val="none" w:sz="0" w:space="0" w:color="auto"/>
            <w:left w:val="none" w:sz="0" w:space="0" w:color="auto"/>
            <w:bottom w:val="none" w:sz="0" w:space="0" w:color="auto"/>
            <w:right w:val="none" w:sz="0" w:space="0" w:color="auto"/>
          </w:divBdr>
        </w:div>
        <w:div w:id="1394234075">
          <w:marLeft w:val="640"/>
          <w:marRight w:val="0"/>
          <w:marTop w:val="0"/>
          <w:marBottom w:val="0"/>
          <w:divBdr>
            <w:top w:val="none" w:sz="0" w:space="0" w:color="auto"/>
            <w:left w:val="none" w:sz="0" w:space="0" w:color="auto"/>
            <w:bottom w:val="none" w:sz="0" w:space="0" w:color="auto"/>
            <w:right w:val="none" w:sz="0" w:space="0" w:color="auto"/>
          </w:divBdr>
        </w:div>
        <w:div w:id="1401976804">
          <w:marLeft w:val="640"/>
          <w:marRight w:val="0"/>
          <w:marTop w:val="0"/>
          <w:marBottom w:val="0"/>
          <w:divBdr>
            <w:top w:val="none" w:sz="0" w:space="0" w:color="auto"/>
            <w:left w:val="none" w:sz="0" w:space="0" w:color="auto"/>
            <w:bottom w:val="none" w:sz="0" w:space="0" w:color="auto"/>
            <w:right w:val="none" w:sz="0" w:space="0" w:color="auto"/>
          </w:divBdr>
        </w:div>
        <w:div w:id="1468938727">
          <w:marLeft w:val="640"/>
          <w:marRight w:val="0"/>
          <w:marTop w:val="0"/>
          <w:marBottom w:val="0"/>
          <w:divBdr>
            <w:top w:val="none" w:sz="0" w:space="0" w:color="auto"/>
            <w:left w:val="none" w:sz="0" w:space="0" w:color="auto"/>
            <w:bottom w:val="none" w:sz="0" w:space="0" w:color="auto"/>
            <w:right w:val="none" w:sz="0" w:space="0" w:color="auto"/>
          </w:divBdr>
        </w:div>
        <w:div w:id="1490634594">
          <w:marLeft w:val="640"/>
          <w:marRight w:val="0"/>
          <w:marTop w:val="0"/>
          <w:marBottom w:val="0"/>
          <w:divBdr>
            <w:top w:val="none" w:sz="0" w:space="0" w:color="auto"/>
            <w:left w:val="none" w:sz="0" w:space="0" w:color="auto"/>
            <w:bottom w:val="none" w:sz="0" w:space="0" w:color="auto"/>
            <w:right w:val="none" w:sz="0" w:space="0" w:color="auto"/>
          </w:divBdr>
        </w:div>
        <w:div w:id="1561597762">
          <w:marLeft w:val="640"/>
          <w:marRight w:val="0"/>
          <w:marTop w:val="0"/>
          <w:marBottom w:val="0"/>
          <w:divBdr>
            <w:top w:val="none" w:sz="0" w:space="0" w:color="auto"/>
            <w:left w:val="none" w:sz="0" w:space="0" w:color="auto"/>
            <w:bottom w:val="none" w:sz="0" w:space="0" w:color="auto"/>
            <w:right w:val="none" w:sz="0" w:space="0" w:color="auto"/>
          </w:divBdr>
        </w:div>
        <w:div w:id="1605730081">
          <w:marLeft w:val="640"/>
          <w:marRight w:val="0"/>
          <w:marTop w:val="0"/>
          <w:marBottom w:val="0"/>
          <w:divBdr>
            <w:top w:val="none" w:sz="0" w:space="0" w:color="auto"/>
            <w:left w:val="none" w:sz="0" w:space="0" w:color="auto"/>
            <w:bottom w:val="none" w:sz="0" w:space="0" w:color="auto"/>
            <w:right w:val="none" w:sz="0" w:space="0" w:color="auto"/>
          </w:divBdr>
        </w:div>
        <w:div w:id="1631129225">
          <w:marLeft w:val="640"/>
          <w:marRight w:val="0"/>
          <w:marTop w:val="0"/>
          <w:marBottom w:val="0"/>
          <w:divBdr>
            <w:top w:val="none" w:sz="0" w:space="0" w:color="auto"/>
            <w:left w:val="none" w:sz="0" w:space="0" w:color="auto"/>
            <w:bottom w:val="none" w:sz="0" w:space="0" w:color="auto"/>
            <w:right w:val="none" w:sz="0" w:space="0" w:color="auto"/>
          </w:divBdr>
        </w:div>
        <w:div w:id="1646817728">
          <w:marLeft w:val="640"/>
          <w:marRight w:val="0"/>
          <w:marTop w:val="0"/>
          <w:marBottom w:val="0"/>
          <w:divBdr>
            <w:top w:val="none" w:sz="0" w:space="0" w:color="auto"/>
            <w:left w:val="none" w:sz="0" w:space="0" w:color="auto"/>
            <w:bottom w:val="none" w:sz="0" w:space="0" w:color="auto"/>
            <w:right w:val="none" w:sz="0" w:space="0" w:color="auto"/>
          </w:divBdr>
        </w:div>
        <w:div w:id="1774780450">
          <w:marLeft w:val="640"/>
          <w:marRight w:val="0"/>
          <w:marTop w:val="0"/>
          <w:marBottom w:val="0"/>
          <w:divBdr>
            <w:top w:val="none" w:sz="0" w:space="0" w:color="auto"/>
            <w:left w:val="none" w:sz="0" w:space="0" w:color="auto"/>
            <w:bottom w:val="none" w:sz="0" w:space="0" w:color="auto"/>
            <w:right w:val="none" w:sz="0" w:space="0" w:color="auto"/>
          </w:divBdr>
        </w:div>
        <w:div w:id="1775781530">
          <w:marLeft w:val="640"/>
          <w:marRight w:val="0"/>
          <w:marTop w:val="0"/>
          <w:marBottom w:val="0"/>
          <w:divBdr>
            <w:top w:val="none" w:sz="0" w:space="0" w:color="auto"/>
            <w:left w:val="none" w:sz="0" w:space="0" w:color="auto"/>
            <w:bottom w:val="none" w:sz="0" w:space="0" w:color="auto"/>
            <w:right w:val="none" w:sz="0" w:space="0" w:color="auto"/>
          </w:divBdr>
        </w:div>
        <w:div w:id="1793550869">
          <w:marLeft w:val="640"/>
          <w:marRight w:val="0"/>
          <w:marTop w:val="0"/>
          <w:marBottom w:val="0"/>
          <w:divBdr>
            <w:top w:val="none" w:sz="0" w:space="0" w:color="auto"/>
            <w:left w:val="none" w:sz="0" w:space="0" w:color="auto"/>
            <w:bottom w:val="none" w:sz="0" w:space="0" w:color="auto"/>
            <w:right w:val="none" w:sz="0" w:space="0" w:color="auto"/>
          </w:divBdr>
        </w:div>
        <w:div w:id="1837719327">
          <w:marLeft w:val="640"/>
          <w:marRight w:val="0"/>
          <w:marTop w:val="0"/>
          <w:marBottom w:val="0"/>
          <w:divBdr>
            <w:top w:val="none" w:sz="0" w:space="0" w:color="auto"/>
            <w:left w:val="none" w:sz="0" w:space="0" w:color="auto"/>
            <w:bottom w:val="none" w:sz="0" w:space="0" w:color="auto"/>
            <w:right w:val="none" w:sz="0" w:space="0" w:color="auto"/>
          </w:divBdr>
        </w:div>
        <w:div w:id="1861704621">
          <w:marLeft w:val="640"/>
          <w:marRight w:val="0"/>
          <w:marTop w:val="0"/>
          <w:marBottom w:val="0"/>
          <w:divBdr>
            <w:top w:val="none" w:sz="0" w:space="0" w:color="auto"/>
            <w:left w:val="none" w:sz="0" w:space="0" w:color="auto"/>
            <w:bottom w:val="none" w:sz="0" w:space="0" w:color="auto"/>
            <w:right w:val="none" w:sz="0" w:space="0" w:color="auto"/>
          </w:divBdr>
        </w:div>
        <w:div w:id="1890418261">
          <w:marLeft w:val="640"/>
          <w:marRight w:val="0"/>
          <w:marTop w:val="0"/>
          <w:marBottom w:val="0"/>
          <w:divBdr>
            <w:top w:val="none" w:sz="0" w:space="0" w:color="auto"/>
            <w:left w:val="none" w:sz="0" w:space="0" w:color="auto"/>
            <w:bottom w:val="none" w:sz="0" w:space="0" w:color="auto"/>
            <w:right w:val="none" w:sz="0" w:space="0" w:color="auto"/>
          </w:divBdr>
        </w:div>
        <w:div w:id="1892958505">
          <w:marLeft w:val="640"/>
          <w:marRight w:val="0"/>
          <w:marTop w:val="0"/>
          <w:marBottom w:val="0"/>
          <w:divBdr>
            <w:top w:val="none" w:sz="0" w:space="0" w:color="auto"/>
            <w:left w:val="none" w:sz="0" w:space="0" w:color="auto"/>
            <w:bottom w:val="none" w:sz="0" w:space="0" w:color="auto"/>
            <w:right w:val="none" w:sz="0" w:space="0" w:color="auto"/>
          </w:divBdr>
        </w:div>
        <w:div w:id="1908566859">
          <w:marLeft w:val="640"/>
          <w:marRight w:val="0"/>
          <w:marTop w:val="0"/>
          <w:marBottom w:val="0"/>
          <w:divBdr>
            <w:top w:val="none" w:sz="0" w:space="0" w:color="auto"/>
            <w:left w:val="none" w:sz="0" w:space="0" w:color="auto"/>
            <w:bottom w:val="none" w:sz="0" w:space="0" w:color="auto"/>
            <w:right w:val="none" w:sz="0" w:space="0" w:color="auto"/>
          </w:divBdr>
        </w:div>
        <w:div w:id="1922257511">
          <w:marLeft w:val="640"/>
          <w:marRight w:val="0"/>
          <w:marTop w:val="0"/>
          <w:marBottom w:val="0"/>
          <w:divBdr>
            <w:top w:val="none" w:sz="0" w:space="0" w:color="auto"/>
            <w:left w:val="none" w:sz="0" w:space="0" w:color="auto"/>
            <w:bottom w:val="none" w:sz="0" w:space="0" w:color="auto"/>
            <w:right w:val="none" w:sz="0" w:space="0" w:color="auto"/>
          </w:divBdr>
        </w:div>
        <w:div w:id="1936672415">
          <w:marLeft w:val="640"/>
          <w:marRight w:val="0"/>
          <w:marTop w:val="0"/>
          <w:marBottom w:val="0"/>
          <w:divBdr>
            <w:top w:val="none" w:sz="0" w:space="0" w:color="auto"/>
            <w:left w:val="none" w:sz="0" w:space="0" w:color="auto"/>
            <w:bottom w:val="none" w:sz="0" w:space="0" w:color="auto"/>
            <w:right w:val="none" w:sz="0" w:space="0" w:color="auto"/>
          </w:divBdr>
        </w:div>
        <w:div w:id="1944263476">
          <w:marLeft w:val="640"/>
          <w:marRight w:val="0"/>
          <w:marTop w:val="0"/>
          <w:marBottom w:val="0"/>
          <w:divBdr>
            <w:top w:val="none" w:sz="0" w:space="0" w:color="auto"/>
            <w:left w:val="none" w:sz="0" w:space="0" w:color="auto"/>
            <w:bottom w:val="none" w:sz="0" w:space="0" w:color="auto"/>
            <w:right w:val="none" w:sz="0" w:space="0" w:color="auto"/>
          </w:divBdr>
        </w:div>
        <w:div w:id="2002585704">
          <w:marLeft w:val="640"/>
          <w:marRight w:val="0"/>
          <w:marTop w:val="0"/>
          <w:marBottom w:val="0"/>
          <w:divBdr>
            <w:top w:val="none" w:sz="0" w:space="0" w:color="auto"/>
            <w:left w:val="none" w:sz="0" w:space="0" w:color="auto"/>
            <w:bottom w:val="none" w:sz="0" w:space="0" w:color="auto"/>
            <w:right w:val="none" w:sz="0" w:space="0" w:color="auto"/>
          </w:divBdr>
        </w:div>
        <w:div w:id="2034912074">
          <w:marLeft w:val="640"/>
          <w:marRight w:val="0"/>
          <w:marTop w:val="0"/>
          <w:marBottom w:val="0"/>
          <w:divBdr>
            <w:top w:val="none" w:sz="0" w:space="0" w:color="auto"/>
            <w:left w:val="none" w:sz="0" w:space="0" w:color="auto"/>
            <w:bottom w:val="none" w:sz="0" w:space="0" w:color="auto"/>
            <w:right w:val="none" w:sz="0" w:space="0" w:color="auto"/>
          </w:divBdr>
        </w:div>
        <w:div w:id="2048217411">
          <w:marLeft w:val="640"/>
          <w:marRight w:val="0"/>
          <w:marTop w:val="0"/>
          <w:marBottom w:val="0"/>
          <w:divBdr>
            <w:top w:val="none" w:sz="0" w:space="0" w:color="auto"/>
            <w:left w:val="none" w:sz="0" w:space="0" w:color="auto"/>
            <w:bottom w:val="none" w:sz="0" w:space="0" w:color="auto"/>
            <w:right w:val="none" w:sz="0" w:space="0" w:color="auto"/>
          </w:divBdr>
        </w:div>
        <w:div w:id="2101902859">
          <w:marLeft w:val="640"/>
          <w:marRight w:val="0"/>
          <w:marTop w:val="0"/>
          <w:marBottom w:val="0"/>
          <w:divBdr>
            <w:top w:val="none" w:sz="0" w:space="0" w:color="auto"/>
            <w:left w:val="none" w:sz="0" w:space="0" w:color="auto"/>
            <w:bottom w:val="none" w:sz="0" w:space="0" w:color="auto"/>
            <w:right w:val="none" w:sz="0" w:space="0" w:color="auto"/>
          </w:divBdr>
        </w:div>
        <w:div w:id="2103257510">
          <w:marLeft w:val="640"/>
          <w:marRight w:val="0"/>
          <w:marTop w:val="0"/>
          <w:marBottom w:val="0"/>
          <w:divBdr>
            <w:top w:val="none" w:sz="0" w:space="0" w:color="auto"/>
            <w:left w:val="none" w:sz="0" w:space="0" w:color="auto"/>
            <w:bottom w:val="none" w:sz="0" w:space="0" w:color="auto"/>
            <w:right w:val="none" w:sz="0" w:space="0" w:color="auto"/>
          </w:divBdr>
        </w:div>
      </w:divsChild>
    </w:div>
    <w:div w:id="663123126">
      <w:bodyDiv w:val="1"/>
      <w:marLeft w:val="0"/>
      <w:marRight w:val="0"/>
      <w:marTop w:val="0"/>
      <w:marBottom w:val="0"/>
      <w:divBdr>
        <w:top w:val="none" w:sz="0" w:space="0" w:color="auto"/>
        <w:left w:val="none" w:sz="0" w:space="0" w:color="auto"/>
        <w:bottom w:val="none" w:sz="0" w:space="0" w:color="auto"/>
        <w:right w:val="none" w:sz="0" w:space="0" w:color="auto"/>
      </w:divBdr>
    </w:div>
    <w:div w:id="671179261">
      <w:bodyDiv w:val="1"/>
      <w:marLeft w:val="0"/>
      <w:marRight w:val="0"/>
      <w:marTop w:val="0"/>
      <w:marBottom w:val="0"/>
      <w:divBdr>
        <w:top w:val="none" w:sz="0" w:space="0" w:color="auto"/>
        <w:left w:val="none" w:sz="0" w:space="0" w:color="auto"/>
        <w:bottom w:val="none" w:sz="0" w:space="0" w:color="auto"/>
        <w:right w:val="none" w:sz="0" w:space="0" w:color="auto"/>
      </w:divBdr>
    </w:div>
    <w:div w:id="755706219">
      <w:bodyDiv w:val="1"/>
      <w:marLeft w:val="0"/>
      <w:marRight w:val="0"/>
      <w:marTop w:val="0"/>
      <w:marBottom w:val="0"/>
      <w:divBdr>
        <w:top w:val="none" w:sz="0" w:space="0" w:color="auto"/>
        <w:left w:val="none" w:sz="0" w:space="0" w:color="auto"/>
        <w:bottom w:val="none" w:sz="0" w:space="0" w:color="auto"/>
        <w:right w:val="none" w:sz="0" w:space="0" w:color="auto"/>
      </w:divBdr>
      <w:divsChild>
        <w:div w:id="25180329">
          <w:marLeft w:val="640"/>
          <w:marRight w:val="0"/>
          <w:marTop w:val="0"/>
          <w:marBottom w:val="0"/>
          <w:divBdr>
            <w:top w:val="none" w:sz="0" w:space="0" w:color="auto"/>
            <w:left w:val="none" w:sz="0" w:space="0" w:color="auto"/>
            <w:bottom w:val="none" w:sz="0" w:space="0" w:color="auto"/>
            <w:right w:val="none" w:sz="0" w:space="0" w:color="auto"/>
          </w:divBdr>
        </w:div>
        <w:div w:id="44724475">
          <w:marLeft w:val="640"/>
          <w:marRight w:val="0"/>
          <w:marTop w:val="0"/>
          <w:marBottom w:val="0"/>
          <w:divBdr>
            <w:top w:val="none" w:sz="0" w:space="0" w:color="auto"/>
            <w:left w:val="none" w:sz="0" w:space="0" w:color="auto"/>
            <w:bottom w:val="none" w:sz="0" w:space="0" w:color="auto"/>
            <w:right w:val="none" w:sz="0" w:space="0" w:color="auto"/>
          </w:divBdr>
        </w:div>
        <w:div w:id="59141331">
          <w:marLeft w:val="640"/>
          <w:marRight w:val="0"/>
          <w:marTop w:val="0"/>
          <w:marBottom w:val="0"/>
          <w:divBdr>
            <w:top w:val="none" w:sz="0" w:space="0" w:color="auto"/>
            <w:left w:val="none" w:sz="0" w:space="0" w:color="auto"/>
            <w:bottom w:val="none" w:sz="0" w:space="0" w:color="auto"/>
            <w:right w:val="none" w:sz="0" w:space="0" w:color="auto"/>
          </w:divBdr>
        </w:div>
        <w:div w:id="87236745">
          <w:marLeft w:val="640"/>
          <w:marRight w:val="0"/>
          <w:marTop w:val="0"/>
          <w:marBottom w:val="0"/>
          <w:divBdr>
            <w:top w:val="none" w:sz="0" w:space="0" w:color="auto"/>
            <w:left w:val="none" w:sz="0" w:space="0" w:color="auto"/>
            <w:bottom w:val="none" w:sz="0" w:space="0" w:color="auto"/>
            <w:right w:val="none" w:sz="0" w:space="0" w:color="auto"/>
          </w:divBdr>
        </w:div>
        <w:div w:id="170415049">
          <w:marLeft w:val="640"/>
          <w:marRight w:val="0"/>
          <w:marTop w:val="0"/>
          <w:marBottom w:val="0"/>
          <w:divBdr>
            <w:top w:val="none" w:sz="0" w:space="0" w:color="auto"/>
            <w:left w:val="none" w:sz="0" w:space="0" w:color="auto"/>
            <w:bottom w:val="none" w:sz="0" w:space="0" w:color="auto"/>
            <w:right w:val="none" w:sz="0" w:space="0" w:color="auto"/>
          </w:divBdr>
        </w:div>
        <w:div w:id="205458075">
          <w:marLeft w:val="640"/>
          <w:marRight w:val="0"/>
          <w:marTop w:val="0"/>
          <w:marBottom w:val="0"/>
          <w:divBdr>
            <w:top w:val="none" w:sz="0" w:space="0" w:color="auto"/>
            <w:left w:val="none" w:sz="0" w:space="0" w:color="auto"/>
            <w:bottom w:val="none" w:sz="0" w:space="0" w:color="auto"/>
            <w:right w:val="none" w:sz="0" w:space="0" w:color="auto"/>
          </w:divBdr>
        </w:div>
        <w:div w:id="233395862">
          <w:marLeft w:val="640"/>
          <w:marRight w:val="0"/>
          <w:marTop w:val="0"/>
          <w:marBottom w:val="0"/>
          <w:divBdr>
            <w:top w:val="none" w:sz="0" w:space="0" w:color="auto"/>
            <w:left w:val="none" w:sz="0" w:space="0" w:color="auto"/>
            <w:bottom w:val="none" w:sz="0" w:space="0" w:color="auto"/>
            <w:right w:val="none" w:sz="0" w:space="0" w:color="auto"/>
          </w:divBdr>
        </w:div>
        <w:div w:id="238371556">
          <w:marLeft w:val="640"/>
          <w:marRight w:val="0"/>
          <w:marTop w:val="0"/>
          <w:marBottom w:val="0"/>
          <w:divBdr>
            <w:top w:val="none" w:sz="0" w:space="0" w:color="auto"/>
            <w:left w:val="none" w:sz="0" w:space="0" w:color="auto"/>
            <w:bottom w:val="none" w:sz="0" w:space="0" w:color="auto"/>
            <w:right w:val="none" w:sz="0" w:space="0" w:color="auto"/>
          </w:divBdr>
        </w:div>
        <w:div w:id="298459576">
          <w:marLeft w:val="640"/>
          <w:marRight w:val="0"/>
          <w:marTop w:val="0"/>
          <w:marBottom w:val="0"/>
          <w:divBdr>
            <w:top w:val="none" w:sz="0" w:space="0" w:color="auto"/>
            <w:left w:val="none" w:sz="0" w:space="0" w:color="auto"/>
            <w:bottom w:val="none" w:sz="0" w:space="0" w:color="auto"/>
            <w:right w:val="none" w:sz="0" w:space="0" w:color="auto"/>
          </w:divBdr>
        </w:div>
        <w:div w:id="314800201">
          <w:marLeft w:val="640"/>
          <w:marRight w:val="0"/>
          <w:marTop w:val="0"/>
          <w:marBottom w:val="0"/>
          <w:divBdr>
            <w:top w:val="none" w:sz="0" w:space="0" w:color="auto"/>
            <w:left w:val="none" w:sz="0" w:space="0" w:color="auto"/>
            <w:bottom w:val="none" w:sz="0" w:space="0" w:color="auto"/>
            <w:right w:val="none" w:sz="0" w:space="0" w:color="auto"/>
          </w:divBdr>
        </w:div>
        <w:div w:id="331874613">
          <w:marLeft w:val="640"/>
          <w:marRight w:val="0"/>
          <w:marTop w:val="0"/>
          <w:marBottom w:val="0"/>
          <w:divBdr>
            <w:top w:val="none" w:sz="0" w:space="0" w:color="auto"/>
            <w:left w:val="none" w:sz="0" w:space="0" w:color="auto"/>
            <w:bottom w:val="none" w:sz="0" w:space="0" w:color="auto"/>
            <w:right w:val="none" w:sz="0" w:space="0" w:color="auto"/>
          </w:divBdr>
        </w:div>
        <w:div w:id="370568734">
          <w:marLeft w:val="640"/>
          <w:marRight w:val="0"/>
          <w:marTop w:val="0"/>
          <w:marBottom w:val="0"/>
          <w:divBdr>
            <w:top w:val="none" w:sz="0" w:space="0" w:color="auto"/>
            <w:left w:val="none" w:sz="0" w:space="0" w:color="auto"/>
            <w:bottom w:val="none" w:sz="0" w:space="0" w:color="auto"/>
            <w:right w:val="none" w:sz="0" w:space="0" w:color="auto"/>
          </w:divBdr>
        </w:div>
        <w:div w:id="420414139">
          <w:marLeft w:val="640"/>
          <w:marRight w:val="0"/>
          <w:marTop w:val="0"/>
          <w:marBottom w:val="0"/>
          <w:divBdr>
            <w:top w:val="none" w:sz="0" w:space="0" w:color="auto"/>
            <w:left w:val="none" w:sz="0" w:space="0" w:color="auto"/>
            <w:bottom w:val="none" w:sz="0" w:space="0" w:color="auto"/>
            <w:right w:val="none" w:sz="0" w:space="0" w:color="auto"/>
          </w:divBdr>
        </w:div>
        <w:div w:id="455416415">
          <w:marLeft w:val="640"/>
          <w:marRight w:val="0"/>
          <w:marTop w:val="0"/>
          <w:marBottom w:val="0"/>
          <w:divBdr>
            <w:top w:val="none" w:sz="0" w:space="0" w:color="auto"/>
            <w:left w:val="none" w:sz="0" w:space="0" w:color="auto"/>
            <w:bottom w:val="none" w:sz="0" w:space="0" w:color="auto"/>
            <w:right w:val="none" w:sz="0" w:space="0" w:color="auto"/>
          </w:divBdr>
        </w:div>
        <w:div w:id="472065068">
          <w:marLeft w:val="640"/>
          <w:marRight w:val="0"/>
          <w:marTop w:val="0"/>
          <w:marBottom w:val="0"/>
          <w:divBdr>
            <w:top w:val="none" w:sz="0" w:space="0" w:color="auto"/>
            <w:left w:val="none" w:sz="0" w:space="0" w:color="auto"/>
            <w:bottom w:val="none" w:sz="0" w:space="0" w:color="auto"/>
            <w:right w:val="none" w:sz="0" w:space="0" w:color="auto"/>
          </w:divBdr>
        </w:div>
        <w:div w:id="483204336">
          <w:marLeft w:val="640"/>
          <w:marRight w:val="0"/>
          <w:marTop w:val="0"/>
          <w:marBottom w:val="0"/>
          <w:divBdr>
            <w:top w:val="none" w:sz="0" w:space="0" w:color="auto"/>
            <w:left w:val="none" w:sz="0" w:space="0" w:color="auto"/>
            <w:bottom w:val="none" w:sz="0" w:space="0" w:color="auto"/>
            <w:right w:val="none" w:sz="0" w:space="0" w:color="auto"/>
          </w:divBdr>
        </w:div>
        <w:div w:id="501505003">
          <w:marLeft w:val="640"/>
          <w:marRight w:val="0"/>
          <w:marTop w:val="0"/>
          <w:marBottom w:val="0"/>
          <w:divBdr>
            <w:top w:val="none" w:sz="0" w:space="0" w:color="auto"/>
            <w:left w:val="none" w:sz="0" w:space="0" w:color="auto"/>
            <w:bottom w:val="none" w:sz="0" w:space="0" w:color="auto"/>
            <w:right w:val="none" w:sz="0" w:space="0" w:color="auto"/>
          </w:divBdr>
        </w:div>
        <w:div w:id="545877620">
          <w:marLeft w:val="640"/>
          <w:marRight w:val="0"/>
          <w:marTop w:val="0"/>
          <w:marBottom w:val="0"/>
          <w:divBdr>
            <w:top w:val="none" w:sz="0" w:space="0" w:color="auto"/>
            <w:left w:val="none" w:sz="0" w:space="0" w:color="auto"/>
            <w:bottom w:val="none" w:sz="0" w:space="0" w:color="auto"/>
            <w:right w:val="none" w:sz="0" w:space="0" w:color="auto"/>
          </w:divBdr>
        </w:div>
        <w:div w:id="552157304">
          <w:marLeft w:val="640"/>
          <w:marRight w:val="0"/>
          <w:marTop w:val="0"/>
          <w:marBottom w:val="0"/>
          <w:divBdr>
            <w:top w:val="none" w:sz="0" w:space="0" w:color="auto"/>
            <w:left w:val="none" w:sz="0" w:space="0" w:color="auto"/>
            <w:bottom w:val="none" w:sz="0" w:space="0" w:color="auto"/>
            <w:right w:val="none" w:sz="0" w:space="0" w:color="auto"/>
          </w:divBdr>
        </w:div>
        <w:div w:id="587082315">
          <w:marLeft w:val="640"/>
          <w:marRight w:val="0"/>
          <w:marTop w:val="0"/>
          <w:marBottom w:val="0"/>
          <w:divBdr>
            <w:top w:val="none" w:sz="0" w:space="0" w:color="auto"/>
            <w:left w:val="none" w:sz="0" w:space="0" w:color="auto"/>
            <w:bottom w:val="none" w:sz="0" w:space="0" w:color="auto"/>
            <w:right w:val="none" w:sz="0" w:space="0" w:color="auto"/>
          </w:divBdr>
        </w:div>
        <w:div w:id="595751738">
          <w:marLeft w:val="640"/>
          <w:marRight w:val="0"/>
          <w:marTop w:val="0"/>
          <w:marBottom w:val="0"/>
          <w:divBdr>
            <w:top w:val="none" w:sz="0" w:space="0" w:color="auto"/>
            <w:left w:val="none" w:sz="0" w:space="0" w:color="auto"/>
            <w:bottom w:val="none" w:sz="0" w:space="0" w:color="auto"/>
            <w:right w:val="none" w:sz="0" w:space="0" w:color="auto"/>
          </w:divBdr>
        </w:div>
        <w:div w:id="608121073">
          <w:marLeft w:val="640"/>
          <w:marRight w:val="0"/>
          <w:marTop w:val="0"/>
          <w:marBottom w:val="0"/>
          <w:divBdr>
            <w:top w:val="none" w:sz="0" w:space="0" w:color="auto"/>
            <w:left w:val="none" w:sz="0" w:space="0" w:color="auto"/>
            <w:bottom w:val="none" w:sz="0" w:space="0" w:color="auto"/>
            <w:right w:val="none" w:sz="0" w:space="0" w:color="auto"/>
          </w:divBdr>
        </w:div>
        <w:div w:id="633414300">
          <w:marLeft w:val="640"/>
          <w:marRight w:val="0"/>
          <w:marTop w:val="0"/>
          <w:marBottom w:val="0"/>
          <w:divBdr>
            <w:top w:val="none" w:sz="0" w:space="0" w:color="auto"/>
            <w:left w:val="none" w:sz="0" w:space="0" w:color="auto"/>
            <w:bottom w:val="none" w:sz="0" w:space="0" w:color="auto"/>
            <w:right w:val="none" w:sz="0" w:space="0" w:color="auto"/>
          </w:divBdr>
        </w:div>
        <w:div w:id="638651489">
          <w:marLeft w:val="640"/>
          <w:marRight w:val="0"/>
          <w:marTop w:val="0"/>
          <w:marBottom w:val="0"/>
          <w:divBdr>
            <w:top w:val="none" w:sz="0" w:space="0" w:color="auto"/>
            <w:left w:val="none" w:sz="0" w:space="0" w:color="auto"/>
            <w:bottom w:val="none" w:sz="0" w:space="0" w:color="auto"/>
            <w:right w:val="none" w:sz="0" w:space="0" w:color="auto"/>
          </w:divBdr>
        </w:div>
        <w:div w:id="698168879">
          <w:marLeft w:val="640"/>
          <w:marRight w:val="0"/>
          <w:marTop w:val="0"/>
          <w:marBottom w:val="0"/>
          <w:divBdr>
            <w:top w:val="none" w:sz="0" w:space="0" w:color="auto"/>
            <w:left w:val="none" w:sz="0" w:space="0" w:color="auto"/>
            <w:bottom w:val="none" w:sz="0" w:space="0" w:color="auto"/>
            <w:right w:val="none" w:sz="0" w:space="0" w:color="auto"/>
          </w:divBdr>
        </w:div>
        <w:div w:id="707224352">
          <w:marLeft w:val="640"/>
          <w:marRight w:val="0"/>
          <w:marTop w:val="0"/>
          <w:marBottom w:val="0"/>
          <w:divBdr>
            <w:top w:val="none" w:sz="0" w:space="0" w:color="auto"/>
            <w:left w:val="none" w:sz="0" w:space="0" w:color="auto"/>
            <w:bottom w:val="none" w:sz="0" w:space="0" w:color="auto"/>
            <w:right w:val="none" w:sz="0" w:space="0" w:color="auto"/>
          </w:divBdr>
        </w:div>
        <w:div w:id="714740983">
          <w:marLeft w:val="640"/>
          <w:marRight w:val="0"/>
          <w:marTop w:val="0"/>
          <w:marBottom w:val="0"/>
          <w:divBdr>
            <w:top w:val="none" w:sz="0" w:space="0" w:color="auto"/>
            <w:left w:val="none" w:sz="0" w:space="0" w:color="auto"/>
            <w:bottom w:val="none" w:sz="0" w:space="0" w:color="auto"/>
            <w:right w:val="none" w:sz="0" w:space="0" w:color="auto"/>
          </w:divBdr>
        </w:div>
        <w:div w:id="716197522">
          <w:marLeft w:val="640"/>
          <w:marRight w:val="0"/>
          <w:marTop w:val="0"/>
          <w:marBottom w:val="0"/>
          <w:divBdr>
            <w:top w:val="none" w:sz="0" w:space="0" w:color="auto"/>
            <w:left w:val="none" w:sz="0" w:space="0" w:color="auto"/>
            <w:bottom w:val="none" w:sz="0" w:space="0" w:color="auto"/>
            <w:right w:val="none" w:sz="0" w:space="0" w:color="auto"/>
          </w:divBdr>
        </w:div>
        <w:div w:id="728772822">
          <w:marLeft w:val="640"/>
          <w:marRight w:val="0"/>
          <w:marTop w:val="0"/>
          <w:marBottom w:val="0"/>
          <w:divBdr>
            <w:top w:val="none" w:sz="0" w:space="0" w:color="auto"/>
            <w:left w:val="none" w:sz="0" w:space="0" w:color="auto"/>
            <w:bottom w:val="none" w:sz="0" w:space="0" w:color="auto"/>
            <w:right w:val="none" w:sz="0" w:space="0" w:color="auto"/>
          </w:divBdr>
        </w:div>
        <w:div w:id="750009447">
          <w:marLeft w:val="640"/>
          <w:marRight w:val="0"/>
          <w:marTop w:val="0"/>
          <w:marBottom w:val="0"/>
          <w:divBdr>
            <w:top w:val="none" w:sz="0" w:space="0" w:color="auto"/>
            <w:left w:val="none" w:sz="0" w:space="0" w:color="auto"/>
            <w:bottom w:val="none" w:sz="0" w:space="0" w:color="auto"/>
            <w:right w:val="none" w:sz="0" w:space="0" w:color="auto"/>
          </w:divBdr>
        </w:div>
        <w:div w:id="752967640">
          <w:marLeft w:val="640"/>
          <w:marRight w:val="0"/>
          <w:marTop w:val="0"/>
          <w:marBottom w:val="0"/>
          <w:divBdr>
            <w:top w:val="none" w:sz="0" w:space="0" w:color="auto"/>
            <w:left w:val="none" w:sz="0" w:space="0" w:color="auto"/>
            <w:bottom w:val="none" w:sz="0" w:space="0" w:color="auto"/>
            <w:right w:val="none" w:sz="0" w:space="0" w:color="auto"/>
          </w:divBdr>
        </w:div>
        <w:div w:id="778721329">
          <w:marLeft w:val="640"/>
          <w:marRight w:val="0"/>
          <w:marTop w:val="0"/>
          <w:marBottom w:val="0"/>
          <w:divBdr>
            <w:top w:val="none" w:sz="0" w:space="0" w:color="auto"/>
            <w:left w:val="none" w:sz="0" w:space="0" w:color="auto"/>
            <w:bottom w:val="none" w:sz="0" w:space="0" w:color="auto"/>
            <w:right w:val="none" w:sz="0" w:space="0" w:color="auto"/>
          </w:divBdr>
        </w:div>
        <w:div w:id="782463168">
          <w:marLeft w:val="640"/>
          <w:marRight w:val="0"/>
          <w:marTop w:val="0"/>
          <w:marBottom w:val="0"/>
          <w:divBdr>
            <w:top w:val="none" w:sz="0" w:space="0" w:color="auto"/>
            <w:left w:val="none" w:sz="0" w:space="0" w:color="auto"/>
            <w:bottom w:val="none" w:sz="0" w:space="0" w:color="auto"/>
            <w:right w:val="none" w:sz="0" w:space="0" w:color="auto"/>
          </w:divBdr>
        </w:div>
        <w:div w:id="836774858">
          <w:marLeft w:val="640"/>
          <w:marRight w:val="0"/>
          <w:marTop w:val="0"/>
          <w:marBottom w:val="0"/>
          <w:divBdr>
            <w:top w:val="none" w:sz="0" w:space="0" w:color="auto"/>
            <w:left w:val="none" w:sz="0" w:space="0" w:color="auto"/>
            <w:bottom w:val="none" w:sz="0" w:space="0" w:color="auto"/>
            <w:right w:val="none" w:sz="0" w:space="0" w:color="auto"/>
          </w:divBdr>
        </w:div>
        <w:div w:id="859854875">
          <w:marLeft w:val="640"/>
          <w:marRight w:val="0"/>
          <w:marTop w:val="0"/>
          <w:marBottom w:val="0"/>
          <w:divBdr>
            <w:top w:val="none" w:sz="0" w:space="0" w:color="auto"/>
            <w:left w:val="none" w:sz="0" w:space="0" w:color="auto"/>
            <w:bottom w:val="none" w:sz="0" w:space="0" w:color="auto"/>
            <w:right w:val="none" w:sz="0" w:space="0" w:color="auto"/>
          </w:divBdr>
        </w:div>
        <w:div w:id="869683527">
          <w:marLeft w:val="640"/>
          <w:marRight w:val="0"/>
          <w:marTop w:val="0"/>
          <w:marBottom w:val="0"/>
          <w:divBdr>
            <w:top w:val="none" w:sz="0" w:space="0" w:color="auto"/>
            <w:left w:val="none" w:sz="0" w:space="0" w:color="auto"/>
            <w:bottom w:val="none" w:sz="0" w:space="0" w:color="auto"/>
            <w:right w:val="none" w:sz="0" w:space="0" w:color="auto"/>
          </w:divBdr>
        </w:div>
        <w:div w:id="881600365">
          <w:marLeft w:val="640"/>
          <w:marRight w:val="0"/>
          <w:marTop w:val="0"/>
          <w:marBottom w:val="0"/>
          <w:divBdr>
            <w:top w:val="none" w:sz="0" w:space="0" w:color="auto"/>
            <w:left w:val="none" w:sz="0" w:space="0" w:color="auto"/>
            <w:bottom w:val="none" w:sz="0" w:space="0" w:color="auto"/>
            <w:right w:val="none" w:sz="0" w:space="0" w:color="auto"/>
          </w:divBdr>
        </w:div>
        <w:div w:id="951547793">
          <w:marLeft w:val="640"/>
          <w:marRight w:val="0"/>
          <w:marTop w:val="0"/>
          <w:marBottom w:val="0"/>
          <w:divBdr>
            <w:top w:val="none" w:sz="0" w:space="0" w:color="auto"/>
            <w:left w:val="none" w:sz="0" w:space="0" w:color="auto"/>
            <w:bottom w:val="none" w:sz="0" w:space="0" w:color="auto"/>
            <w:right w:val="none" w:sz="0" w:space="0" w:color="auto"/>
          </w:divBdr>
        </w:div>
        <w:div w:id="977298095">
          <w:marLeft w:val="640"/>
          <w:marRight w:val="0"/>
          <w:marTop w:val="0"/>
          <w:marBottom w:val="0"/>
          <w:divBdr>
            <w:top w:val="none" w:sz="0" w:space="0" w:color="auto"/>
            <w:left w:val="none" w:sz="0" w:space="0" w:color="auto"/>
            <w:bottom w:val="none" w:sz="0" w:space="0" w:color="auto"/>
            <w:right w:val="none" w:sz="0" w:space="0" w:color="auto"/>
          </w:divBdr>
        </w:div>
        <w:div w:id="981733738">
          <w:marLeft w:val="640"/>
          <w:marRight w:val="0"/>
          <w:marTop w:val="0"/>
          <w:marBottom w:val="0"/>
          <w:divBdr>
            <w:top w:val="none" w:sz="0" w:space="0" w:color="auto"/>
            <w:left w:val="none" w:sz="0" w:space="0" w:color="auto"/>
            <w:bottom w:val="none" w:sz="0" w:space="0" w:color="auto"/>
            <w:right w:val="none" w:sz="0" w:space="0" w:color="auto"/>
          </w:divBdr>
        </w:div>
        <w:div w:id="1125539783">
          <w:marLeft w:val="640"/>
          <w:marRight w:val="0"/>
          <w:marTop w:val="0"/>
          <w:marBottom w:val="0"/>
          <w:divBdr>
            <w:top w:val="none" w:sz="0" w:space="0" w:color="auto"/>
            <w:left w:val="none" w:sz="0" w:space="0" w:color="auto"/>
            <w:bottom w:val="none" w:sz="0" w:space="0" w:color="auto"/>
            <w:right w:val="none" w:sz="0" w:space="0" w:color="auto"/>
          </w:divBdr>
        </w:div>
        <w:div w:id="1126317101">
          <w:marLeft w:val="640"/>
          <w:marRight w:val="0"/>
          <w:marTop w:val="0"/>
          <w:marBottom w:val="0"/>
          <w:divBdr>
            <w:top w:val="none" w:sz="0" w:space="0" w:color="auto"/>
            <w:left w:val="none" w:sz="0" w:space="0" w:color="auto"/>
            <w:bottom w:val="none" w:sz="0" w:space="0" w:color="auto"/>
            <w:right w:val="none" w:sz="0" w:space="0" w:color="auto"/>
          </w:divBdr>
        </w:div>
        <w:div w:id="1147168034">
          <w:marLeft w:val="640"/>
          <w:marRight w:val="0"/>
          <w:marTop w:val="0"/>
          <w:marBottom w:val="0"/>
          <w:divBdr>
            <w:top w:val="none" w:sz="0" w:space="0" w:color="auto"/>
            <w:left w:val="none" w:sz="0" w:space="0" w:color="auto"/>
            <w:bottom w:val="none" w:sz="0" w:space="0" w:color="auto"/>
            <w:right w:val="none" w:sz="0" w:space="0" w:color="auto"/>
          </w:divBdr>
        </w:div>
        <w:div w:id="1154493670">
          <w:marLeft w:val="640"/>
          <w:marRight w:val="0"/>
          <w:marTop w:val="0"/>
          <w:marBottom w:val="0"/>
          <w:divBdr>
            <w:top w:val="none" w:sz="0" w:space="0" w:color="auto"/>
            <w:left w:val="none" w:sz="0" w:space="0" w:color="auto"/>
            <w:bottom w:val="none" w:sz="0" w:space="0" w:color="auto"/>
            <w:right w:val="none" w:sz="0" w:space="0" w:color="auto"/>
          </w:divBdr>
        </w:div>
        <w:div w:id="1154761046">
          <w:marLeft w:val="640"/>
          <w:marRight w:val="0"/>
          <w:marTop w:val="0"/>
          <w:marBottom w:val="0"/>
          <w:divBdr>
            <w:top w:val="none" w:sz="0" w:space="0" w:color="auto"/>
            <w:left w:val="none" w:sz="0" w:space="0" w:color="auto"/>
            <w:bottom w:val="none" w:sz="0" w:space="0" w:color="auto"/>
            <w:right w:val="none" w:sz="0" w:space="0" w:color="auto"/>
          </w:divBdr>
        </w:div>
        <w:div w:id="1216964952">
          <w:marLeft w:val="640"/>
          <w:marRight w:val="0"/>
          <w:marTop w:val="0"/>
          <w:marBottom w:val="0"/>
          <w:divBdr>
            <w:top w:val="none" w:sz="0" w:space="0" w:color="auto"/>
            <w:left w:val="none" w:sz="0" w:space="0" w:color="auto"/>
            <w:bottom w:val="none" w:sz="0" w:space="0" w:color="auto"/>
            <w:right w:val="none" w:sz="0" w:space="0" w:color="auto"/>
          </w:divBdr>
        </w:div>
        <w:div w:id="1252936066">
          <w:marLeft w:val="640"/>
          <w:marRight w:val="0"/>
          <w:marTop w:val="0"/>
          <w:marBottom w:val="0"/>
          <w:divBdr>
            <w:top w:val="none" w:sz="0" w:space="0" w:color="auto"/>
            <w:left w:val="none" w:sz="0" w:space="0" w:color="auto"/>
            <w:bottom w:val="none" w:sz="0" w:space="0" w:color="auto"/>
            <w:right w:val="none" w:sz="0" w:space="0" w:color="auto"/>
          </w:divBdr>
        </w:div>
        <w:div w:id="1315647864">
          <w:marLeft w:val="640"/>
          <w:marRight w:val="0"/>
          <w:marTop w:val="0"/>
          <w:marBottom w:val="0"/>
          <w:divBdr>
            <w:top w:val="none" w:sz="0" w:space="0" w:color="auto"/>
            <w:left w:val="none" w:sz="0" w:space="0" w:color="auto"/>
            <w:bottom w:val="none" w:sz="0" w:space="0" w:color="auto"/>
            <w:right w:val="none" w:sz="0" w:space="0" w:color="auto"/>
          </w:divBdr>
        </w:div>
        <w:div w:id="1328433929">
          <w:marLeft w:val="640"/>
          <w:marRight w:val="0"/>
          <w:marTop w:val="0"/>
          <w:marBottom w:val="0"/>
          <w:divBdr>
            <w:top w:val="none" w:sz="0" w:space="0" w:color="auto"/>
            <w:left w:val="none" w:sz="0" w:space="0" w:color="auto"/>
            <w:bottom w:val="none" w:sz="0" w:space="0" w:color="auto"/>
            <w:right w:val="none" w:sz="0" w:space="0" w:color="auto"/>
          </w:divBdr>
        </w:div>
        <w:div w:id="1344817526">
          <w:marLeft w:val="640"/>
          <w:marRight w:val="0"/>
          <w:marTop w:val="0"/>
          <w:marBottom w:val="0"/>
          <w:divBdr>
            <w:top w:val="none" w:sz="0" w:space="0" w:color="auto"/>
            <w:left w:val="none" w:sz="0" w:space="0" w:color="auto"/>
            <w:bottom w:val="none" w:sz="0" w:space="0" w:color="auto"/>
            <w:right w:val="none" w:sz="0" w:space="0" w:color="auto"/>
          </w:divBdr>
        </w:div>
        <w:div w:id="1368291271">
          <w:marLeft w:val="640"/>
          <w:marRight w:val="0"/>
          <w:marTop w:val="0"/>
          <w:marBottom w:val="0"/>
          <w:divBdr>
            <w:top w:val="none" w:sz="0" w:space="0" w:color="auto"/>
            <w:left w:val="none" w:sz="0" w:space="0" w:color="auto"/>
            <w:bottom w:val="none" w:sz="0" w:space="0" w:color="auto"/>
            <w:right w:val="none" w:sz="0" w:space="0" w:color="auto"/>
          </w:divBdr>
        </w:div>
        <w:div w:id="1414818486">
          <w:marLeft w:val="640"/>
          <w:marRight w:val="0"/>
          <w:marTop w:val="0"/>
          <w:marBottom w:val="0"/>
          <w:divBdr>
            <w:top w:val="none" w:sz="0" w:space="0" w:color="auto"/>
            <w:left w:val="none" w:sz="0" w:space="0" w:color="auto"/>
            <w:bottom w:val="none" w:sz="0" w:space="0" w:color="auto"/>
            <w:right w:val="none" w:sz="0" w:space="0" w:color="auto"/>
          </w:divBdr>
        </w:div>
        <w:div w:id="1451050835">
          <w:marLeft w:val="640"/>
          <w:marRight w:val="0"/>
          <w:marTop w:val="0"/>
          <w:marBottom w:val="0"/>
          <w:divBdr>
            <w:top w:val="none" w:sz="0" w:space="0" w:color="auto"/>
            <w:left w:val="none" w:sz="0" w:space="0" w:color="auto"/>
            <w:bottom w:val="none" w:sz="0" w:space="0" w:color="auto"/>
            <w:right w:val="none" w:sz="0" w:space="0" w:color="auto"/>
          </w:divBdr>
        </w:div>
        <w:div w:id="1466388461">
          <w:marLeft w:val="640"/>
          <w:marRight w:val="0"/>
          <w:marTop w:val="0"/>
          <w:marBottom w:val="0"/>
          <w:divBdr>
            <w:top w:val="none" w:sz="0" w:space="0" w:color="auto"/>
            <w:left w:val="none" w:sz="0" w:space="0" w:color="auto"/>
            <w:bottom w:val="none" w:sz="0" w:space="0" w:color="auto"/>
            <w:right w:val="none" w:sz="0" w:space="0" w:color="auto"/>
          </w:divBdr>
        </w:div>
        <w:div w:id="1509253243">
          <w:marLeft w:val="640"/>
          <w:marRight w:val="0"/>
          <w:marTop w:val="0"/>
          <w:marBottom w:val="0"/>
          <w:divBdr>
            <w:top w:val="none" w:sz="0" w:space="0" w:color="auto"/>
            <w:left w:val="none" w:sz="0" w:space="0" w:color="auto"/>
            <w:bottom w:val="none" w:sz="0" w:space="0" w:color="auto"/>
            <w:right w:val="none" w:sz="0" w:space="0" w:color="auto"/>
          </w:divBdr>
        </w:div>
        <w:div w:id="1518696233">
          <w:marLeft w:val="640"/>
          <w:marRight w:val="0"/>
          <w:marTop w:val="0"/>
          <w:marBottom w:val="0"/>
          <w:divBdr>
            <w:top w:val="none" w:sz="0" w:space="0" w:color="auto"/>
            <w:left w:val="none" w:sz="0" w:space="0" w:color="auto"/>
            <w:bottom w:val="none" w:sz="0" w:space="0" w:color="auto"/>
            <w:right w:val="none" w:sz="0" w:space="0" w:color="auto"/>
          </w:divBdr>
        </w:div>
        <w:div w:id="1526864278">
          <w:marLeft w:val="640"/>
          <w:marRight w:val="0"/>
          <w:marTop w:val="0"/>
          <w:marBottom w:val="0"/>
          <w:divBdr>
            <w:top w:val="none" w:sz="0" w:space="0" w:color="auto"/>
            <w:left w:val="none" w:sz="0" w:space="0" w:color="auto"/>
            <w:bottom w:val="none" w:sz="0" w:space="0" w:color="auto"/>
            <w:right w:val="none" w:sz="0" w:space="0" w:color="auto"/>
          </w:divBdr>
        </w:div>
        <w:div w:id="1540898991">
          <w:marLeft w:val="640"/>
          <w:marRight w:val="0"/>
          <w:marTop w:val="0"/>
          <w:marBottom w:val="0"/>
          <w:divBdr>
            <w:top w:val="none" w:sz="0" w:space="0" w:color="auto"/>
            <w:left w:val="none" w:sz="0" w:space="0" w:color="auto"/>
            <w:bottom w:val="none" w:sz="0" w:space="0" w:color="auto"/>
            <w:right w:val="none" w:sz="0" w:space="0" w:color="auto"/>
          </w:divBdr>
        </w:div>
        <w:div w:id="1571505765">
          <w:marLeft w:val="640"/>
          <w:marRight w:val="0"/>
          <w:marTop w:val="0"/>
          <w:marBottom w:val="0"/>
          <w:divBdr>
            <w:top w:val="none" w:sz="0" w:space="0" w:color="auto"/>
            <w:left w:val="none" w:sz="0" w:space="0" w:color="auto"/>
            <w:bottom w:val="none" w:sz="0" w:space="0" w:color="auto"/>
            <w:right w:val="none" w:sz="0" w:space="0" w:color="auto"/>
          </w:divBdr>
        </w:div>
        <w:div w:id="1588885284">
          <w:marLeft w:val="640"/>
          <w:marRight w:val="0"/>
          <w:marTop w:val="0"/>
          <w:marBottom w:val="0"/>
          <w:divBdr>
            <w:top w:val="none" w:sz="0" w:space="0" w:color="auto"/>
            <w:left w:val="none" w:sz="0" w:space="0" w:color="auto"/>
            <w:bottom w:val="none" w:sz="0" w:space="0" w:color="auto"/>
            <w:right w:val="none" w:sz="0" w:space="0" w:color="auto"/>
          </w:divBdr>
        </w:div>
        <w:div w:id="1600724215">
          <w:marLeft w:val="640"/>
          <w:marRight w:val="0"/>
          <w:marTop w:val="0"/>
          <w:marBottom w:val="0"/>
          <w:divBdr>
            <w:top w:val="none" w:sz="0" w:space="0" w:color="auto"/>
            <w:left w:val="none" w:sz="0" w:space="0" w:color="auto"/>
            <w:bottom w:val="none" w:sz="0" w:space="0" w:color="auto"/>
            <w:right w:val="none" w:sz="0" w:space="0" w:color="auto"/>
          </w:divBdr>
        </w:div>
        <w:div w:id="1627538459">
          <w:marLeft w:val="640"/>
          <w:marRight w:val="0"/>
          <w:marTop w:val="0"/>
          <w:marBottom w:val="0"/>
          <w:divBdr>
            <w:top w:val="none" w:sz="0" w:space="0" w:color="auto"/>
            <w:left w:val="none" w:sz="0" w:space="0" w:color="auto"/>
            <w:bottom w:val="none" w:sz="0" w:space="0" w:color="auto"/>
            <w:right w:val="none" w:sz="0" w:space="0" w:color="auto"/>
          </w:divBdr>
        </w:div>
        <w:div w:id="1648122070">
          <w:marLeft w:val="640"/>
          <w:marRight w:val="0"/>
          <w:marTop w:val="0"/>
          <w:marBottom w:val="0"/>
          <w:divBdr>
            <w:top w:val="none" w:sz="0" w:space="0" w:color="auto"/>
            <w:left w:val="none" w:sz="0" w:space="0" w:color="auto"/>
            <w:bottom w:val="none" w:sz="0" w:space="0" w:color="auto"/>
            <w:right w:val="none" w:sz="0" w:space="0" w:color="auto"/>
          </w:divBdr>
        </w:div>
        <w:div w:id="1657805389">
          <w:marLeft w:val="640"/>
          <w:marRight w:val="0"/>
          <w:marTop w:val="0"/>
          <w:marBottom w:val="0"/>
          <w:divBdr>
            <w:top w:val="none" w:sz="0" w:space="0" w:color="auto"/>
            <w:left w:val="none" w:sz="0" w:space="0" w:color="auto"/>
            <w:bottom w:val="none" w:sz="0" w:space="0" w:color="auto"/>
            <w:right w:val="none" w:sz="0" w:space="0" w:color="auto"/>
          </w:divBdr>
        </w:div>
        <w:div w:id="1697383391">
          <w:marLeft w:val="640"/>
          <w:marRight w:val="0"/>
          <w:marTop w:val="0"/>
          <w:marBottom w:val="0"/>
          <w:divBdr>
            <w:top w:val="none" w:sz="0" w:space="0" w:color="auto"/>
            <w:left w:val="none" w:sz="0" w:space="0" w:color="auto"/>
            <w:bottom w:val="none" w:sz="0" w:space="0" w:color="auto"/>
            <w:right w:val="none" w:sz="0" w:space="0" w:color="auto"/>
          </w:divBdr>
        </w:div>
        <w:div w:id="1703508519">
          <w:marLeft w:val="640"/>
          <w:marRight w:val="0"/>
          <w:marTop w:val="0"/>
          <w:marBottom w:val="0"/>
          <w:divBdr>
            <w:top w:val="none" w:sz="0" w:space="0" w:color="auto"/>
            <w:left w:val="none" w:sz="0" w:space="0" w:color="auto"/>
            <w:bottom w:val="none" w:sz="0" w:space="0" w:color="auto"/>
            <w:right w:val="none" w:sz="0" w:space="0" w:color="auto"/>
          </w:divBdr>
        </w:div>
        <w:div w:id="1722829121">
          <w:marLeft w:val="640"/>
          <w:marRight w:val="0"/>
          <w:marTop w:val="0"/>
          <w:marBottom w:val="0"/>
          <w:divBdr>
            <w:top w:val="none" w:sz="0" w:space="0" w:color="auto"/>
            <w:left w:val="none" w:sz="0" w:space="0" w:color="auto"/>
            <w:bottom w:val="none" w:sz="0" w:space="0" w:color="auto"/>
            <w:right w:val="none" w:sz="0" w:space="0" w:color="auto"/>
          </w:divBdr>
        </w:div>
        <w:div w:id="1723022838">
          <w:marLeft w:val="640"/>
          <w:marRight w:val="0"/>
          <w:marTop w:val="0"/>
          <w:marBottom w:val="0"/>
          <w:divBdr>
            <w:top w:val="none" w:sz="0" w:space="0" w:color="auto"/>
            <w:left w:val="none" w:sz="0" w:space="0" w:color="auto"/>
            <w:bottom w:val="none" w:sz="0" w:space="0" w:color="auto"/>
            <w:right w:val="none" w:sz="0" w:space="0" w:color="auto"/>
          </w:divBdr>
        </w:div>
        <w:div w:id="1733844753">
          <w:marLeft w:val="640"/>
          <w:marRight w:val="0"/>
          <w:marTop w:val="0"/>
          <w:marBottom w:val="0"/>
          <w:divBdr>
            <w:top w:val="none" w:sz="0" w:space="0" w:color="auto"/>
            <w:left w:val="none" w:sz="0" w:space="0" w:color="auto"/>
            <w:bottom w:val="none" w:sz="0" w:space="0" w:color="auto"/>
            <w:right w:val="none" w:sz="0" w:space="0" w:color="auto"/>
          </w:divBdr>
        </w:div>
        <w:div w:id="1740320293">
          <w:marLeft w:val="640"/>
          <w:marRight w:val="0"/>
          <w:marTop w:val="0"/>
          <w:marBottom w:val="0"/>
          <w:divBdr>
            <w:top w:val="none" w:sz="0" w:space="0" w:color="auto"/>
            <w:left w:val="none" w:sz="0" w:space="0" w:color="auto"/>
            <w:bottom w:val="none" w:sz="0" w:space="0" w:color="auto"/>
            <w:right w:val="none" w:sz="0" w:space="0" w:color="auto"/>
          </w:divBdr>
        </w:div>
        <w:div w:id="1798252712">
          <w:marLeft w:val="640"/>
          <w:marRight w:val="0"/>
          <w:marTop w:val="0"/>
          <w:marBottom w:val="0"/>
          <w:divBdr>
            <w:top w:val="none" w:sz="0" w:space="0" w:color="auto"/>
            <w:left w:val="none" w:sz="0" w:space="0" w:color="auto"/>
            <w:bottom w:val="none" w:sz="0" w:space="0" w:color="auto"/>
            <w:right w:val="none" w:sz="0" w:space="0" w:color="auto"/>
          </w:divBdr>
        </w:div>
        <w:div w:id="1836846033">
          <w:marLeft w:val="640"/>
          <w:marRight w:val="0"/>
          <w:marTop w:val="0"/>
          <w:marBottom w:val="0"/>
          <w:divBdr>
            <w:top w:val="none" w:sz="0" w:space="0" w:color="auto"/>
            <w:left w:val="none" w:sz="0" w:space="0" w:color="auto"/>
            <w:bottom w:val="none" w:sz="0" w:space="0" w:color="auto"/>
            <w:right w:val="none" w:sz="0" w:space="0" w:color="auto"/>
          </w:divBdr>
        </w:div>
        <w:div w:id="1858537383">
          <w:marLeft w:val="640"/>
          <w:marRight w:val="0"/>
          <w:marTop w:val="0"/>
          <w:marBottom w:val="0"/>
          <w:divBdr>
            <w:top w:val="none" w:sz="0" w:space="0" w:color="auto"/>
            <w:left w:val="none" w:sz="0" w:space="0" w:color="auto"/>
            <w:bottom w:val="none" w:sz="0" w:space="0" w:color="auto"/>
            <w:right w:val="none" w:sz="0" w:space="0" w:color="auto"/>
          </w:divBdr>
        </w:div>
        <w:div w:id="1910262604">
          <w:marLeft w:val="640"/>
          <w:marRight w:val="0"/>
          <w:marTop w:val="0"/>
          <w:marBottom w:val="0"/>
          <w:divBdr>
            <w:top w:val="none" w:sz="0" w:space="0" w:color="auto"/>
            <w:left w:val="none" w:sz="0" w:space="0" w:color="auto"/>
            <w:bottom w:val="none" w:sz="0" w:space="0" w:color="auto"/>
            <w:right w:val="none" w:sz="0" w:space="0" w:color="auto"/>
          </w:divBdr>
        </w:div>
        <w:div w:id="1923028978">
          <w:marLeft w:val="640"/>
          <w:marRight w:val="0"/>
          <w:marTop w:val="0"/>
          <w:marBottom w:val="0"/>
          <w:divBdr>
            <w:top w:val="none" w:sz="0" w:space="0" w:color="auto"/>
            <w:left w:val="none" w:sz="0" w:space="0" w:color="auto"/>
            <w:bottom w:val="none" w:sz="0" w:space="0" w:color="auto"/>
            <w:right w:val="none" w:sz="0" w:space="0" w:color="auto"/>
          </w:divBdr>
        </w:div>
        <w:div w:id="1940093770">
          <w:marLeft w:val="640"/>
          <w:marRight w:val="0"/>
          <w:marTop w:val="0"/>
          <w:marBottom w:val="0"/>
          <w:divBdr>
            <w:top w:val="none" w:sz="0" w:space="0" w:color="auto"/>
            <w:left w:val="none" w:sz="0" w:space="0" w:color="auto"/>
            <w:bottom w:val="none" w:sz="0" w:space="0" w:color="auto"/>
            <w:right w:val="none" w:sz="0" w:space="0" w:color="auto"/>
          </w:divBdr>
        </w:div>
        <w:div w:id="1992558293">
          <w:marLeft w:val="640"/>
          <w:marRight w:val="0"/>
          <w:marTop w:val="0"/>
          <w:marBottom w:val="0"/>
          <w:divBdr>
            <w:top w:val="none" w:sz="0" w:space="0" w:color="auto"/>
            <w:left w:val="none" w:sz="0" w:space="0" w:color="auto"/>
            <w:bottom w:val="none" w:sz="0" w:space="0" w:color="auto"/>
            <w:right w:val="none" w:sz="0" w:space="0" w:color="auto"/>
          </w:divBdr>
        </w:div>
        <w:div w:id="1997100648">
          <w:marLeft w:val="640"/>
          <w:marRight w:val="0"/>
          <w:marTop w:val="0"/>
          <w:marBottom w:val="0"/>
          <w:divBdr>
            <w:top w:val="none" w:sz="0" w:space="0" w:color="auto"/>
            <w:left w:val="none" w:sz="0" w:space="0" w:color="auto"/>
            <w:bottom w:val="none" w:sz="0" w:space="0" w:color="auto"/>
            <w:right w:val="none" w:sz="0" w:space="0" w:color="auto"/>
          </w:divBdr>
        </w:div>
        <w:div w:id="2024746887">
          <w:marLeft w:val="640"/>
          <w:marRight w:val="0"/>
          <w:marTop w:val="0"/>
          <w:marBottom w:val="0"/>
          <w:divBdr>
            <w:top w:val="none" w:sz="0" w:space="0" w:color="auto"/>
            <w:left w:val="none" w:sz="0" w:space="0" w:color="auto"/>
            <w:bottom w:val="none" w:sz="0" w:space="0" w:color="auto"/>
            <w:right w:val="none" w:sz="0" w:space="0" w:color="auto"/>
          </w:divBdr>
        </w:div>
        <w:div w:id="2027244791">
          <w:marLeft w:val="640"/>
          <w:marRight w:val="0"/>
          <w:marTop w:val="0"/>
          <w:marBottom w:val="0"/>
          <w:divBdr>
            <w:top w:val="none" w:sz="0" w:space="0" w:color="auto"/>
            <w:left w:val="none" w:sz="0" w:space="0" w:color="auto"/>
            <w:bottom w:val="none" w:sz="0" w:space="0" w:color="auto"/>
            <w:right w:val="none" w:sz="0" w:space="0" w:color="auto"/>
          </w:divBdr>
        </w:div>
        <w:div w:id="2096201643">
          <w:marLeft w:val="640"/>
          <w:marRight w:val="0"/>
          <w:marTop w:val="0"/>
          <w:marBottom w:val="0"/>
          <w:divBdr>
            <w:top w:val="none" w:sz="0" w:space="0" w:color="auto"/>
            <w:left w:val="none" w:sz="0" w:space="0" w:color="auto"/>
            <w:bottom w:val="none" w:sz="0" w:space="0" w:color="auto"/>
            <w:right w:val="none" w:sz="0" w:space="0" w:color="auto"/>
          </w:divBdr>
        </w:div>
      </w:divsChild>
    </w:div>
    <w:div w:id="756753398">
      <w:bodyDiv w:val="1"/>
      <w:marLeft w:val="0"/>
      <w:marRight w:val="0"/>
      <w:marTop w:val="0"/>
      <w:marBottom w:val="0"/>
      <w:divBdr>
        <w:top w:val="none" w:sz="0" w:space="0" w:color="auto"/>
        <w:left w:val="none" w:sz="0" w:space="0" w:color="auto"/>
        <w:bottom w:val="none" w:sz="0" w:space="0" w:color="auto"/>
        <w:right w:val="none" w:sz="0" w:space="0" w:color="auto"/>
      </w:divBdr>
      <w:divsChild>
        <w:div w:id="66809075">
          <w:marLeft w:val="640"/>
          <w:marRight w:val="0"/>
          <w:marTop w:val="0"/>
          <w:marBottom w:val="0"/>
          <w:divBdr>
            <w:top w:val="none" w:sz="0" w:space="0" w:color="auto"/>
            <w:left w:val="none" w:sz="0" w:space="0" w:color="auto"/>
            <w:bottom w:val="none" w:sz="0" w:space="0" w:color="auto"/>
            <w:right w:val="none" w:sz="0" w:space="0" w:color="auto"/>
          </w:divBdr>
        </w:div>
        <w:div w:id="69236951">
          <w:marLeft w:val="640"/>
          <w:marRight w:val="0"/>
          <w:marTop w:val="0"/>
          <w:marBottom w:val="0"/>
          <w:divBdr>
            <w:top w:val="none" w:sz="0" w:space="0" w:color="auto"/>
            <w:left w:val="none" w:sz="0" w:space="0" w:color="auto"/>
            <w:bottom w:val="none" w:sz="0" w:space="0" w:color="auto"/>
            <w:right w:val="none" w:sz="0" w:space="0" w:color="auto"/>
          </w:divBdr>
        </w:div>
        <w:div w:id="70860534">
          <w:marLeft w:val="640"/>
          <w:marRight w:val="0"/>
          <w:marTop w:val="0"/>
          <w:marBottom w:val="0"/>
          <w:divBdr>
            <w:top w:val="none" w:sz="0" w:space="0" w:color="auto"/>
            <w:left w:val="none" w:sz="0" w:space="0" w:color="auto"/>
            <w:bottom w:val="none" w:sz="0" w:space="0" w:color="auto"/>
            <w:right w:val="none" w:sz="0" w:space="0" w:color="auto"/>
          </w:divBdr>
        </w:div>
        <w:div w:id="143621300">
          <w:marLeft w:val="640"/>
          <w:marRight w:val="0"/>
          <w:marTop w:val="0"/>
          <w:marBottom w:val="0"/>
          <w:divBdr>
            <w:top w:val="none" w:sz="0" w:space="0" w:color="auto"/>
            <w:left w:val="none" w:sz="0" w:space="0" w:color="auto"/>
            <w:bottom w:val="none" w:sz="0" w:space="0" w:color="auto"/>
            <w:right w:val="none" w:sz="0" w:space="0" w:color="auto"/>
          </w:divBdr>
        </w:div>
        <w:div w:id="166754935">
          <w:marLeft w:val="640"/>
          <w:marRight w:val="0"/>
          <w:marTop w:val="0"/>
          <w:marBottom w:val="0"/>
          <w:divBdr>
            <w:top w:val="none" w:sz="0" w:space="0" w:color="auto"/>
            <w:left w:val="none" w:sz="0" w:space="0" w:color="auto"/>
            <w:bottom w:val="none" w:sz="0" w:space="0" w:color="auto"/>
            <w:right w:val="none" w:sz="0" w:space="0" w:color="auto"/>
          </w:divBdr>
        </w:div>
        <w:div w:id="203106563">
          <w:marLeft w:val="640"/>
          <w:marRight w:val="0"/>
          <w:marTop w:val="0"/>
          <w:marBottom w:val="0"/>
          <w:divBdr>
            <w:top w:val="none" w:sz="0" w:space="0" w:color="auto"/>
            <w:left w:val="none" w:sz="0" w:space="0" w:color="auto"/>
            <w:bottom w:val="none" w:sz="0" w:space="0" w:color="auto"/>
            <w:right w:val="none" w:sz="0" w:space="0" w:color="auto"/>
          </w:divBdr>
        </w:div>
        <w:div w:id="216624724">
          <w:marLeft w:val="640"/>
          <w:marRight w:val="0"/>
          <w:marTop w:val="0"/>
          <w:marBottom w:val="0"/>
          <w:divBdr>
            <w:top w:val="none" w:sz="0" w:space="0" w:color="auto"/>
            <w:left w:val="none" w:sz="0" w:space="0" w:color="auto"/>
            <w:bottom w:val="none" w:sz="0" w:space="0" w:color="auto"/>
            <w:right w:val="none" w:sz="0" w:space="0" w:color="auto"/>
          </w:divBdr>
        </w:div>
        <w:div w:id="218176275">
          <w:marLeft w:val="640"/>
          <w:marRight w:val="0"/>
          <w:marTop w:val="0"/>
          <w:marBottom w:val="0"/>
          <w:divBdr>
            <w:top w:val="none" w:sz="0" w:space="0" w:color="auto"/>
            <w:left w:val="none" w:sz="0" w:space="0" w:color="auto"/>
            <w:bottom w:val="none" w:sz="0" w:space="0" w:color="auto"/>
            <w:right w:val="none" w:sz="0" w:space="0" w:color="auto"/>
          </w:divBdr>
        </w:div>
        <w:div w:id="252904430">
          <w:marLeft w:val="640"/>
          <w:marRight w:val="0"/>
          <w:marTop w:val="0"/>
          <w:marBottom w:val="0"/>
          <w:divBdr>
            <w:top w:val="none" w:sz="0" w:space="0" w:color="auto"/>
            <w:left w:val="none" w:sz="0" w:space="0" w:color="auto"/>
            <w:bottom w:val="none" w:sz="0" w:space="0" w:color="auto"/>
            <w:right w:val="none" w:sz="0" w:space="0" w:color="auto"/>
          </w:divBdr>
        </w:div>
        <w:div w:id="262959848">
          <w:marLeft w:val="640"/>
          <w:marRight w:val="0"/>
          <w:marTop w:val="0"/>
          <w:marBottom w:val="0"/>
          <w:divBdr>
            <w:top w:val="none" w:sz="0" w:space="0" w:color="auto"/>
            <w:left w:val="none" w:sz="0" w:space="0" w:color="auto"/>
            <w:bottom w:val="none" w:sz="0" w:space="0" w:color="auto"/>
            <w:right w:val="none" w:sz="0" w:space="0" w:color="auto"/>
          </w:divBdr>
        </w:div>
        <w:div w:id="283577950">
          <w:marLeft w:val="640"/>
          <w:marRight w:val="0"/>
          <w:marTop w:val="0"/>
          <w:marBottom w:val="0"/>
          <w:divBdr>
            <w:top w:val="none" w:sz="0" w:space="0" w:color="auto"/>
            <w:left w:val="none" w:sz="0" w:space="0" w:color="auto"/>
            <w:bottom w:val="none" w:sz="0" w:space="0" w:color="auto"/>
            <w:right w:val="none" w:sz="0" w:space="0" w:color="auto"/>
          </w:divBdr>
        </w:div>
        <w:div w:id="353501659">
          <w:marLeft w:val="640"/>
          <w:marRight w:val="0"/>
          <w:marTop w:val="0"/>
          <w:marBottom w:val="0"/>
          <w:divBdr>
            <w:top w:val="none" w:sz="0" w:space="0" w:color="auto"/>
            <w:left w:val="none" w:sz="0" w:space="0" w:color="auto"/>
            <w:bottom w:val="none" w:sz="0" w:space="0" w:color="auto"/>
            <w:right w:val="none" w:sz="0" w:space="0" w:color="auto"/>
          </w:divBdr>
        </w:div>
        <w:div w:id="354428553">
          <w:marLeft w:val="640"/>
          <w:marRight w:val="0"/>
          <w:marTop w:val="0"/>
          <w:marBottom w:val="0"/>
          <w:divBdr>
            <w:top w:val="none" w:sz="0" w:space="0" w:color="auto"/>
            <w:left w:val="none" w:sz="0" w:space="0" w:color="auto"/>
            <w:bottom w:val="none" w:sz="0" w:space="0" w:color="auto"/>
            <w:right w:val="none" w:sz="0" w:space="0" w:color="auto"/>
          </w:divBdr>
        </w:div>
        <w:div w:id="435448792">
          <w:marLeft w:val="640"/>
          <w:marRight w:val="0"/>
          <w:marTop w:val="0"/>
          <w:marBottom w:val="0"/>
          <w:divBdr>
            <w:top w:val="none" w:sz="0" w:space="0" w:color="auto"/>
            <w:left w:val="none" w:sz="0" w:space="0" w:color="auto"/>
            <w:bottom w:val="none" w:sz="0" w:space="0" w:color="auto"/>
            <w:right w:val="none" w:sz="0" w:space="0" w:color="auto"/>
          </w:divBdr>
        </w:div>
        <w:div w:id="477184102">
          <w:marLeft w:val="640"/>
          <w:marRight w:val="0"/>
          <w:marTop w:val="0"/>
          <w:marBottom w:val="0"/>
          <w:divBdr>
            <w:top w:val="none" w:sz="0" w:space="0" w:color="auto"/>
            <w:left w:val="none" w:sz="0" w:space="0" w:color="auto"/>
            <w:bottom w:val="none" w:sz="0" w:space="0" w:color="auto"/>
            <w:right w:val="none" w:sz="0" w:space="0" w:color="auto"/>
          </w:divBdr>
        </w:div>
        <w:div w:id="491026277">
          <w:marLeft w:val="640"/>
          <w:marRight w:val="0"/>
          <w:marTop w:val="0"/>
          <w:marBottom w:val="0"/>
          <w:divBdr>
            <w:top w:val="none" w:sz="0" w:space="0" w:color="auto"/>
            <w:left w:val="none" w:sz="0" w:space="0" w:color="auto"/>
            <w:bottom w:val="none" w:sz="0" w:space="0" w:color="auto"/>
            <w:right w:val="none" w:sz="0" w:space="0" w:color="auto"/>
          </w:divBdr>
        </w:div>
        <w:div w:id="512651025">
          <w:marLeft w:val="640"/>
          <w:marRight w:val="0"/>
          <w:marTop w:val="0"/>
          <w:marBottom w:val="0"/>
          <w:divBdr>
            <w:top w:val="none" w:sz="0" w:space="0" w:color="auto"/>
            <w:left w:val="none" w:sz="0" w:space="0" w:color="auto"/>
            <w:bottom w:val="none" w:sz="0" w:space="0" w:color="auto"/>
            <w:right w:val="none" w:sz="0" w:space="0" w:color="auto"/>
          </w:divBdr>
        </w:div>
        <w:div w:id="536045667">
          <w:marLeft w:val="640"/>
          <w:marRight w:val="0"/>
          <w:marTop w:val="0"/>
          <w:marBottom w:val="0"/>
          <w:divBdr>
            <w:top w:val="none" w:sz="0" w:space="0" w:color="auto"/>
            <w:left w:val="none" w:sz="0" w:space="0" w:color="auto"/>
            <w:bottom w:val="none" w:sz="0" w:space="0" w:color="auto"/>
            <w:right w:val="none" w:sz="0" w:space="0" w:color="auto"/>
          </w:divBdr>
        </w:div>
        <w:div w:id="560362244">
          <w:marLeft w:val="640"/>
          <w:marRight w:val="0"/>
          <w:marTop w:val="0"/>
          <w:marBottom w:val="0"/>
          <w:divBdr>
            <w:top w:val="none" w:sz="0" w:space="0" w:color="auto"/>
            <w:left w:val="none" w:sz="0" w:space="0" w:color="auto"/>
            <w:bottom w:val="none" w:sz="0" w:space="0" w:color="auto"/>
            <w:right w:val="none" w:sz="0" w:space="0" w:color="auto"/>
          </w:divBdr>
        </w:div>
        <w:div w:id="610164132">
          <w:marLeft w:val="640"/>
          <w:marRight w:val="0"/>
          <w:marTop w:val="0"/>
          <w:marBottom w:val="0"/>
          <w:divBdr>
            <w:top w:val="none" w:sz="0" w:space="0" w:color="auto"/>
            <w:left w:val="none" w:sz="0" w:space="0" w:color="auto"/>
            <w:bottom w:val="none" w:sz="0" w:space="0" w:color="auto"/>
            <w:right w:val="none" w:sz="0" w:space="0" w:color="auto"/>
          </w:divBdr>
        </w:div>
        <w:div w:id="615600484">
          <w:marLeft w:val="640"/>
          <w:marRight w:val="0"/>
          <w:marTop w:val="0"/>
          <w:marBottom w:val="0"/>
          <w:divBdr>
            <w:top w:val="none" w:sz="0" w:space="0" w:color="auto"/>
            <w:left w:val="none" w:sz="0" w:space="0" w:color="auto"/>
            <w:bottom w:val="none" w:sz="0" w:space="0" w:color="auto"/>
            <w:right w:val="none" w:sz="0" w:space="0" w:color="auto"/>
          </w:divBdr>
        </w:div>
        <w:div w:id="628047230">
          <w:marLeft w:val="640"/>
          <w:marRight w:val="0"/>
          <w:marTop w:val="0"/>
          <w:marBottom w:val="0"/>
          <w:divBdr>
            <w:top w:val="none" w:sz="0" w:space="0" w:color="auto"/>
            <w:left w:val="none" w:sz="0" w:space="0" w:color="auto"/>
            <w:bottom w:val="none" w:sz="0" w:space="0" w:color="auto"/>
            <w:right w:val="none" w:sz="0" w:space="0" w:color="auto"/>
          </w:divBdr>
        </w:div>
        <w:div w:id="690376534">
          <w:marLeft w:val="640"/>
          <w:marRight w:val="0"/>
          <w:marTop w:val="0"/>
          <w:marBottom w:val="0"/>
          <w:divBdr>
            <w:top w:val="none" w:sz="0" w:space="0" w:color="auto"/>
            <w:left w:val="none" w:sz="0" w:space="0" w:color="auto"/>
            <w:bottom w:val="none" w:sz="0" w:space="0" w:color="auto"/>
            <w:right w:val="none" w:sz="0" w:space="0" w:color="auto"/>
          </w:divBdr>
        </w:div>
        <w:div w:id="692655518">
          <w:marLeft w:val="640"/>
          <w:marRight w:val="0"/>
          <w:marTop w:val="0"/>
          <w:marBottom w:val="0"/>
          <w:divBdr>
            <w:top w:val="none" w:sz="0" w:space="0" w:color="auto"/>
            <w:left w:val="none" w:sz="0" w:space="0" w:color="auto"/>
            <w:bottom w:val="none" w:sz="0" w:space="0" w:color="auto"/>
            <w:right w:val="none" w:sz="0" w:space="0" w:color="auto"/>
          </w:divBdr>
        </w:div>
        <w:div w:id="705374539">
          <w:marLeft w:val="640"/>
          <w:marRight w:val="0"/>
          <w:marTop w:val="0"/>
          <w:marBottom w:val="0"/>
          <w:divBdr>
            <w:top w:val="none" w:sz="0" w:space="0" w:color="auto"/>
            <w:left w:val="none" w:sz="0" w:space="0" w:color="auto"/>
            <w:bottom w:val="none" w:sz="0" w:space="0" w:color="auto"/>
            <w:right w:val="none" w:sz="0" w:space="0" w:color="auto"/>
          </w:divBdr>
        </w:div>
        <w:div w:id="731974312">
          <w:marLeft w:val="640"/>
          <w:marRight w:val="0"/>
          <w:marTop w:val="0"/>
          <w:marBottom w:val="0"/>
          <w:divBdr>
            <w:top w:val="none" w:sz="0" w:space="0" w:color="auto"/>
            <w:left w:val="none" w:sz="0" w:space="0" w:color="auto"/>
            <w:bottom w:val="none" w:sz="0" w:space="0" w:color="auto"/>
            <w:right w:val="none" w:sz="0" w:space="0" w:color="auto"/>
          </w:divBdr>
        </w:div>
        <w:div w:id="733889596">
          <w:marLeft w:val="640"/>
          <w:marRight w:val="0"/>
          <w:marTop w:val="0"/>
          <w:marBottom w:val="0"/>
          <w:divBdr>
            <w:top w:val="none" w:sz="0" w:space="0" w:color="auto"/>
            <w:left w:val="none" w:sz="0" w:space="0" w:color="auto"/>
            <w:bottom w:val="none" w:sz="0" w:space="0" w:color="auto"/>
            <w:right w:val="none" w:sz="0" w:space="0" w:color="auto"/>
          </w:divBdr>
        </w:div>
        <w:div w:id="778262880">
          <w:marLeft w:val="640"/>
          <w:marRight w:val="0"/>
          <w:marTop w:val="0"/>
          <w:marBottom w:val="0"/>
          <w:divBdr>
            <w:top w:val="none" w:sz="0" w:space="0" w:color="auto"/>
            <w:left w:val="none" w:sz="0" w:space="0" w:color="auto"/>
            <w:bottom w:val="none" w:sz="0" w:space="0" w:color="auto"/>
            <w:right w:val="none" w:sz="0" w:space="0" w:color="auto"/>
          </w:divBdr>
        </w:div>
        <w:div w:id="804587491">
          <w:marLeft w:val="640"/>
          <w:marRight w:val="0"/>
          <w:marTop w:val="0"/>
          <w:marBottom w:val="0"/>
          <w:divBdr>
            <w:top w:val="none" w:sz="0" w:space="0" w:color="auto"/>
            <w:left w:val="none" w:sz="0" w:space="0" w:color="auto"/>
            <w:bottom w:val="none" w:sz="0" w:space="0" w:color="auto"/>
            <w:right w:val="none" w:sz="0" w:space="0" w:color="auto"/>
          </w:divBdr>
        </w:div>
        <w:div w:id="894774921">
          <w:marLeft w:val="640"/>
          <w:marRight w:val="0"/>
          <w:marTop w:val="0"/>
          <w:marBottom w:val="0"/>
          <w:divBdr>
            <w:top w:val="none" w:sz="0" w:space="0" w:color="auto"/>
            <w:left w:val="none" w:sz="0" w:space="0" w:color="auto"/>
            <w:bottom w:val="none" w:sz="0" w:space="0" w:color="auto"/>
            <w:right w:val="none" w:sz="0" w:space="0" w:color="auto"/>
          </w:divBdr>
        </w:div>
        <w:div w:id="915822224">
          <w:marLeft w:val="640"/>
          <w:marRight w:val="0"/>
          <w:marTop w:val="0"/>
          <w:marBottom w:val="0"/>
          <w:divBdr>
            <w:top w:val="none" w:sz="0" w:space="0" w:color="auto"/>
            <w:left w:val="none" w:sz="0" w:space="0" w:color="auto"/>
            <w:bottom w:val="none" w:sz="0" w:space="0" w:color="auto"/>
            <w:right w:val="none" w:sz="0" w:space="0" w:color="auto"/>
          </w:divBdr>
        </w:div>
        <w:div w:id="950667434">
          <w:marLeft w:val="640"/>
          <w:marRight w:val="0"/>
          <w:marTop w:val="0"/>
          <w:marBottom w:val="0"/>
          <w:divBdr>
            <w:top w:val="none" w:sz="0" w:space="0" w:color="auto"/>
            <w:left w:val="none" w:sz="0" w:space="0" w:color="auto"/>
            <w:bottom w:val="none" w:sz="0" w:space="0" w:color="auto"/>
            <w:right w:val="none" w:sz="0" w:space="0" w:color="auto"/>
          </w:divBdr>
        </w:div>
        <w:div w:id="1000698181">
          <w:marLeft w:val="640"/>
          <w:marRight w:val="0"/>
          <w:marTop w:val="0"/>
          <w:marBottom w:val="0"/>
          <w:divBdr>
            <w:top w:val="none" w:sz="0" w:space="0" w:color="auto"/>
            <w:left w:val="none" w:sz="0" w:space="0" w:color="auto"/>
            <w:bottom w:val="none" w:sz="0" w:space="0" w:color="auto"/>
            <w:right w:val="none" w:sz="0" w:space="0" w:color="auto"/>
          </w:divBdr>
        </w:div>
        <w:div w:id="1040980052">
          <w:marLeft w:val="640"/>
          <w:marRight w:val="0"/>
          <w:marTop w:val="0"/>
          <w:marBottom w:val="0"/>
          <w:divBdr>
            <w:top w:val="none" w:sz="0" w:space="0" w:color="auto"/>
            <w:left w:val="none" w:sz="0" w:space="0" w:color="auto"/>
            <w:bottom w:val="none" w:sz="0" w:space="0" w:color="auto"/>
            <w:right w:val="none" w:sz="0" w:space="0" w:color="auto"/>
          </w:divBdr>
        </w:div>
        <w:div w:id="1050037923">
          <w:marLeft w:val="640"/>
          <w:marRight w:val="0"/>
          <w:marTop w:val="0"/>
          <w:marBottom w:val="0"/>
          <w:divBdr>
            <w:top w:val="none" w:sz="0" w:space="0" w:color="auto"/>
            <w:left w:val="none" w:sz="0" w:space="0" w:color="auto"/>
            <w:bottom w:val="none" w:sz="0" w:space="0" w:color="auto"/>
            <w:right w:val="none" w:sz="0" w:space="0" w:color="auto"/>
          </w:divBdr>
        </w:div>
        <w:div w:id="1063335371">
          <w:marLeft w:val="640"/>
          <w:marRight w:val="0"/>
          <w:marTop w:val="0"/>
          <w:marBottom w:val="0"/>
          <w:divBdr>
            <w:top w:val="none" w:sz="0" w:space="0" w:color="auto"/>
            <w:left w:val="none" w:sz="0" w:space="0" w:color="auto"/>
            <w:bottom w:val="none" w:sz="0" w:space="0" w:color="auto"/>
            <w:right w:val="none" w:sz="0" w:space="0" w:color="auto"/>
          </w:divBdr>
        </w:div>
        <w:div w:id="1076051570">
          <w:marLeft w:val="640"/>
          <w:marRight w:val="0"/>
          <w:marTop w:val="0"/>
          <w:marBottom w:val="0"/>
          <w:divBdr>
            <w:top w:val="none" w:sz="0" w:space="0" w:color="auto"/>
            <w:left w:val="none" w:sz="0" w:space="0" w:color="auto"/>
            <w:bottom w:val="none" w:sz="0" w:space="0" w:color="auto"/>
            <w:right w:val="none" w:sz="0" w:space="0" w:color="auto"/>
          </w:divBdr>
        </w:div>
        <w:div w:id="1117987486">
          <w:marLeft w:val="640"/>
          <w:marRight w:val="0"/>
          <w:marTop w:val="0"/>
          <w:marBottom w:val="0"/>
          <w:divBdr>
            <w:top w:val="none" w:sz="0" w:space="0" w:color="auto"/>
            <w:left w:val="none" w:sz="0" w:space="0" w:color="auto"/>
            <w:bottom w:val="none" w:sz="0" w:space="0" w:color="auto"/>
            <w:right w:val="none" w:sz="0" w:space="0" w:color="auto"/>
          </w:divBdr>
        </w:div>
        <w:div w:id="1120033816">
          <w:marLeft w:val="640"/>
          <w:marRight w:val="0"/>
          <w:marTop w:val="0"/>
          <w:marBottom w:val="0"/>
          <w:divBdr>
            <w:top w:val="none" w:sz="0" w:space="0" w:color="auto"/>
            <w:left w:val="none" w:sz="0" w:space="0" w:color="auto"/>
            <w:bottom w:val="none" w:sz="0" w:space="0" w:color="auto"/>
            <w:right w:val="none" w:sz="0" w:space="0" w:color="auto"/>
          </w:divBdr>
        </w:div>
        <w:div w:id="1154368287">
          <w:marLeft w:val="640"/>
          <w:marRight w:val="0"/>
          <w:marTop w:val="0"/>
          <w:marBottom w:val="0"/>
          <w:divBdr>
            <w:top w:val="none" w:sz="0" w:space="0" w:color="auto"/>
            <w:left w:val="none" w:sz="0" w:space="0" w:color="auto"/>
            <w:bottom w:val="none" w:sz="0" w:space="0" w:color="auto"/>
            <w:right w:val="none" w:sz="0" w:space="0" w:color="auto"/>
          </w:divBdr>
        </w:div>
        <w:div w:id="1196889941">
          <w:marLeft w:val="640"/>
          <w:marRight w:val="0"/>
          <w:marTop w:val="0"/>
          <w:marBottom w:val="0"/>
          <w:divBdr>
            <w:top w:val="none" w:sz="0" w:space="0" w:color="auto"/>
            <w:left w:val="none" w:sz="0" w:space="0" w:color="auto"/>
            <w:bottom w:val="none" w:sz="0" w:space="0" w:color="auto"/>
            <w:right w:val="none" w:sz="0" w:space="0" w:color="auto"/>
          </w:divBdr>
        </w:div>
        <w:div w:id="1234698614">
          <w:marLeft w:val="640"/>
          <w:marRight w:val="0"/>
          <w:marTop w:val="0"/>
          <w:marBottom w:val="0"/>
          <w:divBdr>
            <w:top w:val="none" w:sz="0" w:space="0" w:color="auto"/>
            <w:left w:val="none" w:sz="0" w:space="0" w:color="auto"/>
            <w:bottom w:val="none" w:sz="0" w:space="0" w:color="auto"/>
            <w:right w:val="none" w:sz="0" w:space="0" w:color="auto"/>
          </w:divBdr>
        </w:div>
        <w:div w:id="1238393355">
          <w:marLeft w:val="640"/>
          <w:marRight w:val="0"/>
          <w:marTop w:val="0"/>
          <w:marBottom w:val="0"/>
          <w:divBdr>
            <w:top w:val="none" w:sz="0" w:space="0" w:color="auto"/>
            <w:left w:val="none" w:sz="0" w:space="0" w:color="auto"/>
            <w:bottom w:val="none" w:sz="0" w:space="0" w:color="auto"/>
            <w:right w:val="none" w:sz="0" w:space="0" w:color="auto"/>
          </w:divBdr>
        </w:div>
        <w:div w:id="1260983888">
          <w:marLeft w:val="640"/>
          <w:marRight w:val="0"/>
          <w:marTop w:val="0"/>
          <w:marBottom w:val="0"/>
          <w:divBdr>
            <w:top w:val="none" w:sz="0" w:space="0" w:color="auto"/>
            <w:left w:val="none" w:sz="0" w:space="0" w:color="auto"/>
            <w:bottom w:val="none" w:sz="0" w:space="0" w:color="auto"/>
            <w:right w:val="none" w:sz="0" w:space="0" w:color="auto"/>
          </w:divBdr>
        </w:div>
        <w:div w:id="1262565076">
          <w:marLeft w:val="640"/>
          <w:marRight w:val="0"/>
          <w:marTop w:val="0"/>
          <w:marBottom w:val="0"/>
          <w:divBdr>
            <w:top w:val="none" w:sz="0" w:space="0" w:color="auto"/>
            <w:left w:val="none" w:sz="0" w:space="0" w:color="auto"/>
            <w:bottom w:val="none" w:sz="0" w:space="0" w:color="auto"/>
            <w:right w:val="none" w:sz="0" w:space="0" w:color="auto"/>
          </w:divBdr>
        </w:div>
        <w:div w:id="1286812982">
          <w:marLeft w:val="640"/>
          <w:marRight w:val="0"/>
          <w:marTop w:val="0"/>
          <w:marBottom w:val="0"/>
          <w:divBdr>
            <w:top w:val="none" w:sz="0" w:space="0" w:color="auto"/>
            <w:left w:val="none" w:sz="0" w:space="0" w:color="auto"/>
            <w:bottom w:val="none" w:sz="0" w:space="0" w:color="auto"/>
            <w:right w:val="none" w:sz="0" w:space="0" w:color="auto"/>
          </w:divBdr>
        </w:div>
        <w:div w:id="1312490476">
          <w:marLeft w:val="640"/>
          <w:marRight w:val="0"/>
          <w:marTop w:val="0"/>
          <w:marBottom w:val="0"/>
          <w:divBdr>
            <w:top w:val="none" w:sz="0" w:space="0" w:color="auto"/>
            <w:left w:val="none" w:sz="0" w:space="0" w:color="auto"/>
            <w:bottom w:val="none" w:sz="0" w:space="0" w:color="auto"/>
            <w:right w:val="none" w:sz="0" w:space="0" w:color="auto"/>
          </w:divBdr>
        </w:div>
        <w:div w:id="1341470808">
          <w:marLeft w:val="640"/>
          <w:marRight w:val="0"/>
          <w:marTop w:val="0"/>
          <w:marBottom w:val="0"/>
          <w:divBdr>
            <w:top w:val="none" w:sz="0" w:space="0" w:color="auto"/>
            <w:left w:val="none" w:sz="0" w:space="0" w:color="auto"/>
            <w:bottom w:val="none" w:sz="0" w:space="0" w:color="auto"/>
            <w:right w:val="none" w:sz="0" w:space="0" w:color="auto"/>
          </w:divBdr>
        </w:div>
        <w:div w:id="1377048792">
          <w:marLeft w:val="640"/>
          <w:marRight w:val="0"/>
          <w:marTop w:val="0"/>
          <w:marBottom w:val="0"/>
          <w:divBdr>
            <w:top w:val="none" w:sz="0" w:space="0" w:color="auto"/>
            <w:left w:val="none" w:sz="0" w:space="0" w:color="auto"/>
            <w:bottom w:val="none" w:sz="0" w:space="0" w:color="auto"/>
            <w:right w:val="none" w:sz="0" w:space="0" w:color="auto"/>
          </w:divBdr>
        </w:div>
        <w:div w:id="1418089973">
          <w:marLeft w:val="640"/>
          <w:marRight w:val="0"/>
          <w:marTop w:val="0"/>
          <w:marBottom w:val="0"/>
          <w:divBdr>
            <w:top w:val="none" w:sz="0" w:space="0" w:color="auto"/>
            <w:left w:val="none" w:sz="0" w:space="0" w:color="auto"/>
            <w:bottom w:val="none" w:sz="0" w:space="0" w:color="auto"/>
            <w:right w:val="none" w:sz="0" w:space="0" w:color="auto"/>
          </w:divBdr>
        </w:div>
        <w:div w:id="1450394916">
          <w:marLeft w:val="640"/>
          <w:marRight w:val="0"/>
          <w:marTop w:val="0"/>
          <w:marBottom w:val="0"/>
          <w:divBdr>
            <w:top w:val="none" w:sz="0" w:space="0" w:color="auto"/>
            <w:left w:val="none" w:sz="0" w:space="0" w:color="auto"/>
            <w:bottom w:val="none" w:sz="0" w:space="0" w:color="auto"/>
            <w:right w:val="none" w:sz="0" w:space="0" w:color="auto"/>
          </w:divBdr>
        </w:div>
        <w:div w:id="1477261279">
          <w:marLeft w:val="640"/>
          <w:marRight w:val="0"/>
          <w:marTop w:val="0"/>
          <w:marBottom w:val="0"/>
          <w:divBdr>
            <w:top w:val="none" w:sz="0" w:space="0" w:color="auto"/>
            <w:left w:val="none" w:sz="0" w:space="0" w:color="auto"/>
            <w:bottom w:val="none" w:sz="0" w:space="0" w:color="auto"/>
            <w:right w:val="none" w:sz="0" w:space="0" w:color="auto"/>
          </w:divBdr>
        </w:div>
        <w:div w:id="1512181750">
          <w:marLeft w:val="640"/>
          <w:marRight w:val="0"/>
          <w:marTop w:val="0"/>
          <w:marBottom w:val="0"/>
          <w:divBdr>
            <w:top w:val="none" w:sz="0" w:space="0" w:color="auto"/>
            <w:left w:val="none" w:sz="0" w:space="0" w:color="auto"/>
            <w:bottom w:val="none" w:sz="0" w:space="0" w:color="auto"/>
            <w:right w:val="none" w:sz="0" w:space="0" w:color="auto"/>
          </w:divBdr>
        </w:div>
        <w:div w:id="1562793361">
          <w:marLeft w:val="640"/>
          <w:marRight w:val="0"/>
          <w:marTop w:val="0"/>
          <w:marBottom w:val="0"/>
          <w:divBdr>
            <w:top w:val="none" w:sz="0" w:space="0" w:color="auto"/>
            <w:left w:val="none" w:sz="0" w:space="0" w:color="auto"/>
            <w:bottom w:val="none" w:sz="0" w:space="0" w:color="auto"/>
            <w:right w:val="none" w:sz="0" w:space="0" w:color="auto"/>
          </w:divBdr>
        </w:div>
        <w:div w:id="1618874183">
          <w:marLeft w:val="640"/>
          <w:marRight w:val="0"/>
          <w:marTop w:val="0"/>
          <w:marBottom w:val="0"/>
          <w:divBdr>
            <w:top w:val="none" w:sz="0" w:space="0" w:color="auto"/>
            <w:left w:val="none" w:sz="0" w:space="0" w:color="auto"/>
            <w:bottom w:val="none" w:sz="0" w:space="0" w:color="auto"/>
            <w:right w:val="none" w:sz="0" w:space="0" w:color="auto"/>
          </w:divBdr>
        </w:div>
        <w:div w:id="1666785822">
          <w:marLeft w:val="640"/>
          <w:marRight w:val="0"/>
          <w:marTop w:val="0"/>
          <w:marBottom w:val="0"/>
          <w:divBdr>
            <w:top w:val="none" w:sz="0" w:space="0" w:color="auto"/>
            <w:left w:val="none" w:sz="0" w:space="0" w:color="auto"/>
            <w:bottom w:val="none" w:sz="0" w:space="0" w:color="auto"/>
            <w:right w:val="none" w:sz="0" w:space="0" w:color="auto"/>
          </w:divBdr>
        </w:div>
        <w:div w:id="1674408399">
          <w:marLeft w:val="640"/>
          <w:marRight w:val="0"/>
          <w:marTop w:val="0"/>
          <w:marBottom w:val="0"/>
          <w:divBdr>
            <w:top w:val="none" w:sz="0" w:space="0" w:color="auto"/>
            <w:left w:val="none" w:sz="0" w:space="0" w:color="auto"/>
            <w:bottom w:val="none" w:sz="0" w:space="0" w:color="auto"/>
            <w:right w:val="none" w:sz="0" w:space="0" w:color="auto"/>
          </w:divBdr>
        </w:div>
        <w:div w:id="1681618388">
          <w:marLeft w:val="640"/>
          <w:marRight w:val="0"/>
          <w:marTop w:val="0"/>
          <w:marBottom w:val="0"/>
          <w:divBdr>
            <w:top w:val="none" w:sz="0" w:space="0" w:color="auto"/>
            <w:left w:val="none" w:sz="0" w:space="0" w:color="auto"/>
            <w:bottom w:val="none" w:sz="0" w:space="0" w:color="auto"/>
            <w:right w:val="none" w:sz="0" w:space="0" w:color="auto"/>
          </w:divBdr>
        </w:div>
        <w:div w:id="1682391257">
          <w:marLeft w:val="640"/>
          <w:marRight w:val="0"/>
          <w:marTop w:val="0"/>
          <w:marBottom w:val="0"/>
          <w:divBdr>
            <w:top w:val="none" w:sz="0" w:space="0" w:color="auto"/>
            <w:left w:val="none" w:sz="0" w:space="0" w:color="auto"/>
            <w:bottom w:val="none" w:sz="0" w:space="0" w:color="auto"/>
            <w:right w:val="none" w:sz="0" w:space="0" w:color="auto"/>
          </w:divBdr>
        </w:div>
        <w:div w:id="1692417390">
          <w:marLeft w:val="640"/>
          <w:marRight w:val="0"/>
          <w:marTop w:val="0"/>
          <w:marBottom w:val="0"/>
          <w:divBdr>
            <w:top w:val="none" w:sz="0" w:space="0" w:color="auto"/>
            <w:left w:val="none" w:sz="0" w:space="0" w:color="auto"/>
            <w:bottom w:val="none" w:sz="0" w:space="0" w:color="auto"/>
            <w:right w:val="none" w:sz="0" w:space="0" w:color="auto"/>
          </w:divBdr>
        </w:div>
        <w:div w:id="1717270944">
          <w:marLeft w:val="640"/>
          <w:marRight w:val="0"/>
          <w:marTop w:val="0"/>
          <w:marBottom w:val="0"/>
          <w:divBdr>
            <w:top w:val="none" w:sz="0" w:space="0" w:color="auto"/>
            <w:left w:val="none" w:sz="0" w:space="0" w:color="auto"/>
            <w:bottom w:val="none" w:sz="0" w:space="0" w:color="auto"/>
            <w:right w:val="none" w:sz="0" w:space="0" w:color="auto"/>
          </w:divBdr>
        </w:div>
        <w:div w:id="1732852696">
          <w:marLeft w:val="640"/>
          <w:marRight w:val="0"/>
          <w:marTop w:val="0"/>
          <w:marBottom w:val="0"/>
          <w:divBdr>
            <w:top w:val="none" w:sz="0" w:space="0" w:color="auto"/>
            <w:left w:val="none" w:sz="0" w:space="0" w:color="auto"/>
            <w:bottom w:val="none" w:sz="0" w:space="0" w:color="auto"/>
            <w:right w:val="none" w:sz="0" w:space="0" w:color="auto"/>
          </w:divBdr>
        </w:div>
        <w:div w:id="1738820891">
          <w:marLeft w:val="640"/>
          <w:marRight w:val="0"/>
          <w:marTop w:val="0"/>
          <w:marBottom w:val="0"/>
          <w:divBdr>
            <w:top w:val="none" w:sz="0" w:space="0" w:color="auto"/>
            <w:left w:val="none" w:sz="0" w:space="0" w:color="auto"/>
            <w:bottom w:val="none" w:sz="0" w:space="0" w:color="auto"/>
            <w:right w:val="none" w:sz="0" w:space="0" w:color="auto"/>
          </w:divBdr>
        </w:div>
        <w:div w:id="1753702771">
          <w:marLeft w:val="640"/>
          <w:marRight w:val="0"/>
          <w:marTop w:val="0"/>
          <w:marBottom w:val="0"/>
          <w:divBdr>
            <w:top w:val="none" w:sz="0" w:space="0" w:color="auto"/>
            <w:left w:val="none" w:sz="0" w:space="0" w:color="auto"/>
            <w:bottom w:val="none" w:sz="0" w:space="0" w:color="auto"/>
            <w:right w:val="none" w:sz="0" w:space="0" w:color="auto"/>
          </w:divBdr>
        </w:div>
        <w:div w:id="1763918935">
          <w:marLeft w:val="640"/>
          <w:marRight w:val="0"/>
          <w:marTop w:val="0"/>
          <w:marBottom w:val="0"/>
          <w:divBdr>
            <w:top w:val="none" w:sz="0" w:space="0" w:color="auto"/>
            <w:left w:val="none" w:sz="0" w:space="0" w:color="auto"/>
            <w:bottom w:val="none" w:sz="0" w:space="0" w:color="auto"/>
            <w:right w:val="none" w:sz="0" w:space="0" w:color="auto"/>
          </w:divBdr>
        </w:div>
        <w:div w:id="1768889240">
          <w:marLeft w:val="640"/>
          <w:marRight w:val="0"/>
          <w:marTop w:val="0"/>
          <w:marBottom w:val="0"/>
          <w:divBdr>
            <w:top w:val="none" w:sz="0" w:space="0" w:color="auto"/>
            <w:left w:val="none" w:sz="0" w:space="0" w:color="auto"/>
            <w:bottom w:val="none" w:sz="0" w:space="0" w:color="auto"/>
            <w:right w:val="none" w:sz="0" w:space="0" w:color="auto"/>
          </w:divBdr>
        </w:div>
        <w:div w:id="1771706102">
          <w:marLeft w:val="640"/>
          <w:marRight w:val="0"/>
          <w:marTop w:val="0"/>
          <w:marBottom w:val="0"/>
          <w:divBdr>
            <w:top w:val="none" w:sz="0" w:space="0" w:color="auto"/>
            <w:left w:val="none" w:sz="0" w:space="0" w:color="auto"/>
            <w:bottom w:val="none" w:sz="0" w:space="0" w:color="auto"/>
            <w:right w:val="none" w:sz="0" w:space="0" w:color="auto"/>
          </w:divBdr>
        </w:div>
        <w:div w:id="1791239992">
          <w:marLeft w:val="640"/>
          <w:marRight w:val="0"/>
          <w:marTop w:val="0"/>
          <w:marBottom w:val="0"/>
          <w:divBdr>
            <w:top w:val="none" w:sz="0" w:space="0" w:color="auto"/>
            <w:left w:val="none" w:sz="0" w:space="0" w:color="auto"/>
            <w:bottom w:val="none" w:sz="0" w:space="0" w:color="auto"/>
            <w:right w:val="none" w:sz="0" w:space="0" w:color="auto"/>
          </w:divBdr>
        </w:div>
        <w:div w:id="1833526578">
          <w:marLeft w:val="640"/>
          <w:marRight w:val="0"/>
          <w:marTop w:val="0"/>
          <w:marBottom w:val="0"/>
          <w:divBdr>
            <w:top w:val="none" w:sz="0" w:space="0" w:color="auto"/>
            <w:left w:val="none" w:sz="0" w:space="0" w:color="auto"/>
            <w:bottom w:val="none" w:sz="0" w:space="0" w:color="auto"/>
            <w:right w:val="none" w:sz="0" w:space="0" w:color="auto"/>
          </w:divBdr>
        </w:div>
        <w:div w:id="1845898971">
          <w:marLeft w:val="640"/>
          <w:marRight w:val="0"/>
          <w:marTop w:val="0"/>
          <w:marBottom w:val="0"/>
          <w:divBdr>
            <w:top w:val="none" w:sz="0" w:space="0" w:color="auto"/>
            <w:left w:val="none" w:sz="0" w:space="0" w:color="auto"/>
            <w:bottom w:val="none" w:sz="0" w:space="0" w:color="auto"/>
            <w:right w:val="none" w:sz="0" w:space="0" w:color="auto"/>
          </w:divBdr>
        </w:div>
        <w:div w:id="1853715048">
          <w:marLeft w:val="640"/>
          <w:marRight w:val="0"/>
          <w:marTop w:val="0"/>
          <w:marBottom w:val="0"/>
          <w:divBdr>
            <w:top w:val="none" w:sz="0" w:space="0" w:color="auto"/>
            <w:left w:val="none" w:sz="0" w:space="0" w:color="auto"/>
            <w:bottom w:val="none" w:sz="0" w:space="0" w:color="auto"/>
            <w:right w:val="none" w:sz="0" w:space="0" w:color="auto"/>
          </w:divBdr>
        </w:div>
        <w:div w:id="1862276560">
          <w:marLeft w:val="640"/>
          <w:marRight w:val="0"/>
          <w:marTop w:val="0"/>
          <w:marBottom w:val="0"/>
          <w:divBdr>
            <w:top w:val="none" w:sz="0" w:space="0" w:color="auto"/>
            <w:left w:val="none" w:sz="0" w:space="0" w:color="auto"/>
            <w:bottom w:val="none" w:sz="0" w:space="0" w:color="auto"/>
            <w:right w:val="none" w:sz="0" w:space="0" w:color="auto"/>
          </w:divBdr>
        </w:div>
        <w:div w:id="1897349510">
          <w:marLeft w:val="640"/>
          <w:marRight w:val="0"/>
          <w:marTop w:val="0"/>
          <w:marBottom w:val="0"/>
          <w:divBdr>
            <w:top w:val="none" w:sz="0" w:space="0" w:color="auto"/>
            <w:left w:val="none" w:sz="0" w:space="0" w:color="auto"/>
            <w:bottom w:val="none" w:sz="0" w:space="0" w:color="auto"/>
            <w:right w:val="none" w:sz="0" w:space="0" w:color="auto"/>
          </w:divBdr>
        </w:div>
        <w:div w:id="1926182707">
          <w:marLeft w:val="640"/>
          <w:marRight w:val="0"/>
          <w:marTop w:val="0"/>
          <w:marBottom w:val="0"/>
          <w:divBdr>
            <w:top w:val="none" w:sz="0" w:space="0" w:color="auto"/>
            <w:left w:val="none" w:sz="0" w:space="0" w:color="auto"/>
            <w:bottom w:val="none" w:sz="0" w:space="0" w:color="auto"/>
            <w:right w:val="none" w:sz="0" w:space="0" w:color="auto"/>
          </w:divBdr>
        </w:div>
        <w:div w:id="2033677093">
          <w:marLeft w:val="640"/>
          <w:marRight w:val="0"/>
          <w:marTop w:val="0"/>
          <w:marBottom w:val="0"/>
          <w:divBdr>
            <w:top w:val="none" w:sz="0" w:space="0" w:color="auto"/>
            <w:left w:val="none" w:sz="0" w:space="0" w:color="auto"/>
            <w:bottom w:val="none" w:sz="0" w:space="0" w:color="auto"/>
            <w:right w:val="none" w:sz="0" w:space="0" w:color="auto"/>
          </w:divBdr>
        </w:div>
        <w:div w:id="2047556324">
          <w:marLeft w:val="640"/>
          <w:marRight w:val="0"/>
          <w:marTop w:val="0"/>
          <w:marBottom w:val="0"/>
          <w:divBdr>
            <w:top w:val="none" w:sz="0" w:space="0" w:color="auto"/>
            <w:left w:val="none" w:sz="0" w:space="0" w:color="auto"/>
            <w:bottom w:val="none" w:sz="0" w:space="0" w:color="auto"/>
            <w:right w:val="none" w:sz="0" w:space="0" w:color="auto"/>
          </w:divBdr>
        </w:div>
        <w:div w:id="2057392326">
          <w:marLeft w:val="640"/>
          <w:marRight w:val="0"/>
          <w:marTop w:val="0"/>
          <w:marBottom w:val="0"/>
          <w:divBdr>
            <w:top w:val="none" w:sz="0" w:space="0" w:color="auto"/>
            <w:left w:val="none" w:sz="0" w:space="0" w:color="auto"/>
            <w:bottom w:val="none" w:sz="0" w:space="0" w:color="auto"/>
            <w:right w:val="none" w:sz="0" w:space="0" w:color="auto"/>
          </w:divBdr>
        </w:div>
        <w:div w:id="2059816888">
          <w:marLeft w:val="640"/>
          <w:marRight w:val="0"/>
          <w:marTop w:val="0"/>
          <w:marBottom w:val="0"/>
          <w:divBdr>
            <w:top w:val="none" w:sz="0" w:space="0" w:color="auto"/>
            <w:left w:val="none" w:sz="0" w:space="0" w:color="auto"/>
            <w:bottom w:val="none" w:sz="0" w:space="0" w:color="auto"/>
            <w:right w:val="none" w:sz="0" w:space="0" w:color="auto"/>
          </w:divBdr>
        </w:div>
        <w:div w:id="2091152611">
          <w:marLeft w:val="640"/>
          <w:marRight w:val="0"/>
          <w:marTop w:val="0"/>
          <w:marBottom w:val="0"/>
          <w:divBdr>
            <w:top w:val="none" w:sz="0" w:space="0" w:color="auto"/>
            <w:left w:val="none" w:sz="0" w:space="0" w:color="auto"/>
            <w:bottom w:val="none" w:sz="0" w:space="0" w:color="auto"/>
            <w:right w:val="none" w:sz="0" w:space="0" w:color="auto"/>
          </w:divBdr>
        </w:div>
      </w:divsChild>
    </w:div>
    <w:div w:id="798187371">
      <w:bodyDiv w:val="1"/>
      <w:marLeft w:val="0"/>
      <w:marRight w:val="0"/>
      <w:marTop w:val="0"/>
      <w:marBottom w:val="0"/>
      <w:divBdr>
        <w:top w:val="none" w:sz="0" w:space="0" w:color="auto"/>
        <w:left w:val="none" w:sz="0" w:space="0" w:color="auto"/>
        <w:bottom w:val="none" w:sz="0" w:space="0" w:color="auto"/>
        <w:right w:val="none" w:sz="0" w:space="0" w:color="auto"/>
      </w:divBdr>
      <w:divsChild>
        <w:div w:id="49114395">
          <w:marLeft w:val="640"/>
          <w:marRight w:val="0"/>
          <w:marTop w:val="0"/>
          <w:marBottom w:val="0"/>
          <w:divBdr>
            <w:top w:val="none" w:sz="0" w:space="0" w:color="auto"/>
            <w:left w:val="none" w:sz="0" w:space="0" w:color="auto"/>
            <w:bottom w:val="none" w:sz="0" w:space="0" w:color="auto"/>
            <w:right w:val="none" w:sz="0" w:space="0" w:color="auto"/>
          </w:divBdr>
        </w:div>
        <w:div w:id="50932137">
          <w:marLeft w:val="640"/>
          <w:marRight w:val="0"/>
          <w:marTop w:val="0"/>
          <w:marBottom w:val="0"/>
          <w:divBdr>
            <w:top w:val="none" w:sz="0" w:space="0" w:color="auto"/>
            <w:left w:val="none" w:sz="0" w:space="0" w:color="auto"/>
            <w:bottom w:val="none" w:sz="0" w:space="0" w:color="auto"/>
            <w:right w:val="none" w:sz="0" w:space="0" w:color="auto"/>
          </w:divBdr>
        </w:div>
        <w:div w:id="56786290">
          <w:marLeft w:val="640"/>
          <w:marRight w:val="0"/>
          <w:marTop w:val="0"/>
          <w:marBottom w:val="0"/>
          <w:divBdr>
            <w:top w:val="none" w:sz="0" w:space="0" w:color="auto"/>
            <w:left w:val="none" w:sz="0" w:space="0" w:color="auto"/>
            <w:bottom w:val="none" w:sz="0" w:space="0" w:color="auto"/>
            <w:right w:val="none" w:sz="0" w:space="0" w:color="auto"/>
          </w:divBdr>
        </w:div>
        <w:div w:id="61031360">
          <w:marLeft w:val="640"/>
          <w:marRight w:val="0"/>
          <w:marTop w:val="0"/>
          <w:marBottom w:val="0"/>
          <w:divBdr>
            <w:top w:val="none" w:sz="0" w:space="0" w:color="auto"/>
            <w:left w:val="none" w:sz="0" w:space="0" w:color="auto"/>
            <w:bottom w:val="none" w:sz="0" w:space="0" w:color="auto"/>
            <w:right w:val="none" w:sz="0" w:space="0" w:color="auto"/>
          </w:divBdr>
        </w:div>
        <w:div w:id="114518558">
          <w:marLeft w:val="640"/>
          <w:marRight w:val="0"/>
          <w:marTop w:val="0"/>
          <w:marBottom w:val="0"/>
          <w:divBdr>
            <w:top w:val="none" w:sz="0" w:space="0" w:color="auto"/>
            <w:left w:val="none" w:sz="0" w:space="0" w:color="auto"/>
            <w:bottom w:val="none" w:sz="0" w:space="0" w:color="auto"/>
            <w:right w:val="none" w:sz="0" w:space="0" w:color="auto"/>
          </w:divBdr>
        </w:div>
        <w:div w:id="151453770">
          <w:marLeft w:val="640"/>
          <w:marRight w:val="0"/>
          <w:marTop w:val="0"/>
          <w:marBottom w:val="0"/>
          <w:divBdr>
            <w:top w:val="none" w:sz="0" w:space="0" w:color="auto"/>
            <w:left w:val="none" w:sz="0" w:space="0" w:color="auto"/>
            <w:bottom w:val="none" w:sz="0" w:space="0" w:color="auto"/>
            <w:right w:val="none" w:sz="0" w:space="0" w:color="auto"/>
          </w:divBdr>
        </w:div>
        <w:div w:id="156843358">
          <w:marLeft w:val="640"/>
          <w:marRight w:val="0"/>
          <w:marTop w:val="0"/>
          <w:marBottom w:val="0"/>
          <w:divBdr>
            <w:top w:val="none" w:sz="0" w:space="0" w:color="auto"/>
            <w:left w:val="none" w:sz="0" w:space="0" w:color="auto"/>
            <w:bottom w:val="none" w:sz="0" w:space="0" w:color="auto"/>
            <w:right w:val="none" w:sz="0" w:space="0" w:color="auto"/>
          </w:divBdr>
        </w:div>
        <w:div w:id="192958409">
          <w:marLeft w:val="640"/>
          <w:marRight w:val="0"/>
          <w:marTop w:val="0"/>
          <w:marBottom w:val="0"/>
          <w:divBdr>
            <w:top w:val="none" w:sz="0" w:space="0" w:color="auto"/>
            <w:left w:val="none" w:sz="0" w:space="0" w:color="auto"/>
            <w:bottom w:val="none" w:sz="0" w:space="0" w:color="auto"/>
            <w:right w:val="none" w:sz="0" w:space="0" w:color="auto"/>
          </w:divBdr>
        </w:div>
        <w:div w:id="226456022">
          <w:marLeft w:val="640"/>
          <w:marRight w:val="0"/>
          <w:marTop w:val="0"/>
          <w:marBottom w:val="0"/>
          <w:divBdr>
            <w:top w:val="none" w:sz="0" w:space="0" w:color="auto"/>
            <w:left w:val="none" w:sz="0" w:space="0" w:color="auto"/>
            <w:bottom w:val="none" w:sz="0" w:space="0" w:color="auto"/>
            <w:right w:val="none" w:sz="0" w:space="0" w:color="auto"/>
          </w:divBdr>
        </w:div>
        <w:div w:id="239483836">
          <w:marLeft w:val="640"/>
          <w:marRight w:val="0"/>
          <w:marTop w:val="0"/>
          <w:marBottom w:val="0"/>
          <w:divBdr>
            <w:top w:val="none" w:sz="0" w:space="0" w:color="auto"/>
            <w:left w:val="none" w:sz="0" w:space="0" w:color="auto"/>
            <w:bottom w:val="none" w:sz="0" w:space="0" w:color="auto"/>
            <w:right w:val="none" w:sz="0" w:space="0" w:color="auto"/>
          </w:divBdr>
        </w:div>
        <w:div w:id="294221569">
          <w:marLeft w:val="640"/>
          <w:marRight w:val="0"/>
          <w:marTop w:val="0"/>
          <w:marBottom w:val="0"/>
          <w:divBdr>
            <w:top w:val="none" w:sz="0" w:space="0" w:color="auto"/>
            <w:left w:val="none" w:sz="0" w:space="0" w:color="auto"/>
            <w:bottom w:val="none" w:sz="0" w:space="0" w:color="auto"/>
            <w:right w:val="none" w:sz="0" w:space="0" w:color="auto"/>
          </w:divBdr>
        </w:div>
        <w:div w:id="335425221">
          <w:marLeft w:val="640"/>
          <w:marRight w:val="0"/>
          <w:marTop w:val="0"/>
          <w:marBottom w:val="0"/>
          <w:divBdr>
            <w:top w:val="none" w:sz="0" w:space="0" w:color="auto"/>
            <w:left w:val="none" w:sz="0" w:space="0" w:color="auto"/>
            <w:bottom w:val="none" w:sz="0" w:space="0" w:color="auto"/>
            <w:right w:val="none" w:sz="0" w:space="0" w:color="auto"/>
          </w:divBdr>
        </w:div>
        <w:div w:id="368380682">
          <w:marLeft w:val="640"/>
          <w:marRight w:val="0"/>
          <w:marTop w:val="0"/>
          <w:marBottom w:val="0"/>
          <w:divBdr>
            <w:top w:val="none" w:sz="0" w:space="0" w:color="auto"/>
            <w:left w:val="none" w:sz="0" w:space="0" w:color="auto"/>
            <w:bottom w:val="none" w:sz="0" w:space="0" w:color="auto"/>
            <w:right w:val="none" w:sz="0" w:space="0" w:color="auto"/>
          </w:divBdr>
        </w:div>
        <w:div w:id="384911724">
          <w:marLeft w:val="640"/>
          <w:marRight w:val="0"/>
          <w:marTop w:val="0"/>
          <w:marBottom w:val="0"/>
          <w:divBdr>
            <w:top w:val="none" w:sz="0" w:space="0" w:color="auto"/>
            <w:left w:val="none" w:sz="0" w:space="0" w:color="auto"/>
            <w:bottom w:val="none" w:sz="0" w:space="0" w:color="auto"/>
            <w:right w:val="none" w:sz="0" w:space="0" w:color="auto"/>
          </w:divBdr>
        </w:div>
        <w:div w:id="398208861">
          <w:marLeft w:val="640"/>
          <w:marRight w:val="0"/>
          <w:marTop w:val="0"/>
          <w:marBottom w:val="0"/>
          <w:divBdr>
            <w:top w:val="none" w:sz="0" w:space="0" w:color="auto"/>
            <w:left w:val="none" w:sz="0" w:space="0" w:color="auto"/>
            <w:bottom w:val="none" w:sz="0" w:space="0" w:color="auto"/>
            <w:right w:val="none" w:sz="0" w:space="0" w:color="auto"/>
          </w:divBdr>
        </w:div>
        <w:div w:id="436291292">
          <w:marLeft w:val="640"/>
          <w:marRight w:val="0"/>
          <w:marTop w:val="0"/>
          <w:marBottom w:val="0"/>
          <w:divBdr>
            <w:top w:val="none" w:sz="0" w:space="0" w:color="auto"/>
            <w:left w:val="none" w:sz="0" w:space="0" w:color="auto"/>
            <w:bottom w:val="none" w:sz="0" w:space="0" w:color="auto"/>
            <w:right w:val="none" w:sz="0" w:space="0" w:color="auto"/>
          </w:divBdr>
        </w:div>
        <w:div w:id="444618491">
          <w:marLeft w:val="640"/>
          <w:marRight w:val="0"/>
          <w:marTop w:val="0"/>
          <w:marBottom w:val="0"/>
          <w:divBdr>
            <w:top w:val="none" w:sz="0" w:space="0" w:color="auto"/>
            <w:left w:val="none" w:sz="0" w:space="0" w:color="auto"/>
            <w:bottom w:val="none" w:sz="0" w:space="0" w:color="auto"/>
            <w:right w:val="none" w:sz="0" w:space="0" w:color="auto"/>
          </w:divBdr>
        </w:div>
        <w:div w:id="470367935">
          <w:marLeft w:val="640"/>
          <w:marRight w:val="0"/>
          <w:marTop w:val="0"/>
          <w:marBottom w:val="0"/>
          <w:divBdr>
            <w:top w:val="none" w:sz="0" w:space="0" w:color="auto"/>
            <w:left w:val="none" w:sz="0" w:space="0" w:color="auto"/>
            <w:bottom w:val="none" w:sz="0" w:space="0" w:color="auto"/>
            <w:right w:val="none" w:sz="0" w:space="0" w:color="auto"/>
          </w:divBdr>
        </w:div>
        <w:div w:id="480082048">
          <w:marLeft w:val="640"/>
          <w:marRight w:val="0"/>
          <w:marTop w:val="0"/>
          <w:marBottom w:val="0"/>
          <w:divBdr>
            <w:top w:val="none" w:sz="0" w:space="0" w:color="auto"/>
            <w:left w:val="none" w:sz="0" w:space="0" w:color="auto"/>
            <w:bottom w:val="none" w:sz="0" w:space="0" w:color="auto"/>
            <w:right w:val="none" w:sz="0" w:space="0" w:color="auto"/>
          </w:divBdr>
        </w:div>
        <w:div w:id="480969103">
          <w:marLeft w:val="640"/>
          <w:marRight w:val="0"/>
          <w:marTop w:val="0"/>
          <w:marBottom w:val="0"/>
          <w:divBdr>
            <w:top w:val="none" w:sz="0" w:space="0" w:color="auto"/>
            <w:left w:val="none" w:sz="0" w:space="0" w:color="auto"/>
            <w:bottom w:val="none" w:sz="0" w:space="0" w:color="auto"/>
            <w:right w:val="none" w:sz="0" w:space="0" w:color="auto"/>
          </w:divBdr>
        </w:div>
        <w:div w:id="567308953">
          <w:marLeft w:val="640"/>
          <w:marRight w:val="0"/>
          <w:marTop w:val="0"/>
          <w:marBottom w:val="0"/>
          <w:divBdr>
            <w:top w:val="none" w:sz="0" w:space="0" w:color="auto"/>
            <w:left w:val="none" w:sz="0" w:space="0" w:color="auto"/>
            <w:bottom w:val="none" w:sz="0" w:space="0" w:color="auto"/>
            <w:right w:val="none" w:sz="0" w:space="0" w:color="auto"/>
          </w:divBdr>
        </w:div>
        <w:div w:id="576794206">
          <w:marLeft w:val="640"/>
          <w:marRight w:val="0"/>
          <w:marTop w:val="0"/>
          <w:marBottom w:val="0"/>
          <w:divBdr>
            <w:top w:val="none" w:sz="0" w:space="0" w:color="auto"/>
            <w:left w:val="none" w:sz="0" w:space="0" w:color="auto"/>
            <w:bottom w:val="none" w:sz="0" w:space="0" w:color="auto"/>
            <w:right w:val="none" w:sz="0" w:space="0" w:color="auto"/>
          </w:divBdr>
        </w:div>
        <w:div w:id="577247290">
          <w:marLeft w:val="640"/>
          <w:marRight w:val="0"/>
          <w:marTop w:val="0"/>
          <w:marBottom w:val="0"/>
          <w:divBdr>
            <w:top w:val="none" w:sz="0" w:space="0" w:color="auto"/>
            <w:left w:val="none" w:sz="0" w:space="0" w:color="auto"/>
            <w:bottom w:val="none" w:sz="0" w:space="0" w:color="auto"/>
            <w:right w:val="none" w:sz="0" w:space="0" w:color="auto"/>
          </w:divBdr>
        </w:div>
        <w:div w:id="612513189">
          <w:marLeft w:val="640"/>
          <w:marRight w:val="0"/>
          <w:marTop w:val="0"/>
          <w:marBottom w:val="0"/>
          <w:divBdr>
            <w:top w:val="none" w:sz="0" w:space="0" w:color="auto"/>
            <w:left w:val="none" w:sz="0" w:space="0" w:color="auto"/>
            <w:bottom w:val="none" w:sz="0" w:space="0" w:color="auto"/>
            <w:right w:val="none" w:sz="0" w:space="0" w:color="auto"/>
          </w:divBdr>
        </w:div>
        <w:div w:id="633486811">
          <w:marLeft w:val="640"/>
          <w:marRight w:val="0"/>
          <w:marTop w:val="0"/>
          <w:marBottom w:val="0"/>
          <w:divBdr>
            <w:top w:val="none" w:sz="0" w:space="0" w:color="auto"/>
            <w:left w:val="none" w:sz="0" w:space="0" w:color="auto"/>
            <w:bottom w:val="none" w:sz="0" w:space="0" w:color="auto"/>
            <w:right w:val="none" w:sz="0" w:space="0" w:color="auto"/>
          </w:divBdr>
        </w:div>
        <w:div w:id="643505381">
          <w:marLeft w:val="640"/>
          <w:marRight w:val="0"/>
          <w:marTop w:val="0"/>
          <w:marBottom w:val="0"/>
          <w:divBdr>
            <w:top w:val="none" w:sz="0" w:space="0" w:color="auto"/>
            <w:left w:val="none" w:sz="0" w:space="0" w:color="auto"/>
            <w:bottom w:val="none" w:sz="0" w:space="0" w:color="auto"/>
            <w:right w:val="none" w:sz="0" w:space="0" w:color="auto"/>
          </w:divBdr>
        </w:div>
        <w:div w:id="678584322">
          <w:marLeft w:val="640"/>
          <w:marRight w:val="0"/>
          <w:marTop w:val="0"/>
          <w:marBottom w:val="0"/>
          <w:divBdr>
            <w:top w:val="none" w:sz="0" w:space="0" w:color="auto"/>
            <w:left w:val="none" w:sz="0" w:space="0" w:color="auto"/>
            <w:bottom w:val="none" w:sz="0" w:space="0" w:color="auto"/>
            <w:right w:val="none" w:sz="0" w:space="0" w:color="auto"/>
          </w:divBdr>
        </w:div>
        <w:div w:id="689992174">
          <w:marLeft w:val="640"/>
          <w:marRight w:val="0"/>
          <w:marTop w:val="0"/>
          <w:marBottom w:val="0"/>
          <w:divBdr>
            <w:top w:val="none" w:sz="0" w:space="0" w:color="auto"/>
            <w:left w:val="none" w:sz="0" w:space="0" w:color="auto"/>
            <w:bottom w:val="none" w:sz="0" w:space="0" w:color="auto"/>
            <w:right w:val="none" w:sz="0" w:space="0" w:color="auto"/>
          </w:divBdr>
        </w:div>
        <w:div w:id="733966505">
          <w:marLeft w:val="640"/>
          <w:marRight w:val="0"/>
          <w:marTop w:val="0"/>
          <w:marBottom w:val="0"/>
          <w:divBdr>
            <w:top w:val="none" w:sz="0" w:space="0" w:color="auto"/>
            <w:left w:val="none" w:sz="0" w:space="0" w:color="auto"/>
            <w:bottom w:val="none" w:sz="0" w:space="0" w:color="auto"/>
            <w:right w:val="none" w:sz="0" w:space="0" w:color="auto"/>
          </w:divBdr>
        </w:div>
        <w:div w:id="815338571">
          <w:marLeft w:val="640"/>
          <w:marRight w:val="0"/>
          <w:marTop w:val="0"/>
          <w:marBottom w:val="0"/>
          <w:divBdr>
            <w:top w:val="none" w:sz="0" w:space="0" w:color="auto"/>
            <w:left w:val="none" w:sz="0" w:space="0" w:color="auto"/>
            <w:bottom w:val="none" w:sz="0" w:space="0" w:color="auto"/>
            <w:right w:val="none" w:sz="0" w:space="0" w:color="auto"/>
          </w:divBdr>
        </w:div>
        <w:div w:id="831412828">
          <w:marLeft w:val="640"/>
          <w:marRight w:val="0"/>
          <w:marTop w:val="0"/>
          <w:marBottom w:val="0"/>
          <w:divBdr>
            <w:top w:val="none" w:sz="0" w:space="0" w:color="auto"/>
            <w:left w:val="none" w:sz="0" w:space="0" w:color="auto"/>
            <w:bottom w:val="none" w:sz="0" w:space="0" w:color="auto"/>
            <w:right w:val="none" w:sz="0" w:space="0" w:color="auto"/>
          </w:divBdr>
        </w:div>
        <w:div w:id="891699325">
          <w:marLeft w:val="640"/>
          <w:marRight w:val="0"/>
          <w:marTop w:val="0"/>
          <w:marBottom w:val="0"/>
          <w:divBdr>
            <w:top w:val="none" w:sz="0" w:space="0" w:color="auto"/>
            <w:left w:val="none" w:sz="0" w:space="0" w:color="auto"/>
            <w:bottom w:val="none" w:sz="0" w:space="0" w:color="auto"/>
            <w:right w:val="none" w:sz="0" w:space="0" w:color="auto"/>
          </w:divBdr>
        </w:div>
        <w:div w:id="897665719">
          <w:marLeft w:val="640"/>
          <w:marRight w:val="0"/>
          <w:marTop w:val="0"/>
          <w:marBottom w:val="0"/>
          <w:divBdr>
            <w:top w:val="none" w:sz="0" w:space="0" w:color="auto"/>
            <w:left w:val="none" w:sz="0" w:space="0" w:color="auto"/>
            <w:bottom w:val="none" w:sz="0" w:space="0" w:color="auto"/>
            <w:right w:val="none" w:sz="0" w:space="0" w:color="auto"/>
          </w:divBdr>
        </w:div>
        <w:div w:id="927735348">
          <w:marLeft w:val="640"/>
          <w:marRight w:val="0"/>
          <w:marTop w:val="0"/>
          <w:marBottom w:val="0"/>
          <w:divBdr>
            <w:top w:val="none" w:sz="0" w:space="0" w:color="auto"/>
            <w:left w:val="none" w:sz="0" w:space="0" w:color="auto"/>
            <w:bottom w:val="none" w:sz="0" w:space="0" w:color="auto"/>
            <w:right w:val="none" w:sz="0" w:space="0" w:color="auto"/>
          </w:divBdr>
        </w:div>
        <w:div w:id="943656443">
          <w:marLeft w:val="640"/>
          <w:marRight w:val="0"/>
          <w:marTop w:val="0"/>
          <w:marBottom w:val="0"/>
          <w:divBdr>
            <w:top w:val="none" w:sz="0" w:space="0" w:color="auto"/>
            <w:left w:val="none" w:sz="0" w:space="0" w:color="auto"/>
            <w:bottom w:val="none" w:sz="0" w:space="0" w:color="auto"/>
            <w:right w:val="none" w:sz="0" w:space="0" w:color="auto"/>
          </w:divBdr>
        </w:div>
        <w:div w:id="951328371">
          <w:marLeft w:val="640"/>
          <w:marRight w:val="0"/>
          <w:marTop w:val="0"/>
          <w:marBottom w:val="0"/>
          <w:divBdr>
            <w:top w:val="none" w:sz="0" w:space="0" w:color="auto"/>
            <w:left w:val="none" w:sz="0" w:space="0" w:color="auto"/>
            <w:bottom w:val="none" w:sz="0" w:space="0" w:color="auto"/>
            <w:right w:val="none" w:sz="0" w:space="0" w:color="auto"/>
          </w:divBdr>
        </w:div>
        <w:div w:id="972640289">
          <w:marLeft w:val="640"/>
          <w:marRight w:val="0"/>
          <w:marTop w:val="0"/>
          <w:marBottom w:val="0"/>
          <w:divBdr>
            <w:top w:val="none" w:sz="0" w:space="0" w:color="auto"/>
            <w:left w:val="none" w:sz="0" w:space="0" w:color="auto"/>
            <w:bottom w:val="none" w:sz="0" w:space="0" w:color="auto"/>
            <w:right w:val="none" w:sz="0" w:space="0" w:color="auto"/>
          </w:divBdr>
        </w:div>
        <w:div w:id="973291664">
          <w:marLeft w:val="640"/>
          <w:marRight w:val="0"/>
          <w:marTop w:val="0"/>
          <w:marBottom w:val="0"/>
          <w:divBdr>
            <w:top w:val="none" w:sz="0" w:space="0" w:color="auto"/>
            <w:left w:val="none" w:sz="0" w:space="0" w:color="auto"/>
            <w:bottom w:val="none" w:sz="0" w:space="0" w:color="auto"/>
            <w:right w:val="none" w:sz="0" w:space="0" w:color="auto"/>
          </w:divBdr>
        </w:div>
        <w:div w:id="975525606">
          <w:marLeft w:val="640"/>
          <w:marRight w:val="0"/>
          <w:marTop w:val="0"/>
          <w:marBottom w:val="0"/>
          <w:divBdr>
            <w:top w:val="none" w:sz="0" w:space="0" w:color="auto"/>
            <w:left w:val="none" w:sz="0" w:space="0" w:color="auto"/>
            <w:bottom w:val="none" w:sz="0" w:space="0" w:color="auto"/>
            <w:right w:val="none" w:sz="0" w:space="0" w:color="auto"/>
          </w:divBdr>
        </w:div>
        <w:div w:id="1031608619">
          <w:marLeft w:val="640"/>
          <w:marRight w:val="0"/>
          <w:marTop w:val="0"/>
          <w:marBottom w:val="0"/>
          <w:divBdr>
            <w:top w:val="none" w:sz="0" w:space="0" w:color="auto"/>
            <w:left w:val="none" w:sz="0" w:space="0" w:color="auto"/>
            <w:bottom w:val="none" w:sz="0" w:space="0" w:color="auto"/>
            <w:right w:val="none" w:sz="0" w:space="0" w:color="auto"/>
          </w:divBdr>
        </w:div>
        <w:div w:id="1073897291">
          <w:marLeft w:val="640"/>
          <w:marRight w:val="0"/>
          <w:marTop w:val="0"/>
          <w:marBottom w:val="0"/>
          <w:divBdr>
            <w:top w:val="none" w:sz="0" w:space="0" w:color="auto"/>
            <w:left w:val="none" w:sz="0" w:space="0" w:color="auto"/>
            <w:bottom w:val="none" w:sz="0" w:space="0" w:color="auto"/>
            <w:right w:val="none" w:sz="0" w:space="0" w:color="auto"/>
          </w:divBdr>
        </w:div>
        <w:div w:id="1094478482">
          <w:marLeft w:val="640"/>
          <w:marRight w:val="0"/>
          <w:marTop w:val="0"/>
          <w:marBottom w:val="0"/>
          <w:divBdr>
            <w:top w:val="none" w:sz="0" w:space="0" w:color="auto"/>
            <w:left w:val="none" w:sz="0" w:space="0" w:color="auto"/>
            <w:bottom w:val="none" w:sz="0" w:space="0" w:color="auto"/>
            <w:right w:val="none" w:sz="0" w:space="0" w:color="auto"/>
          </w:divBdr>
        </w:div>
        <w:div w:id="1122073901">
          <w:marLeft w:val="640"/>
          <w:marRight w:val="0"/>
          <w:marTop w:val="0"/>
          <w:marBottom w:val="0"/>
          <w:divBdr>
            <w:top w:val="none" w:sz="0" w:space="0" w:color="auto"/>
            <w:left w:val="none" w:sz="0" w:space="0" w:color="auto"/>
            <w:bottom w:val="none" w:sz="0" w:space="0" w:color="auto"/>
            <w:right w:val="none" w:sz="0" w:space="0" w:color="auto"/>
          </w:divBdr>
        </w:div>
        <w:div w:id="1126386473">
          <w:marLeft w:val="640"/>
          <w:marRight w:val="0"/>
          <w:marTop w:val="0"/>
          <w:marBottom w:val="0"/>
          <w:divBdr>
            <w:top w:val="none" w:sz="0" w:space="0" w:color="auto"/>
            <w:left w:val="none" w:sz="0" w:space="0" w:color="auto"/>
            <w:bottom w:val="none" w:sz="0" w:space="0" w:color="auto"/>
            <w:right w:val="none" w:sz="0" w:space="0" w:color="auto"/>
          </w:divBdr>
        </w:div>
        <w:div w:id="1144860051">
          <w:marLeft w:val="640"/>
          <w:marRight w:val="0"/>
          <w:marTop w:val="0"/>
          <w:marBottom w:val="0"/>
          <w:divBdr>
            <w:top w:val="none" w:sz="0" w:space="0" w:color="auto"/>
            <w:left w:val="none" w:sz="0" w:space="0" w:color="auto"/>
            <w:bottom w:val="none" w:sz="0" w:space="0" w:color="auto"/>
            <w:right w:val="none" w:sz="0" w:space="0" w:color="auto"/>
          </w:divBdr>
        </w:div>
        <w:div w:id="1172379656">
          <w:marLeft w:val="640"/>
          <w:marRight w:val="0"/>
          <w:marTop w:val="0"/>
          <w:marBottom w:val="0"/>
          <w:divBdr>
            <w:top w:val="none" w:sz="0" w:space="0" w:color="auto"/>
            <w:left w:val="none" w:sz="0" w:space="0" w:color="auto"/>
            <w:bottom w:val="none" w:sz="0" w:space="0" w:color="auto"/>
            <w:right w:val="none" w:sz="0" w:space="0" w:color="auto"/>
          </w:divBdr>
        </w:div>
        <w:div w:id="1230270532">
          <w:marLeft w:val="640"/>
          <w:marRight w:val="0"/>
          <w:marTop w:val="0"/>
          <w:marBottom w:val="0"/>
          <w:divBdr>
            <w:top w:val="none" w:sz="0" w:space="0" w:color="auto"/>
            <w:left w:val="none" w:sz="0" w:space="0" w:color="auto"/>
            <w:bottom w:val="none" w:sz="0" w:space="0" w:color="auto"/>
            <w:right w:val="none" w:sz="0" w:space="0" w:color="auto"/>
          </w:divBdr>
        </w:div>
        <w:div w:id="1280259682">
          <w:marLeft w:val="640"/>
          <w:marRight w:val="0"/>
          <w:marTop w:val="0"/>
          <w:marBottom w:val="0"/>
          <w:divBdr>
            <w:top w:val="none" w:sz="0" w:space="0" w:color="auto"/>
            <w:left w:val="none" w:sz="0" w:space="0" w:color="auto"/>
            <w:bottom w:val="none" w:sz="0" w:space="0" w:color="auto"/>
            <w:right w:val="none" w:sz="0" w:space="0" w:color="auto"/>
          </w:divBdr>
        </w:div>
        <w:div w:id="1284532392">
          <w:marLeft w:val="640"/>
          <w:marRight w:val="0"/>
          <w:marTop w:val="0"/>
          <w:marBottom w:val="0"/>
          <w:divBdr>
            <w:top w:val="none" w:sz="0" w:space="0" w:color="auto"/>
            <w:left w:val="none" w:sz="0" w:space="0" w:color="auto"/>
            <w:bottom w:val="none" w:sz="0" w:space="0" w:color="auto"/>
            <w:right w:val="none" w:sz="0" w:space="0" w:color="auto"/>
          </w:divBdr>
        </w:div>
        <w:div w:id="1288008450">
          <w:marLeft w:val="640"/>
          <w:marRight w:val="0"/>
          <w:marTop w:val="0"/>
          <w:marBottom w:val="0"/>
          <w:divBdr>
            <w:top w:val="none" w:sz="0" w:space="0" w:color="auto"/>
            <w:left w:val="none" w:sz="0" w:space="0" w:color="auto"/>
            <w:bottom w:val="none" w:sz="0" w:space="0" w:color="auto"/>
            <w:right w:val="none" w:sz="0" w:space="0" w:color="auto"/>
          </w:divBdr>
        </w:div>
        <w:div w:id="1291663964">
          <w:marLeft w:val="640"/>
          <w:marRight w:val="0"/>
          <w:marTop w:val="0"/>
          <w:marBottom w:val="0"/>
          <w:divBdr>
            <w:top w:val="none" w:sz="0" w:space="0" w:color="auto"/>
            <w:left w:val="none" w:sz="0" w:space="0" w:color="auto"/>
            <w:bottom w:val="none" w:sz="0" w:space="0" w:color="auto"/>
            <w:right w:val="none" w:sz="0" w:space="0" w:color="auto"/>
          </w:divBdr>
        </w:div>
        <w:div w:id="1326864184">
          <w:marLeft w:val="640"/>
          <w:marRight w:val="0"/>
          <w:marTop w:val="0"/>
          <w:marBottom w:val="0"/>
          <w:divBdr>
            <w:top w:val="none" w:sz="0" w:space="0" w:color="auto"/>
            <w:left w:val="none" w:sz="0" w:space="0" w:color="auto"/>
            <w:bottom w:val="none" w:sz="0" w:space="0" w:color="auto"/>
            <w:right w:val="none" w:sz="0" w:space="0" w:color="auto"/>
          </w:divBdr>
        </w:div>
        <w:div w:id="1389571645">
          <w:marLeft w:val="640"/>
          <w:marRight w:val="0"/>
          <w:marTop w:val="0"/>
          <w:marBottom w:val="0"/>
          <w:divBdr>
            <w:top w:val="none" w:sz="0" w:space="0" w:color="auto"/>
            <w:left w:val="none" w:sz="0" w:space="0" w:color="auto"/>
            <w:bottom w:val="none" w:sz="0" w:space="0" w:color="auto"/>
            <w:right w:val="none" w:sz="0" w:space="0" w:color="auto"/>
          </w:divBdr>
        </w:div>
        <w:div w:id="1405909113">
          <w:marLeft w:val="640"/>
          <w:marRight w:val="0"/>
          <w:marTop w:val="0"/>
          <w:marBottom w:val="0"/>
          <w:divBdr>
            <w:top w:val="none" w:sz="0" w:space="0" w:color="auto"/>
            <w:left w:val="none" w:sz="0" w:space="0" w:color="auto"/>
            <w:bottom w:val="none" w:sz="0" w:space="0" w:color="auto"/>
            <w:right w:val="none" w:sz="0" w:space="0" w:color="auto"/>
          </w:divBdr>
        </w:div>
        <w:div w:id="1423063639">
          <w:marLeft w:val="640"/>
          <w:marRight w:val="0"/>
          <w:marTop w:val="0"/>
          <w:marBottom w:val="0"/>
          <w:divBdr>
            <w:top w:val="none" w:sz="0" w:space="0" w:color="auto"/>
            <w:left w:val="none" w:sz="0" w:space="0" w:color="auto"/>
            <w:bottom w:val="none" w:sz="0" w:space="0" w:color="auto"/>
            <w:right w:val="none" w:sz="0" w:space="0" w:color="auto"/>
          </w:divBdr>
        </w:div>
        <w:div w:id="1428844304">
          <w:marLeft w:val="640"/>
          <w:marRight w:val="0"/>
          <w:marTop w:val="0"/>
          <w:marBottom w:val="0"/>
          <w:divBdr>
            <w:top w:val="none" w:sz="0" w:space="0" w:color="auto"/>
            <w:left w:val="none" w:sz="0" w:space="0" w:color="auto"/>
            <w:bottom w:val="none" w:sz="0" w:space="0" w:color="auto"/>
            <w:right w:val="none" w:sz="0" w:space="0" w:color="auto"/>
          </w:divBdr>
        </w:div>
        <w:div w:id="1447121722">
          <w:marLeft w:val="640"/>
          <w:marRight w:val="0"/>
          <w:marTop w:val="0"/>
          <w:marBottom w:val="0"/>
          <w:divBdr>
            <w:top w:val="none" w:sz="0" w:space="0" w:color="auto"/>
            <w:left w:val="none" w:sz="0" w:space="0" w:color="auto"/>
            <w:bottom w:val="none" w:sz="0" w:space="0" w:color="auto"/>
            <w:right w:val="none" w:sz="0" w:space="0" w:color="auto"/>
          </w:divBdr>
        </w:div>
        <w:div w:id="1478768254">
          <w:marLeft w:val="640"/>
          <w:marRight w:val="0"/>
          <w:marTop w:val="0"/>
          <w:marBottom w:val="0"/>
          <w:divBdr>
            <w:top w:val="none" w:sz="0" w:space="0" w:color="auto"/>
            <w:left w:val="none" w:sz="0" w:space="0" w:color="auto"/>
            <w:bottom w:val="none" w:sz="0" w:space="0" w:color="auto"/>
            <w:right w:val="none" w:sz="0" w:space="0" w:color="auto"/>
          </w:divBdr>
        </w:div>
        <w:div w:id="1548487933">
          <w:marLeft w:val="640"/>
          <w:marRight w:val="0"/>
          <w:marTop w:val="0"/>
          <w:marBottom w:val="0"/>
          <w:divBdr>
            <w:top w:val="none" w:sz="0" w:space="0" w:color="auto"/>
            <w:left w:val="none" w:sz="0" w:space="0" w:color="auto"/>
            <w:bottom w:val="none" w:sz="0" w:space="0" w:color="auto"/>
            <w:right w:val="none" w:sz="0" w:space="0" w:color="auto"/>
          </w:divBdr>
        </w:div>
        <w:div w:id="1557619061">
          <w:marLeft w:val="640"/>
          <w:marRight w:val="0"/>
          <w:marTop w:val="0"/>
          <w:marBottom w:val="0"/>
          <w:divBdr>
            <w:top w:val="none" w:sz="0" w:space="0" w:color="auto"/>
            <w:left w:val="none" w:sz="0" w:space="0" w:color="auto"/>
            <w:bottom w:val="none" w:sz="0" w:space="0" w:color="auto"/>
            <w:right w:val="none" w:sz="0" w:space="0" w:color="auto"/>
          </w:divBdr>
        </w:div>
        <w:div w:id="1565019551">
          <w:marLeft w:val="640"/>
          <w:marRight w:val="0"/>
          <w:marTop w:val="0"/>
          <w:marBottom w:val="0"/>
          <w:divBdr>
            <w:top w:val="none" w:sz="0" w:space="0" w:color="auto"/>
            <w:left w:val="none" w:sz="0" w:space="0" w:color="auto"/>
            <w:bottom w:val="none" w:sz="0" w:space="0" w:color="auto"/>
            <w:right w:val="none" w:sz="0" w:space="0" w:color="auto"/>
          </w:divBdr>
        </w:div>
        <w:div w:id="1580097658">
          <w:marLeft w:val="640"/>
          <w:marRight w:val="0"/>
          <w:marTop w:val="0"/>
          <w:marBottom w:val="0"/>
          <w:divBdr>
            <w:top w:val="none" w:sz="0" w:space="0" w:color="auto"/>
            <w:left w:val="none" w:sz="0" w:space="0" w:color="auto"/>
            <w:bottom w:val="none" w:sz="0" w:space="0" w:color="auto"/>
            <w:right w:val="none" w:sz="0" w:space="0" w:color="auto"/>
          </w:divBdr>
        </w:div>
        <w:div w:id="1621187490">
          <w:marLeft w:val="640"/>
          <w:marRight w:val="0"/>
          <w:marTop w:val="0"/>
          <w:marBottom w:val="0"/>
          <w:divBdr>
            <w:top w:val="none" w:sz="0" w:space="0" w:color="auto"/>
            <w:left w:val="none" w:sz="0" w:space="0" w:color="auto"/>
            <w:bottom w:val="none" w:sz="0" w:space="0" w:color="auto"/>
            <w:right w:val="none" w:sz="0" w:space="0" w:color="auto"/>
          </w:divBdr>
        </w:div>
        <w:div w:id="1627659304">
          <w:marLeft w:val="640"/>
          <w:marRight w:val="0"/>
          <w:marTop w:val="0"/>
          <w:marBottom w:val="0"/>
          <w:divBdr>
            <w:top w:val="none" w:sz="0" w:space="0" w:color="auto"/>
            <w:left w:val="none" w:sz="0" w:space="0" w:color="auto"/>
            <w:bottom w:val="none" w:sz="0" w:space="0" w:color="auto"/>
            <w:right w:val="none" w:sz="0" w:space="0" w:color="auto"/>
          </w:divBdr>
        </w:div>
        <w:div w:id="1637954737">
          <w:marLeft w:val="640"/>
          <w:marRight w:val="0"/>
          <w:marTop w:val="0"/>
          <w:marBottom w:val="0"/>
          <w:divBdr>
            <w:top w:val="none" w:sz="0" w:space="0" w:color="auto"/>
            <w:left w:val="none" w:sz="0" w:space="0" w:color="auto"/>
            <w:bottom w:val="none" w:sz="0" w:space="0" w:color="auto"/>
            <w:right w:val="none" w:sz="0" w:space="0" w:color="auto"/>
          </w:divBdr>
        </w:div>
        <w:div w:id="1644698828">
          <w:marLeft w:val="640"/>
          <w:marRight w:val="0"/>
          <w:marTop w:val="0"/>
          <w:marBottom w:val="0"/>
          <w:divBdr>
            <w:top w:val="none" w:sz="0" w:space="0" w:color="auto"/>
            <w:left w:val="none" w:sz="0" w:space="0" w:color="auto"/>
            <w:bottom w:val="none" w:sz="0" w:space="0" w:color="auto"/>
            <w:right w:val="none" w:sz="0" w:space="0" w:color="auto"/>
          </w:divBdr>
        </w:div>
        <w:div w:id="1661735620">
          <w:marLeft w:val="640"/>
          <w:marRight w:val="0"/>
          <w:marTop w:val="0"/>
          <w:marBottom w:val="0"/>
          <w:divBdr>
            <w:top w:val="none" w:sz="0" w:space="0" w:color="auto"/>
            <w:left w:val="none" w:sz="0" w:space="0" w:color="auto"/>
            <w:bottom w:val="none" w:sz="0" w:space="0" w:color="auto"/>
            <w:right w:val="none" w:sz="0" w:space="0" w:color="auto"/>
          </w:divBdr>
        </w:div>
        <w:div w:id="1719817275">
          <w:marLeft w:val="640"/>
          <w:marRight w:val="0"/>
          <w:marTop w:val="0"/>
          <w:marBottom w:val="0"/>
          <w:divBdr>
            <w:top w:val="none" w:sz="0" w:space="0" w:color="auto"/>
            <w:left w:val="none" w:sz="0" w:space="0" w:color="auto"/>
            <w:bottom w:val="none" w:sz="0" w:space="0" w:color="auto"/>
            <w:right w:val="none" w:sz="0" w:space="0" w:color="auto"/>
          </w:divBdr>
        </w:div>
        <w:div w:id="1732269943">
          <w:marLeft w:val="640"/>
          <w:marRight w:val="0"/>
          <w:marTop w:val="0"/>
          <w:marBottom w:val="0"/>
          <w:divBdr>
            <w:top w:val="none" w:sz="0" w:space="0" w:color="auto"/>
            <w:left w:val="none" w:sz="0" w:space="0" w:color="auto"/>
            <w:bottom w:val="none" w:sz="0" w:space="0" w:color="auto"/>
            <w:right w:val="none" w:sz="0" w:space="0" w:color="auto"/>
          </w:divBdr>
        </w:div>
        <w:div w:id="1740637897">
          <w:marLeft w:val="640"/>
          <w:marRight w:val="0"/>
          <w:marTop w:val="0"/>
          <w:marBottom w:val="0"/>
          <w:divBdr>
            <w:top w:val="none" w:sz="0" w:space="0" w:color="auto"/>
            <w:left w:val="none" w:sz="0" w:space="0" w:color="auto"/>
            <w:bottom w:val="none" w:sz="0" w:space="0" w:color="auto"/>
            <w:right w:val="none" w:sz="0" w:space="0" w:color="auto"/>
          </w:divBdr>
        </w:div>
        <w:div w:id="1804469797">
          <w:marLeft w:val="640"/>
          <w:marRight w:val="0"/>
          <w:marTop w:val="0"/>
          <w:marBottom w:val="0"/>
          <w:divBdr>
            <w:top w:val="none" w:sz="0" w:space="0" w:color="auto"/>
            <w:left w:val="none" w:sz="0" w:space="0" w:color="auto"/>
            <w:bottom w:val="none" w:sz="0" w:space="0" w:color="auto"/>
            <w:right w:val="none" w:sz="0" w:space="0" w:color="auto"/>
          </w:divBdr>
        </w:div>
        <w:div w:id="1806461781">
          <w:marLeft w:val="640"/>
          <w:marRight w:val="0"/>
          <w:marTop w:val="0"/>
          <w:marBottom w:val="0"/>
          <w:divBdr>
            <w:top w:val="none" w:sz="0" w:space="0" w:color="auto"/>
            <w:left w:val="none" w:sz="0" w:space="0" w:color="auto"/>
            <w:bottom w:val="none" w:sz="0" w:space="0" w:color="auto"/>
            <w:right w:val="none" w:sz="0" w:space="0" w:color="auto"/>
          </w:divBdr>
        </w:div>
        <w:div w:id="1817869977">
          <w:marLeft w:val="640"/>
          <w:marRight w:val="0"/>
          <w:marTop w:val="0"/>
          <w:marBottom w:val="0"/>
          <w:divBdr>
            <w:top w:val="none" w:sz="0" w:space="0" w:color="auto"/>
            <w:left w:val="none" w:sz="0" w:space="0" w:color="auto"/>
            <w:bottom w:val="none" w:sz="0" w:space="0" w:color="auto"/>
            <w:right w:val="none" w:sz="0" w:space="0" w:color="auto"/>
          </w:divBdr>
        </w:div>
        <w:div w:id="1836610806">
          <w:marLeft w:val="640"/>
          <w:marRight w:val="0"/>
          <w:marTop w:val="0"/>
          <w:marBottom w:val="0"/>
          <w:divBdr>
            <w:top w:val="none" w:sz="0" w:space="0" w:color="auto"/>
            <w:left w:val="none" w:sz="0" w:space="0" w:color="auto"/>
            <w:bottom w:val="none" w:sz="0" w:space="0" w:color="auto"/>
            <w:right w:val="none" w:sz="0" w:space="0" w:color="auto"/>
          </w:divBdr>
        </w:div>
        <w:div w:id="1860771171">
          <w:marLeft w:val="640"/>
          <w:marRight w:val="0"/>
          <w:marTop w:val="0"/>
          <w:marBottom w:val="0"/>
          <w:divBdr>
            <w:top w:val="none" w:sz="0" w:space="0" w:color="auto"/>
            <w:left w:val="none" w:sz="0" w:space="0" w:color="auto"/>
            <w:bottom w:val="none" w:sz="0" w:space="0" w:color="auto"/>
            <w:right w:val="none" w:sz="0" w:space="0" w:color="auto"/>
          </w:divBdr>
        </w:div>
        <w:div w:id="1900747759">
          <w:marLeft w:val="640"/>
          <w:marRight w:val="0"/>
          <w:marTop w:val="0"/>
          <w:marBottom w:val="0"/>
          <w:divBdr>
            <w:top w:val="none" w:sz="0" w:space="0" w:color="auto"/>
            <w:left w:val="none" w:sz="0" w:space="0" w:color="auto"/>
            <w:bottom w:val="none" w:sz="0" w:space="0" w:color="auto"/>
            <w:right w:val="none" w:sz="0" w:space="0" w:color="auto"/>
          </w:divBdr>
        </w:div>
        <w:div w:id="1907185390">
          <w:marLeft w:val="640"/>
          <w:marRight w:val="0"/>
          <w:marTop w:val="0"/>
          <w:marBottom w:val="0"/>
          <w:divBdr>
            <w:top w:val="none" w:sz="0" w:space="0" w:color="auto"/>
            <w:left w:val="none" w:sz="0" w:space="0" w:color="auto"/>
            <w:bottom w:val="none" w:sz="0" w:space="0" w:color="auto"/>
            <w:right w:val="none" w:sz="0" w:space="0" w:color="auto"/>
          </w:divBdr>
        </w:div>
        <w:div w:id="1917669304">
          <w:marLeft w:val="640"/>
          <w:marRight w:val="0"/>
          <w:marTop w:val="0"/>
          <w:marBottom w:val="0"/>
          <w:divBdr>
            <w:top w:val="none" w:sz="0" w:space="0" w:color="auto"/>
            <w:left w:val="none" w:sz="0" w:space="0" w:color="auto"/>
            <w:bottom w:val="none" w:sz="0" w:space="0" w:color="auto"/>
            <w:right w:val="none" w:sz="0" w:space="0" w:color="auto"/>
          </w:divBdr>
        </w:div>
        <w:div w:id="1922328724">
          <w:marLeft w:val="640"/>
          <w:marRight w:val="0"/>
          <w:marTop w:val="0"/>
          <w:marBottom w:val="0"/>
          <w:divBdr>
            <w:top w:val="none" w:sz="0" w:space="0" w:color="auto"/>
            <w:left w:val="none" w:sz="0" w:space="0" w:color="auto"/>
            <w:bottom w:val="none" w:sz="0" w:space="0" w:color="auto"/>
            <w:right w:val="none" w:sz="0" w:space="0" w:color="auto"/>
          </w:divBdr>
        </w:div>
        <w:div w:id="1931038473">
          <w:marLeft w:val="640"/>
          <w:marRight w:val="0"/>
          <w:marTop w:val="0"/>
          <w:marBottom w:val="0"/>
          <w:divBdr>
            <w:top w:val="none" w:sz="0" w:space="0" w:color="auto"/>
            <w:left w:val="none" w:sz="0" w:space="0" w:color="auto"/>
            <w:bottom w:val="none" w:sz="0" w:space="0" w:color="auto"/>
            <w:right w:val="none" w:sz="0" w:space="0" w:color="auto"/>
          </w:divBdr>
        </w:div>
        <w:div w:id="1931767307">
          <w:marLeft w:val="640"/>
          <w:marRight w:val="0"/>
          <w:marTop w:val="0"/>
          <w:marBottom w:val="0"/>
          <w:divBdr>
            <w:top w:val="none" w:sz="0" w:space="0" w:color="auto"/>
            <w:left w:val="none" w:sz="0" w:space="0" w:color="auto"/>
            <w:bottom w:val="none" w:sz="0" w:space="0" w:color="auto"/>
            <w:right w:val="none" w:sz="0" w:space="0" w:color="auto"/>
          </w:divBdr>
        </w:div>
        <w:div w:id="1975865460">
          <w:marLeft w:val="640"/>
          <w:marRight w:val="0"/>
          <w:marTop w:val="0"/>
          <w:marBottom w:val="0"/>
          <w:divBdr>
            <w:top w:val="none" w:sz="0" w:space="0" w:color="auto"/>
            <w:left w:val="none" w:sz="0" w:space="0" w:color="auto"/>
            <w:bottom w:val="none" w:sz="0" w:space="0" w:color="auto"/>
            <w:right w:val="none" w:sz="0" w:space="0" w:color="auto"/>
          </w:divBdr>
        </w:div>
        <w:div w:id="1994288057">
          <w:marLeft w:val="640"/>
          <w:marRight w:val="0"/>
          <w:marTop w:val="0"/>
          <w:marBottom w:val="0"/>
          <w:divBdr>
            <w:top w:val="none" w:sz="0" w:space="0" w:color="auto"/>
            <w:left w:val="none" w:sz="0" w:space="0" w:color="auto"/>
            <w:bottom w:val="none" w:sz="0" w:space="0" w:color="auto"/>
            <w:right w:val="none" w:sz="0" w:space="0" w:color="auto"/>
          </w:divBdr>
        </w:div>
        <w:div w:id="2001999805">
          <w:marLeft w:val="640"/>
          <w:marRight w:val="0"/>
          <w:marTop w:val="0"/>
          <w:marBottom w:val="0"/>
          <w:divBdr>
            <w:top w:val="none" w:sz="0" w:space="0" w:color="auto"/>
            <w:left w:val="none" w:sz="0" w:space="0" w:color="auto"/>
            <w:bottom w:val="none" w:sz="0" w:space="0" w:color="auto"/>
            <w:right w:val="none" w:sz="0" w:space="0" w:color="auto"/>
          </w:divBdr>
        </w:div>
        <w:div w:id="2013407973">
          <w:marLeft w:val="640"/>
          <w:marRight w:val="0"/>
          <w:marTop w:val="0"/>
          <w:marBottom w:val="0"/>
          <w:divBdr>
            <w:top w:val="none" w:sz="0" w:space="0" w:color="auto"/>
            <w:left w:val="none" w:sz="0" w:space="0" w:color="auto"/>
            <w:bottom w:val="none" w:sz="0" w:space="0" w:color="auto"/>
            <w:right w:val="none" w:sz="0" w:space="0" w:color="auto"/>
          </w:divBdr>
        </w:div>
        <w:div w:id="2073580285">
          <w:marLeft w:val="640"/>
          <w:marRight w:val="0"/>
          <w:marTop w:val="0"/>
          <w:marBottom w:val="0"/>
          <w:divBdr>
            <w:top w:val="none" w:sz="0" w:space="0" w:color="auto"/>
            <w:left w:val="none" w:sz="0" w:space="0" w:color="auto"/>
            <w:bottom w:val="none" w:sz="0" w:space="0" w:color="auto"/>
            <w:right w:val="none" w:sz="0" w:space="0" w:color="auto"/>
          </w:divBdr>
        </w:div>
        <w:div w:id="2107339302">
          <w:marLeft w:val="640"/>
          <w:marRight w:val="0"/>
          <w:marTop w:val="0"/>
          <w:marBottom w:val="0"/>
          <w:divBdr>
            <w:top w:val="none" w:sz="0" w:space="0" w:color="auto"/>
            <w:left w:val="none" w:sz="0" w:space="0" w:color="auto"/>
            <w:bottom w:val="none" w:sz="0" w:space="0" w:color="auto"/>
            <w:right w:val="none" w:sz="0" w:space="0" w:color="auto"/>
          </w:divBdr>
        </w:div>
        <w:div w:id="2126656283">
          <w:marLeft w:val="640"/>
          <w:marRight w:val="0"/>
          <w:marTop w:val="0"/>
          <w:marBottom w:val="0"/>
          <w:divBdr>
            <w:top w:val="none" w:sz="0" w:space="0" w:color="auto"/>
            <w:left w:val="none" w:sz="0" w:space="0" w:color="auto"/>
            <w:bottom w:val="none" w:sz="0" w:space="0" w:color="auto"/>
            <w:right w:val="none" w:sz="0" w:space="0" w:color="auto"/>
          </w:divBdr>
        </w:div>
      </w:divsChild>
    </w:div>
    <w:div w:id="862745792">
      <w:bodyDiv w:val="1"/>
      <w:marLeft w:val="0"/>
      <w:marRight w:val="0"/>
      <w:marTop w:val="0"/>
      <w:marBottom w:val="0"/>
      <w:divBdr>
        <w:top w:val="none" w:sz="0" w:space="0" w:color="auto"/>
        <w:left w:val="none" w:sz="0" w:space="0" w:color="auto"/>
        <w:bottom w:val="none" w:sz="0" w:space="0" w:color="auto"/>
        <w:right w:val="none" w:sz="0" w:space="0" w:color="auto"/>
      </w:divBdr>
      <w:divsChild>
        <w:div w:id="568686983">
          <w:marLeft w:val="1080"/>
          <w:marRight w:val="0"/>
          <w:marTop w:val="100"/>
          <w:marBottom w:val="0"/>
          <w:divBdr>
            <w:top w:val="none" w:sz="0" w:space="0" w:color="auto"/>
            <w:left w:val="none" w:sz="0" w:space="0" w:color="auto"/>
            <w:bottom w:val="none" w:sz="0" w:space="0" w:color="auto"/>
            <w:right w:val="none" w:sz="0" w:space="0" w:color="auto"/>
          </w:divBdr>
        </w:div>
        <w:div w:id="911700640">
          <w:marLeft w:val="1080"/>
          <w:marRight w:val="0"/>
          <w:marTop w:val="100"/>
          <w:marBottom w:val="0"/>
          <w:divBdr>
            <w:top w:val="none" w:sz="0" w:space="0" w:color="auto"/>
            <w:left w:val="none" w:sz="0" w:space="0" w:color="auto"/>
            <w:bottom w:val="none" w:sz="0" w:space="0" w:color="auto"/>
            <w:right w:val="none" w:sz="0" w:space="0" w:color="auto"/>
          </w:divBdr>
        </w:div>
        <w:div w:id="1173644529">
          <w:marLeft w:val="1080"/>
          <w:marRight w:val="0"/>
          <w:marTop w:val="100"/>
          <w:marBottom w:val="0"/>
          <w:divBdr>
            <w:top w:val="none" w:sz="0" w:space="0" w:color="auto"/>
            <w:left w:val="none" w:sz="0" w:space="0" w:color="auto"/>
            <w:bottom w:val="none" w:sz="0" w:space="0" w:color="auto"/>
            <w:right w:val="none" w:sz="0" w:space="0" w:color="auto"/>
          </w:divBdr>
        </w:div>
        <w:div w:id="1265575312">
          <w:marLeft w:val="1080"/>
          <w:marRight w:val="0"/>
          <w:marTop w:val="100"/>
          <w:marBottom w:val="0"/>
          <w:divBdr>
            <w:top w:val="none" w:sz="0" w:space="0" w:color="auto"/>
            <w:left w:val="none" w:sz="0" w:space="0" w:color="auto"/>
            <w:bottom w:val="none" w:sz="0" w:space="0" w:color="auto"/>
            <w:right w:val="none" w:sz="0" w:space="0" w:color="auto"/>
          </w:divBdr>
        </w:div>
        <w:div w:id="1666592118">
          <w:marLeft w:val="1080"/>
          <w:marRight w:val="0"/>
          <w:marTop w:val="100"/>
          <w:marBottom w:val="0"/>
          <w:divBdr>
            <w:top w:val="none" w:sz="0" w:space="0" w:color="auto"/>
            <w:left w:val="none" w:sz="0" w:space="0" w:color="auto"/>
            <w:bottom w:val="none" w:sz="0" w:space="0" w:color="auto"/>
            <w:right w:val="none" w:sz="0" w:space="0" w:color="auto"/>
          </w:divBdr>
        </w:div>
        <w:div w:id="1721395756">
          <w:marLeft w:val="1080"/>
          <w:marRight w:val="0"/>
          <w:marTop w:val="100"/>
          <w:marBottom w:val="0"/>
          <w:divBdr>
            <w:top w:val="none" w:sz="0" w:space="0" w:color="auto"/>
            <w:left w:val="none" w:sz="0" w:space="0" w:color="auto"/>
            <w:bottom w:val="none" w:sz="0" w:space="0" w:color="auto"/>
            <w:right w:val="none" w:sz="0" w:space="0" w:color="auto"/>
          </w:divBdr>
        </w:div>
        <w:div w:id="1733000186">
          <w:marLeft w:val="1080"/>
          <w:marRight w:val="0"/>
          <w:marTop w:val="100"/>
          <w:marBottom w:val="0"/>
          <w:divBdr>
            <w:top w:val="none" w:sz="0" w:space="0" w:color="auto"/>
            <w:left w:val="none" w:sz="0" w:space="0" w:color="auto"/>
            <w:bottom w:val="none" w:sz="0" w:space="0" w:color="auto"/>
            <w:right w:val="none" w:sz="0" w:space="0" w:color="auto"/>
          </w:divBdr>
        </w:div>
        <w:div w:id="1804156954">
          <w:marLeft w:val="1080"/>
          <w:marRight w:val="0"/>
          <w:marTop w:val="100"/>
          <w:marBottom w:val="0"/>
          <w:divBdr>
            <w:top w:val="none" w:sz="0" w:space="0" w:color="auto"/>
            <w:left w:val="none" w:sz="0" w:space="0" w:color="auto"/>
            <w:bottom w:val="none" w:sz="0" w:space="0" w:color="auto"/>
            <w:right w:val="none" w:sz="0" w:space="0" w:color="auto"/>
          </w:divBdr>
        </w:div>
      </w:divsChild>
    </w:div>
    <w:div w:id="962735663">
      <w:bodyDiv w:val="1"/>
      <w:marLeft w:val="0"/>
      <w:marRight w:val="0"/>
      <w:marTop w:val="0"/>
      <w:marBottom w:val="0"/>
      <w:divBdr>
        <w:top w:val="none" w:sz="0" w:space="0" w:color="auto"/>
        <w:left w:val="none" w:sz="0" w:space="0" w:color="auto"/>
        <w:bottom w:val="none" w:sz="0" w:space="0" w:color="auto"/>
        <w:right w:val="none" w:sz="0" w:space="0" w:color="auto"/>
      </w:divBdr>
      <w:divsChild>
        <w:div w:id="39091725">
          <w:marLeft w:val="640"/>
          <w:marRight w:val="0"/>
          <w:marTop w:val="0"/>
          <w:marBottom w:val="0"/>
          <w:divBdr>
            <w:top w:val="none" w:sz="0" w:space="0" w:color="auto"/>
            <w:left w:val="none" w:sz="0" w:space="0" w:color="auto"/>
            <w:bottom w:val="none" w:sz="0" w:space="0" w:color="auto"/>
            <w:right w:val="none" w:sz="0" w:space="0" w:color="auto"/>
          </w:divBdr>
        </w:div>
        <w:div w:id="70472376">
          <w:marLeft w:val="640"/>
          <w:marRight w:val="0"/>
          <w:marTop w:val="0"/>
          <w:marBottom w:val="0"/>
          <w:divBdr>
            <w:top w:val="none" w:sz="0" w:space="0" w:color="auto"/>
            <w:left w:val="none" w:sz="0" w:space="0" w:color="auto"/>
            <w:bottom w:val="none" w:sz="0" w:space="0" w:color="auto"/>
            <w:right w:val="none" w:sz="0" w:space="0" w:color="auto"/>
          </w:divBdr>
        </w:div>
        <w:div w:id="80569640">
          <w:marLeft w:val="640"/>
          <w:marRight w:val="0"/>
          <w:marTop w:val="0"/>
          <w:marBottom w:val="0"/>
          <w:divBdr>
            <w:top w:val="none" w:sz="0" w:space="0" w:color="auto"/>
            <w:left w:val="none" w:sz="0" w:space="0" w:color="auto"/>
            <w:bottom w:val="none" w:sz="0" w:space="0" w:color="auto"/>
            <w:right w:val="none" w:sz="0" w:space="0" w:color="auto"/>
          </w:divBdr>
        </w:div>
        <w:div w:id="113912944">
          <w:marLeft w:val="640"/>
          <w:marRight w:val="0"/>
          <w:marTop w:val="0"/>
          <w:marBottom w:val="0"/>
          <w:divBdr>
            <w:top w:val="none" w:sz="0" w:space="0" w:color="auto"/>
            <w:left w:val="none" w:sz="0" w:space="0" w:color="auto"/>
            <w:bottom w:val="none" w:sz="0" w:space="0" w:color="auto"/>
            <w:right w:val="none" w:sz="0" w:space="0" w:color="auto"/>
          </w:divBdr>
        </w:div>
        <w:div w:id="170030600">
          <w:marLeft w:val="640"/>
          <w:marRight w:val="0"/>
          <w:marTop w:val="0"/>
          <w:marBottom w:val="0"/>
          <w:divBdr>
            <w:top w:val="none" w:sz="0" w:space="0" w:color="auto"/>
            <w:left w:val="none" w:sz="0" w:space="0" w:color="auto"/>
            <w:bottom w:val="none" w:sz="0" w:space="0" w:color="auto"/>
            <w:right w:val="none" w:sz="0" w:space="0" w:color="auto"/>
          </w:divBdr>
        </w:div>
        <w:div w:id="217284546">
          <w:marLeft w:val="640"/>
          <w:marRight w:val="0"/>
          <w:marTop w:val="0"/>
          <w:marBottom w:val="0"/>
          <w:divBdr>
            <w:top w:val="none" w:sz="0" w:space="0" w:color="auto"/>
            <w:left w:val="none" w:sz="0" w:space="0" w:color="auto"/>
            <w:bottom w:val="none" w:sz="0" w:space="0" w:color="auto"/>
            <w:right w:val="none" w:sz="0" w:space="0" w:color="auto"/>
          </w:divBdr>
        </w:div>
        <w:div w:id="230695328">
          <w:marLeft w:val="640"/>
          <w:marRight w:val="0"/>
          <w:marTop w:val="0"/>
          <w:marBottom w:val="0"/>
          <w:divBdr>
            <w:top w:val="none" w:sz="0" w:space="0" w:color="auto"/>
            <w:left w:val="none" w:sz="0" w:space="0" w:color="auto"/>
            <w:bottom w:val="none" w:sz="0" w:space="0" w:color="auto"/>
            <w:right w:val="none" w:sz="0" w:space="0" w:color="auto"/>
          </w:divBdr>
        </w:div>
        <w:div w:id="273754918">
          <w:marLeft w:val="640"/>
          <w:marRight w:val="0"/>
          <w:marTop w:val="0"/>
          <w:marBottom w:val="0"/>
          <w:divBdr>
            <w:top w:val="none" w:sz="0" w:space="0" w:color="auto"/>
            <w:left w:val="none" w:sz="0" w:space="0" w:color="auto"/>
            <w:bottom w:val="none" w:sz="0" w:space="0" w:color="auto"/>
            <w:right w:val="none" w:sz="0" w:space="0" w:color="auto"/>
          </w:divBdr>
        </w:div>
        <w:div w:id="276907545">
          <w:marLeft w:val="640"/>
          <w:marRight w:val="0"/>
          <w:marTop w:val="0"/>
          <w:marBottom w:val="0"/>
          <w:divBdr>
            <w:top w:val="none" w:sz="0" w:space="0" w:color="auto"/>
            <w:left w:val="none" w:sz="0" w:space="0" w:color="auto"/>
            <w:bottom w:val="none" w:sz="0" w:space="0" w:color="auto"/>
            <w:right w:val="none" w:sz="0" w:space="0" w:color="auto"/>
          </w:divBdr>
        </w:div>
        <w:div w:id="278267859">
          <w:marLeft w:val="640"/>
          <w:marRight w:val="0"/>
          <w:marTop w:val="0"/>
          <w:marBottom w:val="0"/>
          <w:divBdr>
            <w:top w:val="none" w:sz="0" w:space="0" w:color="auto"/>
            <w:left w:val="none" w:sz="0" w:space="0" w:color="auto"/>
            <w:bottom w:val="none" w:sz="0" w:space="0" w:color="auto"/>
            <w:right w:val="none" w:sz="0" w:space="0" w:color="auto"/>
          </w:divBdr>
        </w:div>
        <w:div w:id="300498701">
          <w:marLeft w:val="640"/>
          <w:marRight w:val="0"/>
          <w:marTop w:val="0"/>
          <w:marBottom w:val="0"/>
          <w:divBdr>
            <w:top w:val="none" w:sz="0" w:space="0" w:color="auto"/>
            <w:left w:val="none" w:sz="0" w:space="0" w:color="auto"/>
            <w:bottom w:val="none" w:sz="0" w:space="0" w:color="auto"/>
            <w:right w:val="none" w:sz="0" w:space="0" w:color="auto"/>
          </w:divBdr>
        </w:div>
        <w:div w:id="313223306">
          <w:marLeft w:val="640"/>
          <w:marRight w:val="0"/>
          <w:marTop w:val="0"/>
          <w:marBottom w:val="0"/>
          <w:divBdr>
            <w:top w:val="none" w:sz="0" w:space="0" w:color="auto"/>
            <w:left w:val="none" w:sz="0" w:space="0" w:color="auto"/>
            <w:bottom w:val="none" w:sz="0" w:space="0" w:color="auto"/>
            <w:right w:val="none" w:sz="0" w:space="0" w:color="auto"/>
          </w:divBdr>
        </w:div>
        <w:div w:id="350305995">
          <w:marLeft w:val="640"/>
          <w:marRight w:val="0"/>
          <w:marTop w:val="0"/>
          <w:marBottom w:val="0"/>
          <w:divBdr>
            <w:top w:val="none" w:sz="0" w:space="0" w:color="auto"/>
            <w:left w:val="none" w:sz="0" w:space="0" w:color="auto"/>
            <w:bottom w:val="none" w:sz="0" w:space="0" w:color="auto"/>
            <w:right w:val="none" w:sz="0" w:space="0" w:color="auto"/>
          </w:divBdr>
        </w:div>
        <w:div w:id="373698214">
          <w:marLeft w:val="640"/>
          <w:marRight w:val="0"/>
          <w:marTop w:val="0"/>
          <w:marBottom w:val="0"/>
          <w:divBdr>
            <w:top w:val="none" w:sz="0" w:space="0" w:color="auto"/>
            <w:left w:val="none" w:sz="0" w:space="0" w:color="auto"/>
            <w:bottom w:val="none" w:sz="0" w:space="0" w:color="auto"/>
            <w:right w:val="none" w:sz="0" w:space="0" w:color="auto"/>
          </w:divBdr>
        </w:div>
        <w:div w:id="396779080">
          <w:marLeft w:val="640"/>
          <w:marRight w:val="0"/>
          <w:marTop w:val="0"/>
          <w:marBottom w:val="0"/>
          <w:divBdr>
            <w:top w:val="none" w:sz="0" w:space="0" w:color="auto"/>
            <w:left w:val="none" w:sz="0" w:space="0" w:color="auto"/>
            <w:bottom w:val="none" w:sz="0" w:space="0" w:color="auto"/>
            <w:right w:val="none" w:sz="0" w:space="0" w:color="auto"/>
          </w:divBdr>
        </w:div>
        <w:div w:id="605843722">
          <w:marLeft w:val="640"/>
          <w:marRight w:val="0"/>
          <w:marTop w:val="0"/>
          <w:marBottom w:val="0"/>
          <w:divBdr>
            <w:top w:val="none" w:sz="0" w:space="0" w:color="auto"/>
            <w:left w:val="none" w:sz="0" w:space="0" w:color="auto"/>
            <w:bottom w:val="none" w:sz="0" w:space="0" w:color="auto"/>
            <w:right w:val="none" w:sz="0" w:space="0" w:color="auto"/>
          </w:divBdr>
        </w:div>
        <w:div w:id="613025015">
          <w:marLeft w:val="640"/>
          <w:marRight w:val="0"/>
          <w:marTop w:val="0"/>
          <w:marBottom w:val="0"/>
          <w:divBdr>
            <w:top w:val="none" w:sz="0" w:space="0" w:color="auto"/>
            <w:left w:val="none" w:sz="0" w:space="0" w:color="auto"/>
            <w:bottom w:val="none" w:sz="0" w:space="0" w:color="auto"/>
            <w:right w:val="none" w:sz="0" w:space="0" w:color="auto"/>
          </w:divBdr>
        </w:div>
        <w:div w:id="641927400">
          <w:marLeft w:val="640"/>
          <w:marRight w:val="0"/>
          <w:marTop w:val="0"/>
          <w:marBottom w:val="0"/>
          <w:divBdr>
            <w:top w:val="none" w:sz="0" w:space="0" w:color="auto"/>
            <w:left w:val="none" w:sz="0" w:space="0" w:color="auto"/>
            <w:bottom w:val="none" w:sz="0" w:space="0" w:color="auto"/>
            <w:right w:val="none" w:sz="0" w:space="0" w:color="auto"/>
          </w:divBdr>
        </w:div>
        <w:div w:id="642344385">
          <w:marLeft w:val="640"/>
          <w:marRight w:val="0"/>
          <w:marTop w:val="0"/>
          <w:marBottom w:val="0"/>
          <w:divBdr>
            <w:top w:val="none" w:sz="0" w:space="0" w:color="auto"/>
            <w:left w:val="none" w:sz="0" w:space="0" w:color="auto"/>
            <w:bottom w:val="none" w:sz="0" w:space="0" w:color="auto"/>
            <w:right w:val="none" w:sz="0" w:space="0" w:color="auto"/>
          </w:divBdr>
        </w:div>
        <w:div w:id="687100550">
          <w:marLeft w:val="640"/>
          <w:marRight w:val="0"/>
          <w:marTop w:val="0"/>
          <w:marBottom w:val="0"/>
          <w:divBdr>
            <w:top w:val="none" w:sz="0" w:space="0" w:color="auto"/>
            <w:left w:val="none" w:sz="0" w:space="0" w:color="auto"/>
            <w:bottom w:val="none" w:sz="0" w:space="0" w:color="auto"/>
            <w:right w:val="none" w:sz="0" w:space="0" w:color="auto"/>
          </w:divBdr>
        </w:div>
        <w:div w:id="699013747">
          <w:marLeft w:val="640"/>
          <w:marRight w:val="0"/>
          <w:marTop w:val="0"/>
          <w:marBottom w:val="0"/>
          <w:divBdr>
            <w:top w:val="none" w:sz="0" w:space="0" w:color="auto"/>
            <w:left w:val="none" w:sz="0" w:space="0" w:color="auto"/>
            <w:bottom w:val="none" w:sz="0" w:space="0" w:color="auto"/>
            <w:right w:val="none" w:sz="0" w:space="0" w:color="auto"/>
          </w:divBdr>
        </w:div>
        <w:div w:id="720247895">
          <w:marLeft w:val="640"/>
          <w:marRight w:val="0"/>
          <w:marTop w:val="0"/>
          <w:marBottom w:val="0"/>
          <w:divBdr>
            <w:top w:val="none" w:sz="0" w:space="0" w:color="auto"/>
            <w:left w:val="none" w:sz="0" w:space="0" w:color="auto"/>
            <w:bottom w:val="none" w:sz="0" w:space="0" w:color="auto"/>
            <w:right w:val="none" w:sz="0" w:space="0" w:color="auto"/>
          </w:divBdr>
        </w:div>
        <w:div w:id="728115326">
          <w:marLeft w:val="640"/>
          <w:marRight w:val="0"/>
          <w:marTop w:val="0"/>
          <w:marBottom w:val="0"/>
          <w:divBdr>
            <w:top w:val="none" w:sz="0" w:space="0" w:color="auto"/>
            <w:left w:val="none" w:sz="0" w:space="0" w:color="auto"/>
            <w:bottom w:val="none" w:sz="0" w:space="0" w:color="auto"/>
            <w:right w:val="none" w:sz="0" w:space="0" w:color="auto"/>
          </w:divBdr>
        </w:div>
        <w:div w:id="734280393">
          <w:marLeft w:val="640"/>
          <w:marRight w:val="0"/>
          <w:marTop w:val="0"/>
          <w:marBottom w:val="0"/>
          <w:divBdr>
            <w:top w:val="none" w:sz="0" w:space="0" w:color="auto"/>
            <w:left w:val="none" w:sz="0" w:space="0" w:color="auto"/>
            <w:bottom w:val="none" w:sz="0" w:space="0" w:color="auto"/>
            <w:right w:val="none" w:sz="0" w:space="0" w:color="auto"/>
          </w:divBdr>
        </w:div>
        <w:div w:id="736635218">
          <w:marLeft w:val="640"/>
          <w:marRight w:val="0"/>
          <w:marTop w:val="0"/>
          <w:marBottom w:val="0"/>
          <w:divBdr>
            <w:top w:val="none" w:sz="0" w:space="0" w:color="auto"/>
            <w:left w:val="none" w:sz="0" w:space="0" w:color="auto"/>
            <w:bottom w:val="none" w:sz="0" w:space="0" w:color="auto"/>
            <w:right w:val="none" w:sz="0" w:space="0" w:color="auto"/>
          </w:divBdr>
        </w:div>
        <w:div w:id="801386593">
          <w:marLeft w:val="640"/>
          <w:marRight w:val="0"/>
          <w:marTop w:val="0"/>
          <w:marBottom w:val="0"/>
          <w:divBdr>
            <w:top w:val="none" w:sz="0" w:space="0" w:color="auto"/>
            <w:left w:val="none" w:sz="0" w:space="0" w:color="auto"/>
            <w:bottom w:val="none" w:sz="0" w:space="0" w:color="auto"/>
            <w:right w:val="none" w:sz="0" w:space="0" w:color="auto"/>
          </w:divBdr>
        </w:div>
        <w:div w:id="812218041">
          <w:marLeft w:val="640"/>
          <w:marRight w:val="0"/>
          <w:marTop w:val="0"/>
          <w:marBottom w:val="0"/>
          <w:divBdr>
            <w:top w:val="none" w:sz="0" w:space="0" w:color="auto"/>
            <w:left w:val="none" w:sz="0" w:space="0" w:color="auto"/>
            <w:bottom w:val="none" w:sz="0" w:space="0" w:color="auto"/>
            <w:right w:val="none" w:sz="0" w:space="0" w:color="auto"/>
          </w:divBdr>
        </w:div>
        <w:div w:id="813908506">
          <w:marLeft w:val="640"/>
          <w:marRight w:val="0"/>
          <w:marTop w:val="0"/>
          <w:marBottom w:val="0"/>
          <w:divBdr>
            <w:top w:val="none" w:sz="0" w:space="0" w:color="auto"/>
            <w:left w:val="none" w:sz="0" w:space="0" w:color="auto"/>
            <w:bottom w:val="none" w:sz="0" w:space="0" w:color="auto"/>
            <w:right w:val="none" w:sz="0" w:space="0" w:color="auto"/>
          </w:divBdr>
        </w:div>
        <w:div w:id="822309833">
          <w:marLeft w:val="640"/>
          <w:marRight w:val="0"/>
          <w:marTop w:val="0"/>
          <w:marBottom w:val="0"/>
          <w:divBdr>
            <w:top w:val="none" w:sz="0" w:space="0" w:color="auto"/>
            <w:left w:val="none" w:sz="0" w:space="0" w:color="auto"/>
            <w:bottom w:val="none" w:sz="0" w:space="0" w:color="auto"/>
            <w:right w:val="none" w:sz="0" w:space="0" w:color="auto"/>
          </w:divBdr>
        </w:div>
        <w:div w:id="849678766">
          <w:marLeft w:val="640"/>
          <w:marRight w:val="0"/>
          <w:marTop w:val="0"/>
          <w:marBottom w:val="0"/>
          <w:divBdr>
            <w:top w:val="none" w:sz="0" w:space="0" w:color="auto"/>
            <w:left w:val="none" w:sz="0" w:space="0" w:color="auto"/>
            <w:bottom w:val="none" w:sz="0" w:space="0" w:color="auto"/>
            <w:right w:val="none" w:sz="0" w:space="0" w:color="auto"/>
          </w:divBdr>
        </w:div>
        <w:div w:id="867525687">
          <w:marLeft w:val="640"/>
          <w:marRight w:val="0"/>
          <w:marTop w:val="0"/>
          <w:marBottom w:val="0"/>
          <w:divBdr>
            <w:top w:val="none" w:sz="0" w:space="0" w:color="auto"/>
            <w:left w:val="none" w:sz="0" w:space="0" w:color="auto"/>
            <w:bottom w:val="none" w:sz="0" w:space="0" w:color="auto"/>
            <w:right w:val="none" w:sz="0" w:space="0" w:color="auto"/>
          </w:divBdr>
        </w:div>
        <w:div w:id="886374989">
          <w:marLeft w:val="640"/>
          <w:marRight w:val="0"/>
          <w:marTop w:val="0"/>
          <w:marBottom w:val="0"/>
          <w:divBdr>
            <w:top w:val="none" w:sz="0" w:space="0" w:color="auto"/>
            <w:left w:val="none" w:sz="0" w:space="0" w:color="auto"/>
            <w:bottom w:val="none" w:sz="0" w:space="0" w:color="auto"/>
            <w:right w:val="none" w:sz="0" w:space="0" w:color="auto"/>
          </w:divBdr>
        </w:div>
        <w:div w:id="891964778">
          <w:marLeft w:val="640"/>
          <w:marRight w:val="0"/>
          <w:marTop w:val="0"/>
          <w:marBottom w:val="0"/>
          <w:divBdr>
            <w:top w:val="none" w:sz="0" w:space="0" w:color="auto"/>
            <w:left w:val="none" w:sz="0" w:space="0" w:color="auto"/>
            <w:bottom w:val="none" w:sz="0" w:space="0" w:color="auto"/>
            <w:right w:val="none" w:sz="0" w:space="0" w:color="auto"/>
          </w:divBdr>
        </w:div>
        <w:div w:id="895967243">
          <w:marLeft w:val="640"/>
          <w:marRight w:val="0"/>
          <w:marTop w:val="0"/>
          <w:marBottom w:val="0"/>
          <w:divBdr>
            <w:top w:val="none" w:sz="0" w:space="0" w:color="auto"/>
            <w:left w:val="none" w:sz="0" w:space="0" w:color="auto"/>
            <w:bottom w:val="none" w:sz="0" w:space="0" w:color="auto"/>
            <w:right w:val="none" w:sz="0" w:space="0" w:color="auto"/>
          </w:divBdr>
        </w:div>
        <w:div w:id="922253088">
          <w:marLeft w:val="640"/>
          <w:marRight w:val="0"/>
          <w:marTop w:val="0"/>
          <w:marBottom w:val="0"/>
          <w:divBdr>
            <w:top w:val="none" w:sz="0" w:space="0" w:color="auto"/>
            <w:left w:val="none" w:sz="0" w:space="0" w:color="auto"/>
            <w:bottom w:val="none" w:sz="0" w:space="0" w:color="auto"/>
            <w:right w:val="none" w:sz="0" w:space="0" w:color="auto"/>
          </w:divBdr>
        </w:div>
        <w:div w:id="925697312">
          <w:marLeft w:val="640"/>
          <w:marRight w:val="0"/>
          <w:marTop w:val="0"/>
          <w:marBottom w:val="0"/>
          <w:divBdr>
            <w:top w:val="none" w:sz="0" w:space="0" w:color="auto"/>
            <w:left w:val="none" w:sz="0" w:space="0" w:color="auto"/>
            <w:bottom w:val="none" w:sz="0" w:space="0" w:color="auto"/>
            <w:right w:val="none" w:sz="0" w:space="0" w:color="auto"/>
          </w:divBdr>
        </w:div>
        <w:div w:id="963847851">
          <w:marLeft w:val="640"/>
          <w:marRight w:val="0"/>
          <w:marTop w:val="0"/>
          <w:marBottom w:val="0"/>
          <w:divBdr>
            <w:top w:val="none" w:sz="0" w:space="0" w:color="auto"/>
            <w:left w:val="none" w:sz="0" w:space="0" w:color="auto"/>
            <w:bottom w:val="none" w:sz="0" w:space="0" w:color="auto"/>
            <w:right w:val="none" w:sz="0" w:space="0" w:color="auto"/>
          </w:divBdr>
        </w:div>
        <w:div w:id="992878655">
          <w:marLeft w:val="640"/>
          <w:marRight w:val="0"/>
          <w:marTop w:val="0"/>
          <w:marBottom w:val="0"/>
          <w:divBdr>
            <w:top w:val="none" w:sz="0" w:space="0" w:color="auto"/>
            <w:left w:val="none" w:sz="0" w:space="0" w:color="auto"/>
            <w:bottom w:val="none" w:sz="0" w:space="0" w:color="auto"/>
            <w:right w:val="none" w:sz="0" w:space="0" w:color="auto"/>
          </w:divBdr>
        </w:div>
        <w:div w:id="1013264013">
          <w:marLeft w:val="640"/>
          <w:marRight w:val="0"/>
          <w:marTop w:val="0"/>
          <w:marBottom w:val="0"/>
          <w:divBdr>
            <w:top w:val="none" w:sz="0" w:space="0" w:color="auto"/>
            <w:left w:val="none" w:sz="0" w:space="0" w:color="auto"/>
            <w:bottom w:val="none" w:sz="0" w:space="0" w:color="auto"/>
            <w:right w:val="none" w:sz="0" w:space="0" w:color="auto"/>
          </w:divBdr>
        </w:div>
        <w:div w:id="1023896301">
          <w:marLeft w:val="640"/>
          <w:marRight w:val="0"/>
          <w:marTop w:val="0"/>
          <w:marBottom w:val="0"/>
          <w:divBdr>
            <w:top w:val="none" w:sz="0" w:space="0" w:color="auto"/>
            <w:left w:val="none" w:sz="0" w:space="0" w:color="auto"/>
            <w:bottom w:val="none" w:sz="0" w:space="0" w:color="auto"/>
            <w:right w:val="none" w:sz="0" w:space="0" w:color="auto"/>
          </w:divBdr>
        </w:div>
        <w:div w:id="1030689814">
          <w:marLeft w:val="640"/>
          <w:marRight w:val="0"/>
          <w:marTop w:val="0"/>
          <w:marBottom w:val="0"/>
          <w:divBdr>
            <w:top w:val="none" w:sz="0" w:space="0" w:color="auto"/>
            <w:left w:val="none" w:sz="0" w:space="0" w:color="auto"/>
            <w:bottom w:val="none" w:sz="0" w:space="0" w:color="auto"/>
            <w:right w:val="none" w:sz="0" w:space="0" w:color="auto"/>
          </w:divBdr>
        </w:div>
        <w:div w:id="1041445186">
          <w:marLeft w:val="640"/>
          <w:marRight w:val="0"/>
          <w:marTop w:val="0"/>
          <w:marBottom w:val="0"/>
          <w:divBdr>
            <w:top w:val="none" w:sz="0" w:space="0" w:color="auto"/>
            <w:left w:val="none" w:sz="0" w:space="0" w:color="auto"/>
            <w:bottom w:val="none" w:sz="0" w:space="0" w:color="auto"/>
            <w:right w:val="none" w:sz="0" w:space="0" w:color="auto"/>
          </w:divBdr>
        </w:div>
        <w:div w:id="1161040376">
          <w:marLeft w:val="640"/>
          <w:marRight w:val="0"/>
          <w:marTop w:val="0"/>
          <w:marBottom w:val="0"/>
          <w:divBdr>
            <w:top w:val="none" w:sz="0" w:space="0" w:color="auto"/>
            <w:left w:val="none" w:sz="0" w:space="0" w:color="auto"/>
            <w:bottom w:val="none" w:sz="0" w:space="0" w:color="auto"/>
            <w:right w:val="none" w:sz="0" w:space="0" w:color="auto"/>
          </w:divBdr>
        </w:div>
        <w:div w:id="1176312089">
          <w:marLeft w:val="640"/>
          <w:marRight w:val="0"/>
          <w:marTop w:val="0"/>
          <w:marBottom w:val="0"/>
          <w:divBdr>
            <w:top w:val="none" w:sz="0" w:space="0" w:color="auto"/>
            <w:left w:val="none" w:sz="0" w:space="0" w:color="auto"/>
            <w:bottom w:val="none" w:sz="0" w:space="0" w:color="auto"/>
            <w:right w:val="none" w:sz="0" w:space="0" w:color="auto"/>
          </w:divBdr>
        </w:div>
        <w:div w:id="1239250585">
          <w:marLeft w:val="640"/>
          <w:marRight w:val="0"/>
          <w:marTop w:val="0"/>
          <w:marBottom w:val="0"/>
          <w:divBdr>
            <w:top w:val="none" w:sz="0" w:space="0" w:color="auto"/>
            <w:left w:val="none" w:sz="0" w:space="0" w:color="auto"/>
            <w:bottom w:val="none" w:sz="0" w:space="0" w:color="auto"/>
            <w:right w:val="none" w:sz="0" w:space="0" w:color="auto"/>
          </w:divBdr>
        </w:div>
        <w:div w:id="1309898553">
          <w:marLeft w:val="640"/>
          <w:marRight w:val="0"/>
          <w:marTop w:val="0"/>
          <w:marBottom w:val="0"/>
          <w:divBdr>
            <w:top w:val="none" w:sz="0" w:space="0" w:color="auto"/>
            <w:left w:val="none" w:sz="0" w:space="0" w:color="auto"/>
            <w:bottom w:val="none" w:sz="0" w:space="0" w:color="auto"/>
            <w:right w:val="none" w:sz="0" w:space="0" w:color="auto"/>
          </w:divBdr>
        </w:div>
        <w:div w:id="1317878486">
          <w:marLeft w:val="640"/>
          <w:marRight w:val="0"/>
          <w:marTop w:val="0"/>
          <w:marBottom w:val="0"/>
          <w:divBdr>
            <w:top w:val="none" w:sz="0" w:space="0" w:color="auto"/>
            <w:left w:val="none" w:sz="0" w:space="0" w:color="auto"/>
            <w:bottom w:val="none" w:sz="0" w:space="0" w:color="auto"/>
            <w:right w:val="none" w:sz="0" w:space="0" w:color="auto"/>
          </w:divBdr>
        </w:div>
        <w:div w:id="1329138260">
          <w:marLeft w:val="640"/>
          <w:marRight w:val="0"/>
          <w:marTop w:val="0"/>
          <w:marBottom w:val="0"/>
          <w:divBdr>
            <w:top w:val="none" w:sz="0" w:space="0" w:color="auto"/>
            <w:left w:val="none" w:sz="0" w:space="0" w:color="auto"/>
            <w:bottom w:val="none" w:sz="0" w:space="0" w:color="auto"/>
            <w:right w:val="none" w:sz="0" w:space="0" w:color="auto"/>
          </w:divBdr>
        </w:div>
        <w:div w:id="1363553558">
          <w:marLeft w:val="640"/>
          <w:marRight w:val="0"/>
          <w:marTop w:val="0"/>
          <w:marBottom w:val="0"/>
          <w:divBdr>
            <w:top w:val="none" w:sz="0" w:space="0" w:color="auto"/>
            <w:left w:val="none" w:sz="0" w:space="0" w:color="auto"/>
            <w:bottom w:val="none" w:sz="0" w:space="0" w:color="auto"/>
            <w:right w:val="none" w:sz="0" w:space="0" w:color="auto"/>
          </w:divBdr>
        </w:div>
        <w:div w:id="1388412077">
          <w:marLeft w:val="640"/>
          <w:marRight w:val="0"/>
          <w:marTop w:val="0"/>
          <w:marBottom w:val="0"/>
          <w:divBdr>
            <w:top w:val="none" w:sz="0" w:space="0" w:color="auto"/>
            <w:left w:val="none" w:sz="0" w:space="0" w:color="auto"/>
            <w:bottom w:val="none" w:sz="0" w:space="0" w:color="auto"/>
            <w:right w:val="none" w:sz="0" w:space="0" w:color="auto"/>
          </w:divBdr>
        </w:div>
        <w:div w:id="1402869905">
          <w:marLeft w:val="640"/>
          <w:marRight w:val="0"/>
          <w:marTop w:val="0"/>
          <w:marBottom w:val="0"/>
          <w:divBdr>
            <w:top w:val="none" w:sz="0" w:space="0" w:color="auto"/>
            <w:left w:val="none" w:sz="0" w:space="0" w:color="auto"/>
            <w:bottom w:val="none" w:sz="0" w:space="0" w:color="auto"/>
            <w:right w:val="none" w:sz="0" w:space="0" w:color="auto"/>
          </w:divBdr>
        </w:div>
        <w:div w:id="1418476359">
          <w:marLeft w:val="640"/>
          <w:marRight w:val="0"/>
          <w:marTop w:val="0"/>
          <w:marBottom w:val="0"/>
          <w:divBdr>
            <w:top w:val="none" w:sz="0" w:space="0" w:color="auto"/>
            <w:left w:val="none" w:sz="0" w:space="0" w:color="auto"/>
            <w:bottom w:val="none" w:sz="0" w:space="0" w:color="auto"/>
            <w:right w:val="none" w:sz="0" w:space="0" w:color="auto"/>
          </w:divBdr>
        </w:div>
        <w:div w:id="1438527130">
          <w:marLeft w:val="640"/>
          <w:marRight w:val="0"/>
          <w:marTop w:val="0"/>
          <w:marBottom w:val="0"/>
          <w:divBdr>
            <w:top w:val="none" w:sz="0" w:space="0" w:color="auto"/>
            <w:left w:val="none" w:sz="0" w:space="0" w:color="auto"/>
            <w:bottom w:val="none" w:sz="0" w:space="0" w:color="auto"/>
            <w:right w:val="none" w:sz="0" w:space="0" w:color="auto"/>
          </w:divBdr>
        </w:div>
        <w:div w:id="1457409612">
          <w:marLeft w:val="640"/>
          <w:marRight w:val="0"/>
          <w:marTop w:val="0"/>
          <w:marBottom w:val="0"/>
          <w:divBdr>
            <w:top w:val="none" w:sz="0" w:space="0" w:color="auto"/>
            <w:left w:val="none" w:sz="0" w:space="0" w:color="auto"/>
            <w:bottom w:val="none" w:sz="0" w:space="0" w:color="auto"/>
            <w:right w:val="none" w:sz="0" w:space="0" w:color="auto"/>
          </w:divBdr>
        </w:div>
        <w:div w:id="1474563693">
          <w:marLeft w:val="640"/>
          <w:marRight w:val="0"/>
          <w:marTop w:val="0"/>
          <w:marBottom w:val="0"/>
          <w:divBdr>
            <w:top w:val="none" w:sz="0" w:space="0" w:color="auto"/>
            <w:left w:val="none" w:sz="0" w:space="0" w:color="auto"/>
            <w:bottom w:val="none" w:sz="0" w:space="0" w:color="auto"/>
            <w:right w:val="none" w:sz="0" w:space="0" w:color="auto"/>
          </w:divBdr>
        </w:div>
        <w:div w:id="1479155170">
          <w:marLeft w:val="640"/>
          <w:marRight w:val="0"/>
          <w:marTop w:val="0"/>
          <w:marBottom w:val="0"/>
          <w:divBdr>
            <w:top w:val="none" w:sz="0" w:space="0" w:color="auto"/>
            <w:left w:val="none" w:sz="0" w:space="0" w:color="auto"/>
            <w:bottom w:val="none" w:sz="0" w:space="0" w:color="auto"/>
            <w:right w:val="none" w:sz="0" w:space="0" w:color="auto"/>
          </w:divBdr>
        </w:div>
        <w:div w:id="1597445076">
          <w:marLeft w:val="640"/>
          <w:marRight w:val="0"/>
          <w:marTop w:val="0"/>
          <w:marBottom w:val="0"/>
          <w:divBdr>
            <w:top w:val="none" w:sz="0" w:space="0" w:color="auto"/>
            <w:left w:val="none" w:sz="0" w:space="0" w:color="auto"/>
            <w:bottom w:val="none" w:sz="0" w:space="0" w:color="auto"/>
            <w:right w:val="none" w:sz="0" w:space="0" w:color="auto"/>
          </w:divBdr>
        </w:div>
        <w:div w:id="1687975119">
          <w:marLeft w:val="640"/>
          <w:marRight w:val="0"/>
          <w:marTop w:val="0"/>
          <w:marBottom w:val="0"/>
          <w:divBdr>
            <w:top w:val="none" w:sz="0" w:space="0" w:color="auto"/>
            <w:left w:val="none" w:sz="0" w:space="0" w:color="auto"/>
            <w:bottom w:val="none" w:sz="0" w:space="0" w:color="auto"/>
            <w:right w:val="none" w:sz="0" w:space="0" w:color="auto"/>
          </w:divBdr>
        </w:div>
        <w:div w:id="1716930762">
          <w:marLeft w:val="640"/>
          <w:marRight w:val="0"/>
          <w:marTop w:val="0"/>
          <w:marBottom w:val="0"/>
          <w:divBdr>
            <w:top w:val="none" w:sz="0" w:space="0" w:color="auto"/>
            <w:left w:val="none" w:sz="0" w:space="0" w:color="auto"/>
            <w:bottom w:val="none" w:sz="0" w:space="0" w:color="auto"/>
            <w:right w:val="none" w:sz="0" w:space="0" w:color="auto"/>
          </w:divBdr>
        </w:div>
        <w:div w:id="1729305511">
          <w:marLeft w:val="640"/>
          <w:marRight w:val="0"/>
          <w:marTop w:val="0"/>
          <w:marBottom w:val="0"/>
          <w:divBdr>
            <w:top w:val="none" w:sz="0" w:space="0" w:color="auto"/>
            <w:left w:val="none" w:sz="0" w:space="0" w:color="auto"/>
            <w:bottom w:val="none" w:sz="0" w:space="0" w:color="auto"/>
            <w:right w:val="none" w:sz="0" w:space="0" w:color="auto"/>
          </w:divBdr>
        </w:div>
        <w:div w:id="1800419191">
          <w:marLeft w:val="640"/>
          <w:marRight w:val="0"/>
          <w:marTop w:val="0"/>
          <w:marBottom w:val="0"/>
          <w:divBdr>
            <w:top w:val="none" w:sz="0" w:space="0" w:color="auto"/>
            <w:left w:val="none" w:sz="0" w:space="0" w:color="auto"/>
            <w:bottom w:val="none" w:sz="0" w:space="0" w:color="auto"/>
            <w:right w:val="none" w:sz="0" w:space="0" w:color="auto"/>
          </w:divBdr>
        </w:div>
        <w:div w:id="1818109964">
          <w:marLeft w:val="640"/>
          <w:marRight w:val="0"/>
          <w:marTop w:val="0"/>
          <w:marBottom w:val="0"/>
          <w:divBdr>
            <w:top w:val="none" w:sz="0" w:space="0" w:color="auto"/>
            <w:left w:val="none" w:sz="0" w:space="0" w:color="auto"/>
            <w:bottom w:val="none" w:sz="0" w:space="0" w:color="auto"/>
            <w:right w:val="none" w:sz="0" w:space="0" w:color="auto"/>
          </w:divBdr>
        </w:div>
        <w:div w:id="1836190218">
          <w:marLeft w:val="640"/>
          <w:marRight w:val="0"/>
          <w:marTop w:val="0"/>
          <w:marBottom w:val="0"/>
          <w:divBdr>
            <w:top w:val="none" w:sz="0" w:space="0" w:color="auto"/>
            <w:left w:val="none" w:sz="0" w:space="0" w:color="auto"/>
            <w:bottom w:val="none" w:sz="0" w:space="0" w:color="auto"/>
            <w:right w:val="none" w:sz="0" w:space="0" w:color="auto"/>
          </w:divBdr>
        </w:div>
        <w:div w:id="1861309282">
          <w:marLeft w:val="640"/>
          <w:marRight w:val="0"/>
          <w:marTop w:val="0"/>
          <w:marBottom w:val="0"/>
          <w:divBdr>
            <w:top w:val="none" w:sz="0" w:space="0" w:color="auto"/>
            <w:left w:val="none" w:sz="0" w:space="0" w:color="auto"/>
            <w:bottom w:val="none" w:sz="0" w:space="0" w:color="auto"/>
            <w:right w:val="none" w:sz="0" w:space="0" w:color="auto"/>
          </w:divBdr>
        </w:div>
        <w:div w:id="1871798100">
          <w:marLeft w:val="640"/>
          <w:marRight w:val="0"/>
          <w:marTop w:val="0"/>
          <w:marBottom w:val="0"/>
          <w:divBdr>
            <w:top w:val="none" w:sz="0" w:space="0" w:color="auto"/>
            <w:left w:val="none" w:sz="0" w:space="0" w:color="auto"/>
            <w:bottom w:val="none" w:sz="0" w:space="0" w:color="auto"/>
            <w:right w:val="none" w:sz="0" w:space="0" w:color="auto"/>
          </w:divBdr>
        </w:div>
        <w:div w:id="1871992911">
          <w:marLeft w:val="640"/>
          <w:marRight w:val="0"/>
          <w:marTop w:val="0"/>
          <w:marBottom w:val="0"/>
          <w:divBdr>
            <w:top w:val="none" w:sz="0" w:space="0" w:color="auto"/>
            <w:left w:val="none" w:sz="0" w:space="0" w:color="auto"/>
            <w:bottom w:val="none" w:sz="0" w:space="0" w:color="auto"/>
            <w:right w:val="none" w:sz="0" w:space="0" w:color="auto"/>
          </w:divBdr>
        </w:div>
        <w:div w:id="1872720682">
          <w:marLeft w:val="640"/>
          <w:marRight w:val="0"/>
          <w:marTop w:val="0"/>
          <w:marBottom w:val="0"/>
          <w:divBdr>
            <w:top w:val="none" w:sz="0" w:space="0" w:color="auto"/>
            <w:left w:val="none" w:sz="0" w:space="0" w:color="auto"/>
            <w:bottom w:val="none" w:sz="0" w:space="0" w:color="auto"/>
            <w:right w:val="none" w:sz="0" w:space="0" w:color="auto"/>
          </w:divBdr>
        </w:div>
        <w:div w:id="1880627759">
          <w:marLeft w:val="640"/>
          <w:marRight w:val="0"/>
          <w:marTop w:val="0"/>
          <w:marBottom w:val="0"/>
          <w:divBdr>
            <w:top w:val="none" w:sz="0" w:space="0" w:color="auto"/>
            <w:left w:val="none" w:sz="0" w:space="0" w:color="auto"/>
            <w:bottom w:val="none" w:sz="0" w:space="0" w:color="auto"/>
            <w:right w:val="none" w:sz="0" w:space="0" w:color="auto"/>
          </w:divBdr>
        </w:div>
        <w:div w:id="1900044995">
          <w:marLeft w:val="640"/>
          <w:marRight w:val="0"/>
          <w:marTop w:val="0"/>
          <w:marBottom w:val="0"/>
          <w:divBdr>
            <w:top w:val="none" w:sz="0" w:space="0" w:color="auto"/>
            <w:left w:val="none" w:sz="0" w:space="0" w:color="auto"/>
            <w:bottom w:val="none" w:sz="0" w:space="0" w:color="auto"/>
            <w:right w:val="none" w:sz="0" w:space="0" w:color="auto"/>
          </w:divBdr>
        </w:div>
        <w:div w:id="1975599114">
          <w:marLeft w:val="640"/>
          <w:marRight w:val="0"/>
          <w:marTop w:val="0"/>
          <w:marBottom w:val="0"/>
          <w:divBdr>
            <w:top w:val="none" w:sz="0" w:space="0" w:color="auto"/>
            <w:left w:val="none" w:sz="0" w:space="0" w:color="auto"/>
            <w:bottom w:val="none" w:sz="0" w:space="0" w:color="auto"/>
            <w:right w:val="none" w:sz="0" w:space="0" w:color="auto"/>
          </w:divBdr>
        </w:div>
        <w:div w:id="1984121162">
          <w:marLeft w:val="640"/>
          <w:marRight w:val="0"/>
          <w:marTop w:val="0"/>
          <w:marBottom w:val="0"/>
          <w:divBdr>
            <w:top w:val="none" w:sz="0" w:space="0" w:color="auto"/>
            <w:left w:val="none" w:sz="0" w:space="0" w:color="auto"/>
            <w:bottom w:val="none" w:sz="0" w:space="0" w:color="auto"/>
            <w:right w:val="none" w:sz="0" w:space="0" w:color="auto"/>
          </w:divBdr>
        </w:div>
        <w:div w:id="2020233854">
          <w:marLeft w:val="640"/>
          <w:marRight w:val="0"/>
          <w:marTop w:val="0"/>
          <w:marBottom w:val="0"/>
          <w:divBdr>
            <w:top w:val="none" w:sz="0" w:space="0" w:color="auto"/>
            <w:left w:val="none" w:sz="0" w:space="0" w:color="auto"/>
            <w:bottom w:val="none" w:sz="0" w:space="0" w:color="auto"/>
            <w:right w:val="none" w:sz="0" w:space="0" w:color="auto"/>
          </w:divBdr>
        </w:div>
        <w:div w:id="2057268909">
          <w:marLeft w:val="640"/>
          <w:marRight w:val="0"/>
          <w:marTop w:val="0"/>
          <w:marBottom w:val="0"/>
          <w:divBdr>
            <w:top w:val="none" w:sz="0" w:space="0" w:color="auto"/>
            <w:left w:val="none" w:sz="0" w:space="0" w:color="auto"/>
            <w:bottom w:val="none" w:sz="0" w:space="0" w:color="auto"/>
            <w:right w:val="none" w:sz="0" w:space="0" w:color="auto"/>
          </w:divBdr>
        </w:div>
        <w:div w:id="2109615961">
          <w:marLeft w:val="640"/>
          <w:marRight w:val="0"/>
          <w:marTop w:val="0"/>
          <w:marBottom w:val="0"/>
          <w:divBdr>
            <w:top w:val="none" w:sz="0" w:space="0" w:color="auto"/>
            <w:left w:val="none" w:sz="0" w:space="0" w:color="auto"/>
            <w:bottom w:val="none" w:sz="0" w:space="0" w:color="auto"/>
            <w:right w:val="none" w:sz="0" w:space="0" w:color="auto"/>
          </w:divBdr>
        </w:div>
        <w:div w:id="2125999828">
          <w:marLeft w:val="640"/>
          <w:marRight w:val="0"/>
          <w:marTop w:val="0"/>
          <w:marBottom w:val="0"/>
          <w:divBdr>
            <w:top w:val="none" w:sz="0" w:space="0" w:color="auto"/>
            <w:left w:val="none" w:sz="0" w:space="0" w:color="auto"/>
            <w:bottom w:val="none" w:sz="0" w:space="0" w:color="auto"/>
            <w:right w:val="none" w:sz="0" w:space="0" w:color="auto"/>
          </w:divBdr>
        </w:div>
        <w:div w:id="2129276501">
          <w:marLeft w:val="640"/>
          <w:marRight w:val="0"/>
          <w:marTop w:val="0"/>
          <w:marBottom w:val="0"/>
          <w:divBdr>
            <w:top w:val="none" w:sz="0" w:space="0" w:color="auto"/>
            <w:left w:val="none" w:sz="0" w:space="0" w:color="auto"/>
            <w:bottom w:val="none" w:sz="0" w:space="0" w:color="auto"/>
            <w:right w:val="none" w:sz="0" w:space="0" w:color="auto"/>
          </w:divBdr>
        </w:div>
        <w:div w:id="2129933213">
          <w:marLeft w:val="640"/>
          <w:marRight w:val="0"/>
          <w:marTop w:val="0"/>
          <w:marBottom w:val="0"/>
          <w:divBdr>
            <w:top w:val="none" w:sz="0" w:space="0" w:color="auto"/>
            <w:left w:val="none" w:sz="0" w:space="0" w:color="auto"/>
            <w:bottom w:val="none" w:sz="0" w:space="0" w:color="auto"/>
            <w:right w:val="none" w:sz="0" w:space="0" w:color="auto"/>
          </w:divBdr>
        </w:div>
      </w:divsChild>
    </w:div>
    <w:div w:id="968903426">
      <w:bodyDiv w:val="1"/>
      <w:marLeft w:val="0"/>
      <w:marRight w:val="0"/>
      <w:marTop w:val="0"/>
      <w:marBottom w:val="0"/>
      <w:divBdr>
        <w:top w:val="none" w:sz="0" w:space="0" w:color="auto"/>
        <w:left w:val="none" w:sz="0" w:space="0" w:color="auto"/>
        <w:bottom w:val="none" w:sz="0" w:space="0" w:color="auto"/>
        <w:right w:val="none" w:sz="0" w:space="0" w:color="auto"/>
      </w:divBdr>
      <w:divsChild>
        <w:div w:id="27489984">
          <w:marLeft w:val="640"/>
          <w:marRight w:val="0"/>
          <w:marTop w:val="0"/>
          <w:marBottom w:val="0"/>
          <w:divBdr>
            <w:top w:val="none" w:sz="0" w:space="0" w:color="auto"/>
            <w:left w:val="none" w:sz="0" w:space="0" w:color="auto"/>
            <w:bottom w:val="none" w:sz="0" w:space="0" w:color="auto"/>
            <w:right w:val="none" w:sz="0" w:space="0" w:color="auto"/>
          </w:divBdr>
        </w:div>
        <w:div w:id="46955575">
          <w:marLeft w:val="640"/>
          <w:marRight w:val="0"/>
          <w:marTop w:val="0"/>
          <w:marBottom w:val="0"/>
          <w:divBdr>
            <w:top w:val="none" w:sz="0" w:space="0" w:color="auto"/>
            <w:left w:val="none" w:sz="0" w:space="0" w:color="auto"/>
            <w:bottom w:val="none" w:sz="0" w:space="0" w:color="auto"/>
            <w:right w:val="none" w:sz="0" w:space="0" w:color="auto"/>
          </w:divBdr>
        </w:div>
        <w:div w:id="66997447">
          <w:marLeft w:val="640"/>
          <w:marRight w:val="0"/>
          <w:marTop w:val="0"/>
          <w:marBottom w:val="0"/>
          <w:divBdr>
            <w:top w:val="none" w:sz="0" w:space="0" w:color="auto"/>
            <w:left w:val="none" w:sz="0" w:space="0" w:color="auto"/>
            <w:bottom w:val="none" w:sz="0" w:space="0" w:color="auto"/>
            <w:right w:val="none" w:sz="0" w:space="0" w:color="auto"/>
          </w:divBdr>
        </w:div>
        <w:div w:id="69041147">
          <w:marLeft w:val="640"/>
          <w:marRight w:val="0"/>
          <w:marTop w:val="0"/>
          <w:marBottom w:val="0"/>
          <w:divBdr>
            <w:top w:val="none" w:sz="0" w:space="0" w:color="auto"/>
            <w:left w:val="none" w:sz="0" w:space="0" w:color="auto"/>
            <w:bottom w:val="none" w:sz="0" w:space="0" w:color="auto"/>
            <w:right w:val="none" w:sz="0" w:space="0" w:color="auto"/>
          </w:divBdr>
        </w:div>
        <w:div w:id="70153957">
          <w:marLeft w:val="640"/>
          <w:marRight w:val="0"/>
          <w:marTop w:val="0"/>
          <w:marBottom w:val="0"/>
          <w:divBdr>
            <w:top w:val="none" w:sz="0" w:space="0" w:color="auto"/>
            <w:left w:val="none" w:sz="0" w:space="0" w:color="auto"/>
            <w:bottom w:val="none" w:sz="0" w:space="0" w:color="auto"/>
            <w:right w:val="none" w:sz="0" w:space="0" w:color="auto"/>
          </w:divBdr>
        </w:div>
        <w:div w:id="91097350">
          <w:marLeft w:val="640"/>
          <w:marRight w:val="0"/>
          <w:marTop w:val="0"/>
          <w:marBottom w:val="0"/>
          <w:divBdr>
            <w:top w:val="none" w:sz="0" w:space="0" w:color="auto"/>
            <w:left w:val="none" w:sz="0" w:space="0" w:color="auto"/>
            <w:bottom w:val="none" w:sz="0" w:space="0" w:color="auto"/>
            <w:right w:val="none" w:sz="0" w:space="0" w:color="auto"/>
          </w:divBdr>
        </w:div>
        <w:div w:id="125271854">
          <w:marLeft w:val="640"/>
          <w:marRight w:val="0"/>
          <w:marTop w:val="0"/>
          <w:marBottom w:val="0"/>
          <w:divBdr>
            <w:top w:val="none" w:sz="0" w:space="0" w:color="auto"/>
            <w:left w:val="none" w:sz="0" w:space="0" w:color="auto"/>
            <w:bottom w:val="none" w:sz="0" w:space="0" w:color="auto"/>
            <w:right w:val="none" w:sz="0" w:space="0" w:color="auto"/>
          </w:divBdr>
        </w:div>
        <w:div w:id="218171868">
          <w:marLeft w:val="640"/>
          <w:marRight w:val="0"/>
          <w:marTop w:val="0"/>
          <w:marBottom w:val="0"/>
          <w:divBdr>
            <w:top w:val="none" w:sz="0" w:space="0" w:color="auto"/>
            <w:left w:val="none" w:sz="0" w:space="0" w:color="auto"/>
            <w:bottom w:val="none" w:sz="0" w:space="0" w:color="auto"/>
            <w:right w:val="none" w:sz="0" w:space="0" w:color="auto"/>
          </w:divBdr>
        </w:div>
        <w:div w:id="375855840">
          <w:marLeft w:val="640"/>
          <w:marRight w:val="0"/>
          <w:marTop w:val="0"/>
          <w:marBottom w:val="0"/>
          <w:divBdr>
            <w:top w:val="none" w:sz="0" w:space="0" w:color="auto"/>
            <w:left w:val="none" w:sz="0" w:space="0" w:color="auto"/>
            <w:bottom w:val="none" w:sz="0" w:space="0" w:color="auto"/>
            <w:right w:val="none" w:sz="0" w:space="0" w:color="auto"/>
          </w:divBdr>
        </w:div>
        <w:div w:id="430247942">
          <w:marLeft w:val="640"/>
          <w:marRight w:val="0"/>
          <w:marTop w:val="0"/>
          <w:marBottom w:val="0"/>
          <w:divBdr>
            <w:top w:val="none" w:sz="0" w:space="0" w:color="auto"/>
            <w:left w:val="none" w:sz="0" w:space="0" w:color="auto"/>
            <w:bottom w:val="none" w:sz="0" w:space="0" w:color="auto"/>
            <w:right w:val="none" w:sz="0" w:space="0" w:color="auto"/>
          </w:divBdr>
        </w:div>
        <w:div w:id="495920594">
          <w:marLeft w:val="640"/>
          <w:marRight w:val="0"/>
          <w:marTop w:val="0"/>
          <w:marBottom w:val="0"/>
          <w:divBdr>
            <w:top w:val="none" w:sz="0" w:space="0" w:color="auto"/>
            <w:left w:val="none" w:sz="0" w:space="0" w:color="auto"/>
            <w:bottom w:val="none" w:sz="0" w:space="0" w:color="auto"/>
            <w:right w:val="none" w:sz="0" w:space="0" w:color="auto"/>
          </w:divBdr>
        </w:div>
        <w:div w:id="517279269">
          <w:marLeft w:val="640"/>
          <w:marRight w:val="0"/>
          <w:marTop w:val="0"/>
          <w:marBottom w:val="0"/>
          <w:divBdr>
            <w:top w:val="none" w:sz="0" w:space="0" w:color="auto"/>
            <w:left w:val="none" w:sz="0" w:space="0" w:color="auto"/>
            <w:bottom w:val="none" w:sz="0" w:space="0" w:color="auto"/>
            <w:right w:val="none" w:sz="0" w:space="0" w:color="auto"/>
          </w:divBdr>
        </w:div>
        <w:div w:id="523128035">
          <w:marLeft w:val="640"/>
          <w:marRight w:val="0"/>
          <w:marTop w:val="0"/>
          <w:marBottom w:val="0"/>
          <w:divBdr>
            <w:top w:val="none" w:sz="0" w:space="0" w:color="auto"/>
            <w:left w:val="none" w:sz="0" w:space="0" w:color="auto"/>
            <w:bottom w:val="none" w:sz="0" w:space="0" w:color="auto"/>
            <w:right w:val="none" w:sz="0" w:space="0" w:color="auto"/>
          </w:divBdr>
        </w:div>
        <w:div w:id="539705066">
          <w:marLeft w:val="640"/>
          <w:marRight w:val="0"/>
          <w:marTop w:val="0"/>
          <w:marBottom w:val="0"/>
          <w:divBdr>
            <w:top w:val="none" w:sz="0" w:space="0" w:color="auto"/>
            <w:left w:val="none" w:sz="0" w:space="0" w:color="auto"/>
            <w:bottom w:val="none" w:sz="0" w:space="0" w:color="auto"/>
            <w:right w:val="none" w:sz="0" w:space="0" w:color="auto"/>
          </w:divBdr>
        </w:div>
        <w:div w:id="574780619">
          <w:marLeft w:val="640"/>
          <w:marRight w:val="0"/>
          <w:marTop w:val="0"/>
          <w:marBottom w:val="0"/>
          <w:divBdr>
            <w:top w:val="none" w:sz="0" w:space="0" w:color="auto"/>
            <w:left w:val="none" w:sz="0" w:space="0" w:color="auto"/>
            <w:bottom w:val="none" w:sz="0" w:space="0" w:color="auto"/>
            <w:right w:val="none" w:sz="0" w:space="0" w:color="auto"/>
          </w:divBdr>
        </w:div>
        <w:div w:id="656542373">
          <w:marLeft w:val="640"/>
          <w:marRight w:val="0"/>
          <w:marTop w:val="0"/>
          <w:marBottom w:val="0"/>
          <w:divBdr>
            <w:top w:val="none" w:sz="0" w:space="0" w:color="auto"/>
            <w:left w:val="none" w:sz="0" w:space="0" w:color="auto"/>
            <w:bottom w:val="none" w:sz="0" w:space="0" w:color="auto"/>
            <w:right w:val="none" w:sz="0" w:space="0" w:color="auto"/>
          </w:divBdr>
        </w:div>
        <w:div w:id="679697353">
          <w:marLeft w:val="640"/>
          <w:marRight w:val="0"/>
          <w:marTop w:val="0"/>
          <w:marBottom w:val="0"/>
          <w:divBdr>
            <w:top w:val="none" w:sz="0" w:space="0" w:color="auto"/>
            <w:left w:val="none" w:sz="0" w:space="0" w:color="auto"/>
            <w:bottom w:val="none" w:sz="0" w:space="0" w:color="auto"/>
            <w:right w:val="none" w:sz="0" w:space="0" w:color="auto"/>
          </w:divBdr>
        </w:div>
        <w:div w:id="753747868">
          <w:marLeft w:val="640"/>
          <w:marRight w:val="0"/>
          <w:marTop w:val="0"/>
          <w:marBottom w:val="0"/>
          <w:divBdr>
            <w:top w:val="none" w:sz="0" w:space="0" w:color="auto"/>
            <w:left w:val="none" w:sz="0" w:space="0" w:color="auto"/>
            <w:bottom w:val="none" w:sz="0" w:space="0" w:color="auto"/>
            <w:right w:val="none" w:sz="0" w:space="0" w:color="auto"/>
          </w:divBdr>
        </w:div>
        <w:div w:id="791481933">
          <w:marLeft w:val="640"/>
          <w:marRight w:val="0"/>
          <w:marTop w:val="0"/>
          <w:marBottom w:val="0"/>
          <w:divBdr>
            <w:top w:val="none" w:sz="0" w:space="0" w:color="auto"/>
            <w:left w:val="none" w:sz="0" w:space="0" w:color="auto"/>
            <w:bottom w:val="none" w:sz="0" w:space="0" w:color="auto"/>
            <w:right w:val="none" w:sz="0" w:space="0" w:color="auto"/>
          </w:divBdr>
        </w:div>
        <w:div w:id="823161299">
          <w:marLeft w:val="640"/>
          <w:marRight w:val="0"/>
          <w:marTop w:val="0"/>
          <w:marBottom w:val="0"/>
          <w:divBdr>
            <w:top w:val="none" w:sz="0" w:space="0" w:color="auto"/>
            <w:left w:val="none" w:sz="0" w:space="0" w:color="auto"/>
            <w:bottom w:val="none" w:sz="0" w:space="0" w:color="auto"/>
            <w:right w:val="none" w:sz="0" w:space="0" w:color="auto"/>
          </w:divBdr>
        </w:div>
        <w:div w:id="836920209">
          <w:marLeft w:val="640"/>
          <w:marRight w:val="0"/>
          <w:marTop w:val="0"/>
          <w:marBottom w:val="0"/>
          <w:divBdr>
            <w:top w:val="none" w:sz="0" w:space="0" w:color="auto"/>
            <w:left w:val="none" w:sz="0" w:space="0" w:color="auto"/>
            <w:bottom w:val="none" w:sz="0" w:space="0" w:color="auto"/>
            <w:right w:val="none" w:sz="0" w:space="0" w:color="auto"/>
          </w:divBdr>
        </w:div>
        <w:div w:id="852232764">
          <w:marLeft w:val="640"/>
          <w:marRight w:val="0"/>
          <w:marTop w:val="0"/>
          <w:marBottom w:val="0"/>
          <w:divBdr>
            <w:top w:val="none" w:sz="0" w:space="0" w:color="auto"/>
            <w:left w:val="none" w:sz="0" w:space="0" w:color="auto"/>
            <w:bottom w:val="none" w:sz="0" w:space="0" w:color="auto"/>
            <w:right w:val="none" w:sz="0" w:space="0" w:color="auto"/>
          </w:divBdr>
        </w:div>
        <w:div w:id="854491118">
          <w:marLeft w:val="640"/>
          <w:marRight w:val="0"/>
          <w:marTop w:val="0"/>
          <w:marBottom w:val="0"/>
          <w:divBdr>
            <w:top w:val="none" w:sz="0" w:space="0" w:color="auto"/>
            <w:left w:val="none" w:sz="0" w:space="0" w:color="auto"/>
            <w:bottom w:val="none" w:sz="0" w:space="0" w:color="auto"/>
            <w:right w:val="none" w:sz="0" w:space="0" w:color="auto"/>
          </w:divBdr>
        </w:div>
        <w:div w:id="859783444">
          <w:marLeft w:val="640"/>
          <w:marRight w:val="0"/>
          <w:marTop w:val="0"/>
          <w:marBottom w:val="0"/>
          <w:divBdr>
            <w:top w:val="none" w:sz="0" w:space="0" w:color="auto"/>
            <w:left w:val="none" w:sz="0" w:space="0" w:color="auto"/>
            <w:bottom w:val="none" w:sz="0" w:space="0" w:color="auto"/>
            <w:right w:val="none" w:sz="0" w:space="0" w:color="auto"/>
          </w:divBdr>
        </w:div>
        <w:div w:id="880481115">
          <w:marLeft w:val="640"/>
          <w:marRight w:val="0"/>
          <w:marTop w:val="0"/>
          <w:marBottom w:val="0"/>
          <w:divBdr>
            <w:top w:val="none" w:sz="0" w:space="0" w:color="auto"/>
            <w:left w:val="none" w:sz="0" w:space="0" w:color="auto"/>
            <w:bottom w:val="none" w:sz="0" w:space="0" w:color="auto"/>
            <w:right w:val="none" w:sz="0" w:space="0" w:color="auto"/>
          </w:divBdr>
        </w:div>
        <w:div w:id="895316079">
          <w:marLeft w:val="640"/>
          <w:marRight w:val="0"/>
          <w:marTop w:val="0"/>
          <w:marBottom w:val="0"/>
          <w:divBdr>
            <w:top w:val="none" w:sz="0" w:space="0" w:color="auto"/>
            <w:left w:val="none" w:sz="0" w:space="0" w:color="auto"/>
            <w:bottom w:val="none" w:sz="0" w:space="0" w:color="auto"/>
            <w:right w:val="none" w:sz="0" w:space="0" w:color="auto"/>
          </w:divBdr>
        </w:div>
        <w:div w:id="897595858">
          <w:marLeft w:val="640"/>
          <w:marRight w:val="0"/>
          <w:marTop w:val="0"/>
          <w:marBottom w:val="0"/>
          <w:divBdr>
            <w:top w:val="none" w:sz="0" w:space="0" w:color="auto"/>
            <w:left w:val="none" w:sz="0" w:space="0" w:color="auto"/>
            <w:bottom w:val="none" w:sz="0" w:space="0" w:color="auto"/>
            <w:right w:val="none" w:sz="0" w:space="0" w:color="auto"/>
          </w:divBdr>
        </w:div>
        <w:div w:id="967512702">
          <w:marLeft w:val="640"/>
          <w:marRight w:val="0"/>
          <w:marTop w:val="0"/>
          <w:marBottom w:val="0"/>
          <w:divBdr>
            <w:top w:val="none" w:sz="0" w:space="0" w:color="auto"/>
            <w:left w:val="none" w:sz="0" w:space="0" w:color="auto"/>
            <w:bottom w:val="none" w:sz="0" w:space="0" w:color="auto"/>
            <w:right w:val="none" w:sz="0" w:space="0" w:color="auto"/>
          </w:divBdr>
        </w:div>
        <w:div w:id="968127897">
          <w:marLeft w:val="640"/>
          <w:marRight w:val="0"/>
          <w:marTop w:val="0"/>
          <w:marBottom w:val="0"/>
          <w:divBdr>
            <w:top w:val="none" w:sz="0" w:space="0" w:color="auto"/>
            <w:left w:val="none" w:sz="0" w:space="0" w:color="auto"/>
            <w:bottom w:val="none" w:sz="0" w:space="0" w:color="auto"/>
            <w:right w:val="none" w:sz="0" w:space="0" w:color="auto"/>
          </w:divBdr>
        </w:div>
        <w:div w:id="969441061">
          <w:marLeft w:val="640"/>
          <w:marRight w:val="0"/>
          <w:marTop w:val="0"/>
          <w:marBottom w:val="0"/>
          <w:divBdr>
            <w:top w:val="none" w:sz="0" w:space="0" w:color="auto"/>
            <w:left w:val="none" w:sz="0" w:space="0" w:color="auto"/>
            <w:bottom w:val="none" w:sz="0" w:space="0" w:color="auto"/>
            <w:right w:val="none" w:sz="0" w:space="0" w:color="auto"/>
          </w:divBdr>
        </w:div>
        <w:div w:id="970549451">
          <w:marLeft w:val="640"/>
          <w:marRight w:val="0"/>
          <w:marTop w:val="0"/>
          <w:marBottom w:val="0"/>
          <w:divBdr>
            <w:top w:val="none" w:sz="0" w:space="0" w:color="auto"/>
            <w:left w:val="none" w:sz="0" w:space="0" w:color="auto"/>
            <w:bottom w:val="none" w:sz="0" w:space="0" w:color="auto"/>
            <w:right w:val="none" w:sz="0" w:space="0" w:color="auto"/>
          </w:divBdr>
        </w:div>
        <w:div w:id="990865652">
          <w:marLeft w:val="640"/>
          <w:marRight w:val="0"/>
          <w:marTop w:val="0"/>
          <w:marBottom w:val="0"/>
          <w:divBdr>
            <w:top w:val="none" w:sz="0" w:space="0" w:color="auto"/>
            <w:left w:val="none" w:sz="0" w:space="0" w:color="auto"/>
            <w:bottom w:val="none" w:sz="0" w:space="0" w:color="auto"/>
            <w:right w:val="none" w:sz="0" w:space="0" w:color="auto"/>
          </w:divBdr>
        </w:div>
        <w:div w:id="998389055">
          <w:marLeft w:val="640"/>
          <w:marRight w:val="0"/>
          <w:marTop w:val="0"/>
          <w:marBottom w:val="0"/>
          <w:divBdr>
            <w:top w:val="none" w:sz="0" w:space="0" w:color="auto"/>
            <w:left w:val="none" w:sz="0" w:space="0" w:color="auto"/>
            <w:bottom w:val="none" w:sz="0" w:space="0" w:color="auto"/>
            <w:right w:val="none" w:sz="0" w:space="0" w:color="auto"/>
          </w:divBdr>
        </w:div>
        <w:div w:id="1015495025">
          <w:marLeft w:val="640"/>
          <w:marRight w:val="0"/>
          <w:marTop w:val="0"/>
          <w:marBottom w:val="0"/>
          <w:divBdr>
            <w:top w:val="none" w:sz="0" w:space="0" w:color="auto"/>
            <w:left w:val="none" w:sz="0" w:space="0" w:color="auto"/>
            <w:bottom w:val="none" w:sz="0" w:space="0" w:color="auto"/>
            <w:right w:val="none" w:sz="0" w:space="0" w:color="auto"/>
          </w:divBdr>
        </w:div>
        <w:div w:id="1045568505">
          <w:marLeft w:val="640"/>
          <w:marRight w:val="0"/>
          <w:marTop w:val="0"/>
          <w:marBottom w:val="0"/>
          <w:divBdr>
            <w:top w:val="none" w:sz="0" w:space="0" w:color="auto"/>
            <w:left w:val="none" w:sz="0" w:space="0" w:color="auto"/>
            <w:bottom w:val="none" w:sz="0" w:space="0" w:color="auto"/>
            <w:right w:val="none" w:sz="0" w:space="0" w:color="auto"/>
          </w:divBdr>
        </w:div>
        <w:div w:id="1094476188">
          <w:marLeft w:val="640"/>
          <w:marRight w:val="0"/>
          <w:marTop w:val="0"/>
          <w:marBottom w:val="0"/>
          <w:divBdr>
            <w:top w:val="none" w:sz="0" w:space="0" w:color="auto"/>
            <w:left w:val="none" w:sz="0" w:space="0" w:color="auto"/>
            <w:bottom w:val="none" w:sz="0" w:space="0" w:color="auto"/>
            <w:right w:val="none" w:sz="0" w:space="0" w:color="auto"/>
          </w:divBdr>
        </w:div>
        <w:div w:id="1099523287">
          <w:marLeft w:val="640"/>
          <w:marRight w:val="0"/>
          <w:marTop w:val="0"/>
          <w:marBottom w:val="0"/>
          <w:divBdr>
            <w:top w:val="none" w:sz="0" w:space="0" w:color="auto"/>
            <w:left w:val="none" w:sz="0" w:space="0" w:color="auto"/>
            <w:bottom w:val="none" w:sz="0" w:space="0" w:color="auto"/>
            <w:right w:val="none" w:sz="0" w:space="0" w:color="auto"/>
          </w:divBdr>
        </w:div>
        <w:div w:id="1126897327">
          <w:marLeft w:val="640"/>
          <w:marRight w:val="0"/>
          <w:marTop w:val="0"/>
          <w:marBottom w:val="0"/>
          <w:divBdr>
            <w:top w:val="none" w:sz="0" w:space="0" w:color="auto"/>
            <w:left w:val="none" w:sz="0" w:space="0" w:color="auto"/>
            <w:bottom w:val="none" w:sz="0" w:space="0" w:color="auto"/>
            <w:right w:val="none" w:sz="0" w:space="0" w:color="auto"/>
          </w:divBdr>
        </w:div>
        <w:div w:id="1133715582">
          <w:marLeft w:val="640"/>
          <w:marRight w:val="0"/>
          <w:marTop w:val="0"/>
          <w:marBottom w:val="0"/>
          <w:divBdr>
            <w:top w:val="none" w:sz="0" w:space="0" w:color="auto"/>
            <w:left w:val="none" w:sz="0" w:space="0" w:color="auto"/>
            <w:bottom w:val="none" w:sz="0" w:space="0" w:color="auto"/>
            <w:right w:val="none" w:sz="0" w:space="0" w:color="auto"/>
          </w:divBdr>
        </w:div>
        <w:div w:id="1156721958">
          <w:marLeft w:val="640"/>
          <w:marRight w:val="0"/>
          <w:marTop w:val="0"/>
          <w:marBottom w:val="0"/>
          <w:divBdr>
            <w:top w:val="none" w:sz="0" w:space="0" w:color="auto"/>
            <w:left w:val="none" w:sz="0" w:space="0" w:color="auto"/>
            <w:bottom w:val="none" w:sz="0" w:space="0" w:color="auto"/>
            <w:right w:val="none" w:sz="0" w:space="0" w:color="auto"/>
          </w:divBdr>
        </w:div>
        <w:div w:id="1166703252">
          <w:marLeft w:val="640"/>
          <w:marRight w:val="0"/>
          <w:marTop w:val="0"/>
          <w:marBottom w:val="0"/>
          <w:divBdr>
            <w:top w:val="none" w:sz="0" w:space="0" w:color="auto"/>
            <w:left w:val="none" w:sz="0" w:space="0" w:color="auto"/>
            <w:bottom w:val="none" w:sz="0" w:space="0" w:color="auto"/>
            <w:right w:val="none" w:sz="0" w:space="0" w:color="auto"/>
          </w:divBdr>
        </w:div>
        <w:div w:id="1176572735">
          <w:marLeft w:val="640"/>
          <w:marRight w:val="0"/>
          <w:marTop w:val="0"/>
          <w:marBottom w:val="0"/>
          <w:divBdr>
            <w:top w:val="none" w:sz="0" w:space="0" w:color="auto"/>
            <w:left w:val="none" w:sz="0" w:space="0" w:color="auto"/>
            <w:bottom w:val="none" w:sz="0" w:space="0" w:color="auto"/>
            <w:right w:val="none" w:sz="0" w:space="0" w:color="auto"/>
          </w:divBdr>
        </w:div>
        <w:div w:id="1213543744">
          <w:marLeft w:val="640"/>
          <w:marRight w:val="0"/>
          <w:marTop w:val="0"/>
          <w:marBottom w:val="0"/>
          <w:divBdr>
            <w:top w:val="none" w:sz="0" w:space="0" w:color="auto"/>
            <w:left w:val="none" w:sz="0" w:space="0" w:color="auto"/>
            <w:bottom w:val="none" w:sz="0" w:space="0" w:color="auto"/>
            <w:right w:val="none" w:sz="0" w:space="0" w:color="auto"/>
          </w:divBdr>
        </w:div>
        <w:div w:id="1244798597">
          <w:marLeft w:val="640"/>
          <w:marRight w:val="0"/>
          <w:marTop w:val="0"/>
          <w:marBottom w:val="0"/>
          <w:divBdr>
            <w:top w:val="none" w:sz="0" w:space="0" w:color="auto"/>
            <w:left w:val="none" w:sz="0" w:space="0" w:color="auto"/>
            <w:bottom w:val="none" w:sz="0" w:space="0" w:color="auto"/>
            <w:right w:val="none" w:sz="0" w:space="0" w:color="auto"/>
          </w:divBdr>
        </w:div>
        <w:div w:id="1278680763">
          <w:marLeft w:val="640"/>
          <w:marRight w:val="0"/>
          <w:marTop w:val="0"/>
          <w:marBottom w:val="0"/>
          <w:divBdr>
            <w:top w:val="none" w:sz="0" w:space="0" w:color="auto"/>
            <w:left w:val="none" w:sz="0" w:space="0" w:color="auto"/>
            <w:bottom w:val="none" w:sz="0" w:space="0" w:color="auto"/>
            <w:right w:val="none" w:sz="0" w:space="0" w:color="auto"/>
          </w:divBdr>
        </w:div>
        <w:div w:id="1279141509">
          <w:marLeft w:val="640"/>
          <w:marRight w:val="0"/>
          <w:marTop w:val="0"/>
          <w:marBottom w:val="0"/>
          <w:divBdr>
            <w:top w:val="none" w:sz="0" w:space="0" w:color="auto"/>
            <w:left w:val="none" w:sz="0" w:space="0" w:color="auto"/>
            <w:bottom w:val="none" w:sz="0" w:space="0" w:color="auto"/>
            <w:right w:val="none" w:sz="0" w:space="0" w:color="auto"/>
          </w:divBdr>
        </w:div>
        <w:div w:id="1324552614">
          <w:marLeft w:val="640"/>
          <w:marRight w:val="0"/>
          <w:marTop w:val="0"/>
          <w:marBottom w:val="0"/>
          <w:divBdr>
            <w:top w:val="none" w:sz="0" w:space="0" w:color="auto"/>
            <w:left w:val="none" w:sz="0" w:space="0" w:color="auto"/>
            <w:bottom w:val="none" w:sz="0" w:space="0" w:color="auto"/>
            <w:right w:val="none" w:sz="0" w:space="0" w:color="auto"/>
          </w:divBdr>
        </w:div>
        <w:div w:id="1333071497">
          <w:marLeft w:val="640"/>
          <w:marRight w:val="0"/>
          <w:marTop w:val="0"/>
          <w:marBottom w:val="0"/>
          <w:divBdr>
            <w:top w:val="none" w:sz="0" w:space="0" w:color="auto"/>
            <w:left w:val="none" w:sz="0" w:space="0" w:color="auto"/>
            <w:bottom w:val="none" w:sz="0" w:space="0" w:color="auto"/>
            <w:right w:val="none" w:sz="0" w:space="0" w:color="auto"/>
          </w:divBdr>
        </w:div>
        <w:div w:id="1345520992">
          <w:marLeft w:val="640"/>
          <w:marRight w:val="0"/>
          <w:marTop w:val="0"/>
          <w:marBottom w:val="0"/>
          <w:divBdr>
            <w:top w:val="none" w:sz="0" w:space="0" w:color="auto"/>
            <w:left w:val="none" w:sz="0" w:space="0" w:color="auto"/>
            <w:bottom w:val="none" w:sz="0" w:space="0" w:color="auto"/>
            <w:right w:val="none" w:sz="0" w:space="0" w:color="auto"/>
          </w:divBdr>
        </w:div>
        <w:div w:id="1346396108">
          <w:marLeft w:val="640"/>
          <w:marRight w:val="0"/>
          <w:marTop w:val="0"/>
          <w:marBottom w:val="0"/>
          <w:divBdr>
            <w:top w:val="none" w:sz="0" w:space="0" w:color="auto"/>
            <w:left w:val="none" w:sz="0" w:space="0" w:color="auto"/>
            <w:bottom w:val="none" w:sz="0" w:space="0" w:color="auto"/>
            <w:right w:val="none" w:sz="0" w:space="0" w:color="auto"/>
          </w:divBdr>
        </w:div>
        <w:div w:id="1358239827">
          <w:marLeft w:val="640"/>
          <w:marRight w:val="0"/>
          <w:marTop w:val="0"/>
          <w:marBottom w:val="0"/>
          <w:divBdr>
            <w:top w:val="none" w:sz="0" w:space="0" w:color="auto"/>
            <w:left w:val="none" w:sz="0" w:space="0" w:color="auto"/>
            <w:bottom w:val="none" w:sz="0" w:space="0" w:color="auto"/>
            <w:right w:val="none" w:sz="0" w:space="0" w:color="auto"/>
          </w:divBdr>
        </w:div>
        <w:div w:id="1360353349">
          <w:marLeft w:val="640"/>
          <w:marRight w:val="0"/>
          <w:marTop w:val="0"/>
          <w:marBottom w:val="0"/>
          <w:divBdr>
            <w:top w:val="none" w:sz="0" w:space="0" w:color="auto"/>
            <w:left w:val="none" w:sz="0" w:space="0" w:color="auto"/>
            <w:bottom w:val="none" w:sz="0" w:space="0" w:color="auto"/>
            <w:right w:val="none" w:sz="0" w:space="0" w:color="auto"/>
          </w:divBdr>
        </w:div>
        <w:div w:id="1419594965">
          <w:marLeft w:val="640"/>
          <w:marRight w:val="0"/>
          <w:marTop w:val="0"/>
          <w:marBottom w:val="0"/>
          <w:divBdr>
            <w:top w:val="none" w:sz="0" w:space="0" w:color="auto"/>
            <w:left w:val="none" w:sz="0" w:space="0" w:color="auto"/>
            <w:bottom w:val="none" w:sz="0" w:space="0" w:color="auto"/>
            <w:right w:val="none" w:sz="0" w:space="0" w:color="auto"/>
          </w:divBdr>
        </w:div>
        <w:div w:id="1438208348">
          <w:marLeft w:val="640"/>
          <w:marRight w:val="0"/>
          <w:marTop w:val="0"/>
          <w:marBottom w:val="0"/>
          <w:divBdr>
            <w:top w:val="none" w:sz="0" w:space="0" w:color="auto"/>
            <w:left w:val="none" w:sz="0" w:space="0" w:color="auto"/>
            <w:bottom w:val="none" w:sz="0" w:space="0" w:color="auto"/>
            <w:right w:val="none" w:sz="0" w:space="0" w:color="auto"/>
          </w:divBdr>
        </w:div>
        <w:div w:id="1468283681">
          <w:marLeft w:val="640"/>
          <w:marRight w:val="0"/>
          <w:marTop w:val="0"/>
          <w:marBottom w:val="0"/>
          <w:divBdr>
            <w:top w:val="none" w:sz="0" w:space="0" w:color="auto"/>
            <w:left w:val="none" w:sz="0" w:space="0" w:color="auto"/>
            <w:bottom w:val="none" w:sz="0" w:space="0" w:color="auto"/>
            <w:right w:val="none" w:sz="0" w:space="0" w:color="auto"/>
          </w:divBdr>
        </w:div>
        <w:div w:id="1477140204">
          <w:marLeft w:val="640"/>
          <w:marRight w:val="0"/>
          <w:marTop w:val="0"/>
          <w:marBottom w:val="0"/>
          <w:divBdr>
            <w:top w:val="none" w:sz="0" w:space="0" w:color="auto"/>
            <w:left w:val="none" w:sz="0" w:space="0" w:color="auto"/>
            <w:bottom w:val="none" w:sz="0" w:space="0" w:color="auto"/>
            <w:right w:val="none" w:sz="0" w:space="0" w:color="auto"/>
          </w:divBdr>
        </w:div>
        <w:div w:id="1487278790">
          <w:marLeft w:val="640"/>
          <w:marRight w:val="0"/>
          <w:marTop w:val="0"/>
          <w:marBottom w:val="0"/>
          <w:divBdr>
            <w:top w:val="none" w:sz="0" w:space="0" w:color="auto"/>
            <w:left w:val="none" w:sz="0" w:space="0" w:color="auto"/>
            <w:bottom w:val="none" w:sz="0" w:space="0" w:color="auto"/>
            <w:right w:val="none" w:sz="0" w:space="0" w:color="auto"/>
          </w:divBdr>
        </w:div>
        <w:div w:id="1542017235">
          <w:marLeft w:val="640"/>
          <w:marRight w:val="0"/>
          <w:marTop w:val="0"/>
          <w:marBottom w:val="0"/>
          <w:divBdr>
            <w:top w:val="none" w:sz="0" w:space="0" w:color="auto"/>
            <w:left w:val="none" w:sz="0" w:space="0" w:color="auto"/>
            <w:bottom w:val="none" w:sz="0" w:space="0" w:color="auto"/>
            <w:right w:val="none" w:sz="0" w:space="0" w:color="auto"/>
          </w:divBdr>
        </w:div>
        <w:div w:id="1551918888">
          <w:marLeft w:val="640"/>
          <w:marRight w:val="0"/>
          <w:marTop w:val="0"/>
          <w:marBottom w:val="0"/>
          <w:divBdr>
            <w:top w:val="none" w:sz="0" w:space="0" w:color="auto"/>
            <w:left w:val="none" w:sz="0" w:space="0" w:color="auto"/>
            <w:bottom w:val="none" w:sz="0" w:space="0" w:color="auto"/>
            <w:right w:val="none" w:sz="0" w:space="0" w:color="auto"/>
          </w:divBdr>
        </w:div>
        <w:div w:id="1609508417">
          <w:marLeft w:val="640"/>
          <w:marRight w:val="0"/>
          <w:marTop w:val="0"/>
          <w:marBottom w:val="0"/>
          <w:divBdr>
            <w:top w:val="none" w:sz="0" w:space="0" w:color="auto"/>
            <w:left w:val="none" w:sz="0" w:space="0" w:color="auto"/>
            <w:bottom w:val="none" w:sz="0" w:space="0" w:color="auto"/>
            <w:right w:val="none" w:sz="0" w:space="0" w:color="auto"/>
          </w:divBdr>
        </w:div>
        <w:div w:id="1616448661">
          <w:marLeft w:val="640"/>
          <w:marRight w:val="0"/>
          <w:marTop w:val="0"/>
          <w:marBottom w:val="0"/>
          <w:divBdr>
            <w:top w:val="none" w:sz="0" w:space="0" w:color="auto"/>
            <w:left w:val="none" w:sz="0" w:space="0" w:color="auto"/>
            <w:bottom w:val="none" w:sz="0" w:space="0" w:color="auto"/>
            <w:right w:val="none" w:sz="0" w:space="0" w:color="auto"/>
          </w:divBdr>
        </w:div>
        <w:div w:id="1632907138">
          <w:marLeft w:val="640"/>
          <w:marRight w:val="0"/>
          <w:marTop w:val="0"/>
          <w:marBottom w:val="0"/>
          <w:divBdr>
            <w:top w:val="none" w:sz="0" w:space="0" w:color="auto"/>
            <w:left w:val="none" w:sz="0" w:space="0" w:color="auto"/>
            <w:bottom w:val="none" w:sz="0" w:space="0" w:color="auto"/>
            <w:right w:val="none" w:sz="0" w:space="0" w:color="auto"/>
          </w:divBdr>
        </w:div>
        <w:div w:id="1644702231">
          <w:marLeft w:val="640"/>
          <w:marRight w:val="0"/>
          <w:marTop w:val="0"/>
          <w:marBottom w:val="0"/>
          <w:divBdr>
            <w:top w:val="none" w:sz="0" w:space="0" w:color="auto"/>
            <w:left w:val="none" w:sz="0" w:space="0" w:color="auto"/>
            <w:bottom w:val="none" w:sz="0" w:space="0" w:color="auto"/>
            <w:right w:val="none" w:sz="0" w:space="0" w:color="auto"/>
          </w:divBdr>
        </w:div>
        <w:div w:id="1749689805">
          <w:marLeft w:val="640"/>
          <w:marRight w:val="0"/>
          <w:marTop w:val="0"/>
          <w:marBottom w:val="0"/>
          <w:divBdr>
            <w:top w:val="none" w:sz="0" w:space="0" w:color="auto"/>
            <w:left w:val="none" w:sz="0" w:space="0" w:color="auto"/>
            <w:bottom w:val="none" w:sz="0" w:space="0" w:color="auto"/>
            <w:right w:val="none" w:sz="0" w:space="0" w:color="auto"/>
          </w:divBdr>
        </w:div>
        <w:div w:id="1769303299">
          <w:marLeft w:val="640"/>
          <w:marRight w:val="0"/>
          <w:marTop w:val="0"/>
          <w:marBottom w:val="0"/>
          <w:divBdr>
            <w:top w:val="none" w:sz="0" w:space="0" w:color="auto"/>
            <w:left w:val="none" w:sz="0" w:space="0" w:color="auto"/>
            <w:bottom w:val="none" w:sz="0" w:space="0" w:color="auto"/>
            <w:right w:val="none" w:sz="0" w:space="0" w:color="auto"/>
          </w:divBdr>
        </w:div>
        <w:div w:id="1769501736">
          <w:marLeft w:val="640"/>
          <w:marRight w:val="0"/>
          <w:marTop w:val="0"/>
          <w:marBottom w:val="0"/>
          <w:divBdr>
            <w:top w:val="none" w:sz="0" w:space="0" w:color="auto"/>
            <w:left w:val="none" w:sz="0" w:space="0" w:color="auto"/>
            <w:bottom w:val="none" w:sz="0" w:space="0" w:color="auto"/>
            <w:right w:val="none" w:sz="0" w:space="0" w:color="auto"/>
          </w:divBdr>
        </w:div>
        <w:div w:id="1800687344">
          <w:marLeft w:val="640"/>
          <w:marRight w:val="0"/>
          <w:marTop w:val="0"/>
          <w:marBottom w:val="0"/>
          <w:divBdr>
            <w:top w:val="none" w:sz="0" w:space="0" w:color="auto"/>
            <w:left w:val="none" w:sz="0" w:space="0" w:color="auto"/>
            <w:bottom w:val="none" w:sz="0" w:space="0" w:color="auto"/>
            <w:right w:val="none" w:sz="0" w:space="0" w:color="auto"/>
          </w:divBdr>
        </w:div>
        <w:div w:id="1834370299">
          <w:marLeft w:val="640"/>
          <w:marRight w:val="0"/>
          <w:marTop w:val="0"/>
          <w:marBottom w:val="0"/>
          <w:divBdr>
            <w:top w:val="none" w:sz="0" w:space="0" w:color="auto"/>
            <w:left w:val="none" w:sz="0" w:space="0" w:color="auto"/>
            <w:bottom w:val="none" w:sz="0" w:space="0" w:color="auto"/>
            <w:right w:val="none" w:sz="0" w:space="0" w:color="auto"/>
          </w:divBdr>
        </w:div>
        <w:div w:id="1922988805">
          <w:marLeft w:val="640"/>
          <w:marRight w:val="0"/>
          <w:marTop w:val="0"/>
          <w:marBottom w:val="0"/>
          <w:divBdr>
            <w:top w:val="none" w:sz="0" w:space="0" w:color="auto"/>
            <w:left w:val="none" w:sz="0" w:space="0" w:color="auto"/>
            <w:bottom w:val="none" w:sz="0" w:space="0" w:color="auto"/>
            <w:right w:val="none" w:sz="0" w:space="0" w:color="auto"/>
          </w:divBdr>
        </w:div>
        <w:div w:id="1952391717">
          <w:marLeft w:val="640"/>
          <w:marRight w:val="0"/>
          <w:marTop w:val="0"/>
          <w:marBottom w:val="0"/>
          <w:divBdr>
            <w:top w:val="none" w:sz="0" w:space="0" w:color="auto"/>
            <w:left w:val="none" w:sz="0" w:space="0" w:color="auto"/>
            <w:bottom w:val="none" w:sz="0" w:space="0" w:color="auto"/>
            <w:right w:val="none" w:sz="0" w:space="0" w:color="auto"/>
          </w:divBdr>
        </w:div>
        <w:div w:id="1974017038">
          <w:marLeft w:val="640"/>
          <w:marRight w:val="0"/>
          <w:marTop w:val="0"/>
          <w:marBottom w:val="0"/>
          <w:divBdr>
            <w:top w:val="none" w:sz="0" w:space="0" w:color="auto"/>
            <w:left w:val="none" w:sz="0" w:space="0" w:color="auto"/>
            <w:bottom w:val="none" w:sz="0" w:space="0" w:color="auto"/>
            <w:right w:val="none" w:sz="0" w:space="0" w:color="auto"/>
          </w:divBdr>
        </w:div>
        <w:div w:id="1987389655">
          <w:marLeft w:val="640"/>
          <w:marRight w:val="0"/>
          <w:marTop w:val="0"/>
          <w:marBottom w:val="0"/>
          <w:divBdr>
            <w:top w:val="none" w:sz="0" w:space="0" w:color="auto"/>
            <w:left w:val="none" w:sz="0" w:space="0" w:color="auto"/>
            <w:bottom w:val="none" w:sz="0" w:space="0" w:color="auto"/>
            <w:right w:val="none" w:sz="0" w:space="0" w:color="auto"/>
          </w:divBdr>
        </w:div>
        <w:div w:id="1999532435">
          <w:marLeft w:val="640"/>
          <w:marRight w:val="0"/>
          <w:marTop w:val="0"/>
          <w:marBottom w:val="0"/>
          <w:divBdr>
            <w:top w:val="none" w:sz="0" w:space="0" w:color="auto"/>
            <w:left w:val="none" w:sz="0" w:space="0" w:color="auto"/>
            <w:bottom w:val="none" w:sz="0" w:space="0" w:color="auto"/>
            <w:right w:val="none" w:sz="0" w:space="0" w:color="auto"/>
          </w:divBdr>
        </w:div>
        <w:div w:id="2015179563">
          <w:marLeft w:val="640"/>
          <w:marRight w:val="0"/>
          <w:marTop w:val="0"/>
          <w:marBottom w:val="0"/>
          <w:divBdr>
            <w:top w:val="none" w:sz="0" w:space="0" w:color="auto"/>
            <w:left w:val="none" w:sz="0" w:space="0" w:color="auto"/>
            <w:bottom w:val="none" w:sz="0" w:space="0" w:color="auto"/>
            <w:right w:val="none" w:sz="0" w:space="0" w:color="auto"/>
          </w:divBdr>
        </w:div>
        <w:div w:id="2048943634">
          <w:marLeft w:val="640"/>
          <w:marRight w:val="0"/>
          <w:marTop w:val="0"/>
          <w:marBottom w:val="0"/>
          <w:divBdr>
            <w:top w:val="none" w:sz="0" w:space="0" w:color="auto"/>
            <w:left w:val="none" w:sz="0" w:space="0" w:color="auto"/>
            <w:bottom w:val="none" w:sz="0" w:space="0" w:color="auto"/>
            <w:right w:val="none" w:sz="0" w:space="0" w:color="auto"/>
          </w:divBdr>
        </w:div>
        <w:div w:id="2081125306">
          <w:marLeft w:val="640"/>
          <w:marRight w:val="0"/>
          <w:marTop w:val="0"/>
          <w:marBottom w:val="0"/>
          <w:divBdr>
            <w:top w:val="none" w:sz="0" w:space="0" w:color="auto"/>
            <w:left w:val="none" w:sz="0" w:space="0" w:color="auto"/>
            <w:bottom w:val="none" w:sz="0" w:space="0" w:color="auto"/>
            <w:right w:val="none" w:sz="0" w:space="0" w:color="auto"/>
          </w:divBdr>
        </w:div>
        <w:div w:id="2104452015">
          <w:marLeft w:val="640"/>
          <w:marRight w:val="0"/>
          <w:marTop w:val="0"/>
          <w:marBottom w:val="0"/>
          <w:divBdr>
            <w:top w:val="none" w:sz="0" w:space="0" w:color="auto"/>
            <w:left w:val="none" w:sz="0" w:space="0" w:color="auto"/>
            <w:bottom w:val="none" w:sz="0" w:space="0" w:color="auto"/>
            <w:right w:val="none" w:sz="0" w:space="0" w:color="auto"/>
          </w:divBdr>
        </w:div>
        <w:div w:id="2115705034">
          <w:marLeft w:val="640"/>
          <w:marRight w:val="0"/>
          <w:marTop w:val="0"/>
          <w:marBottom w:val="0"/>
          <w:divBdr>
            <w:top w:val="none" w:sz="0" w:space="0" w:color="auto"/>
            <w:left w:val="none" w:sz="0" w:space="0" w:color="auto"/>
            <w:bottom w:val="none" w:sz="0" w:space="0" w:color="auto"/>
            <w:right w:val="none" w:sz="0" w:space="0" w:color="auto"/>
          </w:divBdr>
        </w:div>
        <w:div w:id="2133983760">
          <w:marLeft w:val="640"/>
          <w:marRight w:val="0"/>
          <w:marTop w:val="0"/>
          <w:marBottom w:val="0"/>
          <w:divBdr>
            <w:top w:val="none" w:sz="0" w:space="0" w:color="auto"/>
            <w:left w:val="none" w:sz="0" w:space="0" w:color="auto"/>
            <w:bottom w:val="none" w:sz="0" w:space="0" w:color="auto"/>
            <w:right w:val="none" w:sz="0" w:space="0" w:color="auto"/>
          </w:divBdr>
        </w:div>
      </w:divsChild>
    </w:div>
    <w:div w:id="970945189">
      <w:bodyDiv w:val="1"/>
      <w:marLeft w:val="0"/>
      <w:marRight w:val="0"/>
      <w:marTop w:val="0"/>
      <w:marBottom w:val="0"/>
      <w:divBdr>
        <w:top w:val="none" w:sz="0" w:space="0" w:color="auto"/>
        <w:left w:val="none" w:sz="0" w:space="0" w:color="auto"/>
        <w:bottom w:val="none" w:sz="0" w:space="0" w:color="auto"/>
        <w:right w:val="none" w:sz="0" w:space="0" w:color="auto"/>
      </w:divBdr>
      <w:divsChild>
        <w:div w:id="3015433">
          <w:marLeft w:val="640"/>
          <w:marRight w:val="0"/>
          <w:marTop w:val="0"/>
          <w:marBottom w:val="0"/>
          <w:divBdr>
            <w:top w:val="none" w:sz="0" w:space="0" w:color="auto"/>
            <w:left w:val="none" w:sz="0" w:space="0" w:color="auto"/>
            <w:bottom w:val="none" w:sz="0" w:space="0" w:color="auto"/>
            <w:right w:val="none" w:sz="0" w:space="0" w:color="auto"/>
          </w:divBdr>
        </w:div>
        <w:div w:id="41171962">
          <w:marLeft w:val="640"/>
          <w:marRight w:val="0"/>
          <w:marTop w:val="0"/>
          <w:marBottom w:val="0"/>
          <w:divBdr>
            <w:top w:val="none" w:sz="0" w:space="0" w:color="auto"/>
            <w:left w:val="none" w:sz="0" w:space="0" w:color="auto"/>
            <w:bottom w:val="none" w:sz="0" w:space="0" w:color="auto"/>
            <w:right w:val="none" w:sz="0" w:space="0" w:color="auto"/>
          </w:divBdr>
        </w:div>
        <w:div w:id="50082046">
          <w:marLeft w:val="640"/>
          <w:marRight w:val="0"/>
          <w:marTop w:val="0"/>
          <w:marBottom w:val="0"/>
          <w:divBdr>
            <w:top w:val="none" w:sz="0" w:space="0" w:color="auto"/>
            <w:left w:val="none" w:sz="0" w:space="0" w:color="auto"/>
            <w:bottom w:val="none" w:sz="0" w:space="0" w:color="auto"/>
            <w:right w:val="none" w:sz="0" w:space="0" w:color="auto"/>
          </w:divBdr>
        </w:div>
        <w:div w:id="94257336">
          <w:marLeft w:val="640"/>
          <w:marRight w:val="0"/>
          <w:marTop w:val="0"/>
          <w:marBottom w:val="0"/>
          <w:divBdr>
            <w:top w:val="none" w:sz="0" w:space="0" w:color="auto"/>
            <w:left w:val="none" w:sz="0" w:space="0" w:color="auto"/>
            <w:bottom w:val="none" w:sz="0" w:space="0" w:color="auto"/>
            <w:right w:val="none" w:sz="0" w:space="0" w:color="auto"/>
          </w:divBdr>
        </w:div>
        <w:div w:id="144321111">
          <w:marLeft w:val="640"/>
          <w:marRight w:val="0"/>
          <w:marTop w:val="0"/>
          <w:marBottom w:val="0"/>
          <w:divBdr>
            <w:top w:val="none" w:sz="0" w:space="0" w:color="auto"/>
            <w:left w:val="none" w:sz="0" w:space="0" w:color="auto"/>
            <w:bottom w:val="none" w:sz="0" w:space="0" w:color="auto"/>
            <w:right w:val="none" w:sz="0" w:space="0" w:color="auto"/>
          </w:divBdr>
        </w:div>
        <w:div w:id="170606112">
          <w:marLeft w:val="640"/>
          <w:marRight w:val="0"/>
          <w:marTop w:val="0"/>
          <w:marBottom w:val="0"/>
          <w:divBdr>
            <w:top w:val="none" w:sz="0" w:space="0" w:color="auto"/>
            <w:left w:val="none" w:sz="0" w:space="0" w:color="auto"/>
            <w:bottom w:val="none" w:sz="0" w:space="0" w:color="auto"/>
            <w:right w:val="none" w:sz="0" w:space="0" w:color="auto"/>
          </w:divBdr>
        </w:div>
        <w:div w:id="264192233">
          <w:marLeft w:val="640"/>
          <w:marRight w:val="0"/>
          <w:marTop w:val="0"/>
          <w:marBottom w:val="0"/>
          <w:divBdr>
            <w:top w:val="none" w:sz="0" w:space="0" w:color="auto"/>
            <w:left w:val="none" w:sz="0" w:space="0" w:color="auto"/>
            <w:bottom w:val="none" w:sz="0" w:space="0" w:color="auto"/>
            <w:right w:val="none" w:sz="0" w:space="0" w:color="auto"/>
          </w:divBdr>
        </w:div>
        <w:div w:id="329721833">
          <w:marLeft w:val="640"/>
          <w:marRight w:val="0"/>
          <w:marTop w:val="0"/>
          <w:marBottom w:val="0"/>
          <w:divBdr>
            <w:top w:val="none" w:sz="0" w:space="0" w:color="auto"/>
            <w:left w:val="none" w:sz="0" w:space="0" w:color="auto"/>
            <w:bottom w:val="none" w:sz="0" w:space="0" w:color="auto"/>
            <w:right w:val="none" w:sz="0" w:space="0" w:color="auto"/>
          </w:divBdr>
        </w:div>
        <w:div w:id="357631024">
          <w:marLeft w:val="640"/>
          <w:marRight w:val="0"/>
          <w:marTop w:val="0"/>
          <w:marBottom w:val="0"/>
          <w:divBdr>
            <w:top w:val="none" w:sz="0" w:space="0" w:color="auto"/>
            <w:left w:val="none" w:sz="0" w:space="0" w:color="auto"/>
            <w:bottom w:val="none" w:sz="0" w:space="0" w:color="auto"/>
            <w:right w:val="none" w:sz="0" w:space="0" w:color="auto"/>
          </w:divBdr>
        </w:div>
        <w:div w:id="374472860">
          <w:marLeft w:val="640"/>
          <w:marRight w:val="0"/>
          <w:marTop w:val="0"/>
          <w:marBottom w:val="0"/>
          <w:divBdr>
            <w:top w:val="none" w:sz="0" w:space="0" w:color="auto"/>
            <w:left w:val="none" w:sz="0" w:space="0" w:color="auto"/>
            <w:bottom w:val="none" w:sz="0" w:space="0" w:color="auto"/>
            <w:right w:val="none" w:sz="0" w:space="0" w:color="auto"/>
          </w:divBdr>
        </w:div>
        <w:div w:id="405957391">
          <w:marLeft w:val="640"/>
          <w:marRight w:val="0"/>
          <w:marTop w:val="0"/>
          <w:marBottom w:val="0"/>
          <w:divBdr>
            <w:top w:val="none" w:sz="0" w:space="0" w:color="auto"/>
            <w:left w:val="none" w:sz="0" w:space="0" w:color="auto"/>
            <w:bottom w:val="none" w:sz="0" w:space="0" w:color="auto"/>
            <w:right w:val="none" w:sz="0" w:space="0" w:color="auto"/>
          </w:divBdr>
        </w:div>
        <w:div w:id="436221125">
          <w:marLeft w:val="640"/>
          <w:marRight w:val="0"/>
          <w:marTop w:val="0"/>
          <w:marBottom w:val="0"/>
          <w:divBdr>
            <w:top w:val="none" w:sz="0" w:space="0" w:color="auto"/>
            <w:left w:val="none" w:sz="0" w:space="0" w:color="auto"/>
            <w:bottom w:val="none" w:sz="0" w:space="0" w:color="auto"/>
            <w:right w:val="none" w:sz="0" w:space="0" w:color="auto"/>
          </w:divBdr>
        </w:div>
        <w:div w:id="457455989">
          <w:marLeft w:val="640"/>
          <w:marRight w:val="0"/>
          <w:marTop w:val="0"/>
          <w:marBottom w:val="0"/>
          <w:divBdr>
            <w:top w:val="none" w:sz="0" w:space="0" w:color="auto"/>
            <w:left w:val="none" w:sz="0" w:space="0" w:color="auto"/>
            <w:bottom w:val="none" w:sz="0" w:space="0" w:color="auto"/>
            <w:right w:val="none" w:sz="0" w:space="0" w:color="auto"/>
          </w:divBdr>
        </w:div>
        <w:div w:id="463356658">
          <w:marLeft w:val="640"/>
          <w:marRight w:val="0"/>
          <w:marTop w:val="0"/>
          <w:marBottom w:val="0"/>
          <w:divBdr>
            <w:top w:val="none" w:sz="0" w:space="0" w:color="auto"/>
            <w:left w:val="none" w:sz="0" w:space="0" w:color="auto"/>
            <w:bottom w:val="none" w:sz="0" w:space="0" w:color="auto"/>
            <w:right w:val="none" w:sz="0" w:space="0" w:color="auto"/>
          </w:divBdr>
        </w:div>
        <w:div w:id="473909330">
          <w:marLeft w:val="640"/>
          <w:marRight w:val="0"/>
          <w:marTop w:val="0"/>
          <w:marBottom w:val="0"/>
          <w:divBdr>
            <w:top w:val="none" w:sz="0" w:space="0" w:color="auto"/>
            <w:left w:val="none" w:sz="0" w:space="0" w:color="auto"/>
            <w:bottom w:val="none" w:sz="0" w:space="0" w:color="auto"/>
            <w:right w:val="none" w:sz="0" w:space="0" w:color="auto"/>
          </w:divBdr>
        </w:div>
        <w:div w:id="483012970">
          <w:marLeft w:val="640"/>
          <w:marRight w:val="0"/>
          <w:marTop w:val="0"/>
          <w:marBottom w:val="0"/>
          <w:divBdr>
            <w:top w:val="none" w:sz="0" w:space="0" w:color="auto"/>
            <w:left w:val="none" w:sz="0" w:space="0" w:color="auto"/>
            <w:bottom w:val="none" w:sz="0" w:space="0" w:color="auto"/>
            <w:right w:val="none" w:sz="0" w:space="0" w:color="auto"/>
          </w:divBdr>
        </w:div>
        <w:div w:id="486166581">
          <w:marLeft w:val="640"/>
          <w:marRight w:val="0"/>
          <w:marTop w:val="0"/>
          <w:marBottom w:val="0"/>
          <w:divBdr>
            <w:top w:val="none" w:sz="0" w:space="0" w:color="auto"/>
            <w:left w:val="none" w:sz="0" w:space="0" w:color="auto"/>
            <w:bottom w:val="none" w:sz="0" w:space="0" w:color="auto"/>
            <w:right w:val="none" w:sz="0" w:space="0" w:color="auto"/>
          </w:divBdr>
        </w:div>
        <w:div w:id="505285112">
          <w:marLeft w:val="640"/>
          <w:marRight w:val="0"/>
          <w:marTop w:val="0"/>
          <w:marBottom w:val="0"/>
          <w:divBdr>
            <w:top w:val="none" w:sz="0" w:space="0" w:color="auto"/>
            <w:left w:val="none" w:sz="0" w:space="0" w:color="auto"/>
            <w:bottom w:val="none" w:sz="0" w:space="0" w:color="auto"/>
            <w:right w:val="none" w:sz="0" w:space="0" w:color="auto"/>
          </w:divBdr>
        </w:div>
        <w:div w:id="512647959">
          <w:marLeft w:val="640"/>
          <w:marRight w:val="0"/>
          <w:marTop w:val="0"/>
          <w:marBottom w:val="0"/>
          <w:divBdr>
            <w:top w:val="none" w:sz="0" w:space="0" w:color="auto"/>
            <w:left w:val="none" w:sz="0" w:space="0" w:color="auto"/>
            <w:bottom w:val="none" w:sz="0" w:space="0" w:color="auto"/>
            <w:right w:val="none" w:sz="0" w:space="0" w:color="auto"/>
          </w:divBdr>
        </w:div>
        <w:div w:id="582109067">
          <w:marLeft w:val="640"/>
          <w:marRight w:val="0"/>
          <w:marTop w:val="0"/>
          <w:marBottom w:val="0"/>
          <w:divBdr>
            <w:top w:val="none" w:sz="0" w:space="0" w:color="auto"/>
            <w:left w:val="none" w:sz="0" w:space="0" w:color="auto"/>
            <w:bottom w:val="none" w:sz="0" w:space="0" w:color="auto"/>
            <w:right w:val="none" w:sz="0" w:space="0" w:color="auto"/>
          </w:divBdr>
        </w:div>
        <w:div w:id="611207164">
          <w:marLeft w:val="640"/>
          <w:marRight w:val="0"/>
          <w:marTop w:val="0"/>
          <w:marBottom w:val="0"/>
          <w:divBdr>
            <w:top w:val="none" w:sz="0" w:space="0" w:color="auto"/>
            <w:left w:val="none" w:sz="0" w:space="0" w:color="auto"/>
            <w:bottom w:val="none" w:sz="0" w:space="0" w:color="auto"/>
            <w:right w:val="none" w:sz="0" w:space="0" w:color="auto"/>
          </w:divBdr>
        </w:div>
        <w:div w:id="612395289">
          <w:marLeft w:val="640"/>
          <w:marRight w:val="0"/>
          <w:marTop w:val="0"/>
          <w:marBottom w:val="0"/>
          <w:divBdr>
            <w:top w:val="none" w:sz="0" w:space="0" w:color="auto"/>
            <w:left w:val="none" w:sz="0" w:space="0" w:color="auto"/>
            <w:bottom w:val="none" w:sz="0" w:space="0" w:color="auto"/>
            <w:right w:val="none" w:sz="0" w:space="0" w:color="auto"/>
          </w:divBdr>
        </w:div>
        <w:div w:id="659312441">
          <w:marLeft w:val="640"/>
          <w:marRight w:val="0"/>
          <w:marTop w:val="0"/>
          <w:marBottom w:val="0"/>
          <w:divBdr>
            <w:top w:val="none" w:sz="0" w:space="0" w:color="auto"/>
            <w:left w:val="none" w:sz="0" w:space="0" w:color="auto"/>
            <w:bottom w:val="none" w:sz="0" w:space="0" w:color="auto"/>
            <w:right w:val="none" w:sz="0" w:space="0" w:color="auto"/>
          </w:divBdr>
        </w:div>
        <w:div w:id="717706845">
          <w:marLeft w:val="640"/>
          <w:marRight w:val="0"/>
          <w:marTop w:val="0"/>
          <w:marBottom w:val="0"/>
          <w:divBdr>
            <w:top w:val="none" w:sz="0" w:space="0" w:color="auto"/>
            <w:left w:val="none" w:sz="0" w:space="0" w:color="auto"/>
            <w:bottom w:val="none" w:sz="0" w:space="0" w:color="auto"/>
            <w:right w:val="none" w:sz="0" w:space="0" w:color="auto"/>
          </w:divBdr>
        </w:div>
        <w:div w:id="745079540">
          <w:marLeft w:val="640"/>
          <w:marRight w:val="0"/>
          <w:marTop w:val="0"/>
          <w:marBottom w:val="0"/>
          <w:divBdr>
            <w:top w:val="none" w:sz="0" w:space="0" w:color="auto"/>
            <w:left w:val="none" w:sz="0" w:space="0" w:color="auto"/>
            <w:bottom w:val="none" w:sz="0" w:space="0" w:color="auto"/>
            <w:right w:val="none" w:sz="0" w:space="0" w:color="auto"/>
          </w:divBdr>
        </w:div>
        <w:div w:id="749162022">
          <w:marLeft w:val="640"/>
          <w:marRight w:val="0"/>
          <w:marTop w:val="0"/>
          <w:marBottom w:val="0"/>
          <w:divBdr>
            <w:top w:val="none" w:sz="0" w:space="0" w:color="auto"/>
            <w:left w:val="none" w:sz="0" w:space="0" w:color="auto"/>
            <w:bottom w:val="none" w:sz="0" w:space="0" w:color="auto"/>
            <w:right w:val="none" w:sz="0" w:space="0" w:color="auto"/>
          </w:divBdr>
        </w:div>
        <w:div w:id="749621680">
          <w:marLeft w:val="640"/>
          <w:marRight w:val="0"/>
          <w:marTop w:val="0"/>
          <w:marBottom w:val="0"/>
          <w:divBdr>
            <w:top w:val="none" w:sz="0" w:space="0" w:color="auto"/>
            <w:left w:val="none" w:sz="0" w:space="0" w:color="auto"/>
            <w:bottom w:val="none" w:sz="0" w:space="0" w:color="auto"/>
            <w:right w:val="none" w:sz="0" w:space="0" w:color="auto"/>
          </w:divBdr>
        </w:div>
        <w:div w:id="768280554">
          <w:marLeft w:val="640"/>
          <w:marRight w:val="0"/>
          <w:marTop w:val="0"/>
          <w:marBottom w:val="0"/>
          <w:divBdr>
            <w:top w:val="none" w:sz="0" w:space="0" w:color="auto"/>
            <w:left w:val="none" w:sz="0" w:space="0" w:color="auto"/>
            <w:bottom w:val="none" w:sz="0" w:space="0" w:color="auto"/>
            <w:right w:val="none" w:sz="0" w:space="0" w:color="auto"/>
          </w:divBdr>
        </w:div>
        <w:div w:id="898200673">
          <w:marLeft w:val="640"/>
          <w:marRight w:val="0"/>
          <w:marTop w:val="0"/>
          <w:marBottom w:val="0"/>
          <w:divBdr>
            <w:top w:val="none" w:sz="0" w:space="0" w:color="auto"/>
            <w:left w:val="none" w:sz="0" w:space="0" w:color="auto"/>
            <w:bottom w:val="none" w:sz="0" w:space="0" w:color="auto"/>
            <w:right w:val="none" w:sz="0" w:space="0" w:color="auto"/>
          </w:divBdr>
        </w:div>
        <w:div w:id="960191322">
          <w:marLeft w:val="640"/>
          <w:marRight w:val="0"/>
          <w:marTop w:val="0"/>
          <w:marBottom w:val="0"/>
          <w:divBdr>
            <w:top w:val="none" w:sz="0" w:space="0" w:color="auto"/>
            <w:left w:val="none" w:sz="0" w:space="0" w:color="auto"/>
            <w:bottom w:val="none" w:sz="0" w:space="0" w:color="auto"/>
            <w:right w:val="none" w:sz="0" w:space="0" w:color="auto"/>
          </w:divBdr>
        </w:div>
        <w:div w:id="968895692">
          <w:marLeft w:val="640"/>
          <w:marRight w:val="0"/>
          <w:marTop w:val="0"/>
          <w:marBottom w:val="0"/>
          <w:divBdr>
            <w:top w:val="none" w:sz="0" w:space="0" w:color="auto"/>
            <w:left w:val="none" w:sz="0" w:space="0" w:color="auto"/>
            <w:bottom w:val="none" w:sz="0" w:space="0" w:color="auto"/>
            <w:right w:val="none" w:sz="0" w:space="0" w:color="auto"/>
          </w:divBdr>
        </w:div>
        <w:div w:id="1088964656">
          <w:marLeft w:val="640"/>
          <w:marRight w:val="0"/>
          <w:marTop w:val="0"/>
          <w:marBottom w:val="0"/>
          <w:divBdr>
            <w:top w:val="none" w:sz="0" w:space="0" w:color="auto"/>
            <w:left w:val="none" w:sz="0" w:space="0" w:color="auto"/>
            <w:bottom w:val="none" w:sz="0" w:space="0" w:color="auto"/>
            <w:right w:val="none" w:sz="0" w:space="0" w:color="auto"/>
          </w:divBdr>
        </w:div>
        <w:div w:id="1096558876">
          <w:marLeft w:val="640"/>
          <w:marRight w:val="0"/>
          <w:marTop w:val="0"/>
          <w:marBottom w:val="0"/>
          <w:divBdr>
            <w:top w:val="none" w:sz="0" w:space="0" w:color="auto"/>
            <w:left w:val="none" w:sz="0" w:space="0" w:color="auto"/>
            <w:bottom w:val="none" w:sz="0" w:space="0" w:color="auto"/>
            <w:right w:val="none" w:sz="0" w:space="0" w:color="auto"/>
          </w:divBdr>
        </w:div>
        <w:div w:id="1114449026">
          <w:marLeft w:val="640"/>
          <w:marRight w:val="0"/>
          <w:marTop w:val="0"/>
          <w:marBottom w:val="0"/>
          <w:divBdr>
            <w:top w:val="none" w:sz="0" w:space="0" w:color="auto"/>
            <w:left w:val="none" w:sz="0" w:space="0" w:color="auto"/>
            <w:bottom w:val="none" w:sz="0" w:space="0" w:color="auto"/>
            <w:right w:val="none" w:sz="0" w:space="0" w:color="auto"/>
          </w:divBdr>
        </w:div>
        <w:div w:id="1175607263">
          <w:marLeft w:val="640"/>
          <w:marRight w:val="0"/>
          <w:marTop w:val="0"/>
          <w:marBottom w:val="0"/>
          <w:divBdr>
            <w:top w:val="none" w:sz="0" w:space="0" w:color="auto"/>
            <w:left w:val="none" w:sz="0" w:space="0" w:color="auto"/>
            <w:bottom w:val="none" w:sz="0" w:space="0" w:color="auto"/>
            <w:right w:val="none" w:sz="0" w:space="0" w:color="auto"/>
          </w:divBdr>
        </w:div>
        <w:div w:id="1192718403">
          <w:marLeft w:val="640"/>
          <w:marRight w:val="0"/>
          <w:marTop w:val="0"/>
          <w:marBottom w:val="0"/>
          <w:divBdr>
            <w:top w:val="none" w:sz="0" w:space="0" w:color="auto"/>
            <w:left w:val="none" w:sz="0" w:space="0" w:color="auto"/>
            <w:bottom w:val="none" w:sz="0" w:space="0" w:color="auto"/>
            <w:right w:val="none" w:sz="0" w:space="0" w:color="auto"/>
          </w:divBdr>
        </w:div>
        <w:div w:id="1216814128">
          <w:marLeft w:val="640"/>
          <w:marRight w:val="0"/>
          <w:marTop w:val="0"/>
          <w:marBottom w:val="0"/>
          <w:divBdr>
            <w:top w:val="none" w:sz="0" w:space="0" w:color="auto"/>
            <w:left w:val="none" w:sz="0" w:space="0" w:color="auto"/>
            <w:bottom w:val="none" w:sz="0" w:space="0" w:color="auto"/>
            <w:right w:val="none" w:sz="0" w:space="0" w:color="auto"/>
          </w:divBdr>
        </w:div>
        <w:div w:id="1287539467">
          <w:marLeft w:val="640"/>
          <w:marRight w:val="0"/>
          <w:marTop w:val="0"/>
          <w:marBottom w:val="0"/>
          <w:divBdr>
            <w:top w:val="none" w:sz="0" w:space="0" w:color="auto"/>
            <w:left w:val="none" w:sz="0" w:space="0" w:color="auto"/>
            <w:bottom w:val="none" w:sz="0" w:space="0" w:color="auto"/>
            <w:right w:val="none" w:sz="0" w:space="0" w:color="auto"/>
          </w:divBdr>
        </w:div>
        <w:div w:id="1287813657">
          <w:marLeft w:val="640"/>
          <w:marRight w:val="0"/>
          <w:marTop w:val="0"/>
          <w:marBottom w:val="0"/>
          <w:divBdr>
            <w:top w:val="none" w:sz="0" w:space="0" w:color="auto"/>
            <w:left w:val="none" w:sz="0" w:space="0" w:color="auto"/>
            <w:bottom w:val="none" w:sz="0" w:space="0" w:color="auto"/>
            <w:right w:val="none" w:sz="0" w:space="0" w:color="auto"/>
          </w:divBdr>
        </w:div>
        <w:div w:id="1292976869">
          <w:marLeft w:val="640"/>
          <w:marRight w:val="0"/>
          <w:marTop w:val="0"/>
          <w:marBottom w:val="0"/>
          <w:divBdr>
            <w:top w:val="none" w:sz="0" w:space="0" w:color="auto"/>
            <w:left w:val="none" w:sz="0" w:space="0" w:color="auto"/>
            <w:bottom w:val="none" w:sz="0" w:space="0" w:color="auto"/>
            <w:right w:val="none" w:sz="0" w:space="0" w:color="auto"/>
          </w:divBdr>
        </w:div>
        <w:div w:id="1316255551">
          <w:marLeft w:val="640"/>
          <w:marRight w:val="0"/>
          <w:marTop w:val="0"/>
          <w:marBottom w:val="0"/>
          <w:divBdr>
            <w:top w:val="none" w:sz="0" w:space="0" w:color="auto"/>
            <w:left w:val="none" w:sz="0" w:space="0" w:color="auto"/>
            <w:bottom w:val="none" w:sz="0" w:space="0" w:color="auto"/>
            <w:right w:val="none" w:sz="0" w:space="0" w:color="auto"/>
          </w:divBdr>
        </w:div>
        <w:div w:id="1328437740">
          <w:marLeft w:val="640"/>
          <w:marRight w:val="0"/>
          <w:marTop w:val="0"/>
          <w:marBottom w:val="0"/>
          <w:divBdr>
            <w:top w:val="none" w:sz="0" w:space="0" w:color="auto"/>
            <w:left w:val="none" w:sz="0" w:space="0" w:color="auto"/>
            <w:bottom w:val="none" w:sz="0" w:space="0" w:color="auto"/>
            <w:right w:val="none" w:sz="0" w:space="0" w:color="auto"/>
          </w:divBdr>
        </w:div>
        <w:div w:id="1346244360">
          <w:marLeft w:val="640"/>
          <w:marRight w:val="0"/>
          <w:marTop w:val="0"/>
          <w:marBottom w:val="0"/>
          <w:divBdr>
            <w:top w:val="none" w:sz="0" w:space="0" w:color="auto"/>
            <w:left w:val="none" w:sz="0" w:space="0" w:color="auto"/>
            <w:bottom w:val="none" w:sz="0" w:space="0" w:color="auto"/>
            <w:right w:val="none" w:sz="0" w:space="0" w:color="auto"/>
          </w:divBdr>
        </w:div>
        <w:div w:id="1361391750">
          <w:marLeft w:val="640"/>
          <w:marRight w:val="0"/>
          <w:marTop w:val="0"/>
          <w:marBottom w:val="0"/>
          <w:divBdr>
            <w:top w:val="none" w:sz="0" w:space="0" w:color="auto"/>
            <w:left w:val="none" w:sz="0" w:space="0" w:color="auto"/>
            <w:bottom w:val="none" w:sz="0" w:space="0" w:color="auto"/>
            <w:right w:val="none" w:sz="0" w:space="0" w:color="auto"/>
          </w:divBdr>
        </w:div>
        <w:div w:id="1362319376">
          <w:marLeft w:val="640"/>
          <w:marRight w:val="0"/>
          <w:marTop w:val="0"/>
          <w:marBottom w:val="0"/>
          <w:divBdr>
            <w:top w:val="none" w:sz="0" w:space="0" w:color="auto"/>
            <w:left w:val="none" w:sz="0" w:space="0" w:color="auto"/>
            <w:bottom w:val="none" w:sz="0" w:space="0" w:color="auto"/>
            <w:right w:val="none" w:sz="0" w:space="0" w:color="auto"/>
          </w:divBdr>
        </w:div>
        <w:div w:id="1382098029">
          <w:marLeft w:val="640"/>
          <w:marRight w:val="0"/>
          <w:marTop w:val="0"/>
          <w:marBottom w:val="0"/>
          <w:divBdr>
            <w:top w:val="none" w:sz="0" w:space="0" w:color="auto"/>
            <w:left w:val="none" w:sz="0" w:space="0" w:color="auto"/>
            <w:bottom w:val="none" w:sz="0" w:space="0" w:color="auto"/>
            <w:right w:val="none" w:sz="0" w:space="0" w:color="auto"/>
          </w:divBdr>
        </w:div>
        <w:div w:id="1397508013">
          <w:marLeft w:val="640"/>
          <w:marRight w:val="0"/>
          <w:marTop w:val="0"/>
          <w:marBottom w:val="0"/>
          <w:divBdr>
            <w:top w:val="none" w:sz="0" w:space="0" w:color="auto"/>
            <w:left w:val="none" w:sz="0" w:space="0" w:color="auto"/>
            <w:bottom w:val="none" w:sz="0" w:space="0" w:color="auto"/>
            <w:right w:val="none" w:sz="0" w:space="0" w:color="auto"/>
          </w:divBdr>
        </w:div>
        <w:div w:id="1401245901">
          <w:marLeft w:val="640"/>
          <w:marRight w:val="0"/>
          <w:marTop w:val="0"/>
          <w:marBottom w:val="0"/>
          <w:divBdr>
            <w:top w:val="none" w:sz="0" w:space="0" w:color="auto"/>
            <w:left w:val="none" w:sz="0" w:space="0" w:color="auto"/>
            <w:bottom w:val="none" w:sz="0" w:space="0" w:color="auto"/>
            <w:right w:val="none" w:sz="0" w:space="0" w:color="auto"/>
          </w:divBdr>
        </w:div>
        <w:div w:id="1415668684">
          <w:marLeft w:val="640"/>
          <w:marRight w:val="0"/>
          <w:marTop w:val="0"/>
          <w:marBottom w:val="0"/>
          <w:divBdr>
            <w:top w:val="none" w:sz="0" w:space="0" w:color="auto"/>
            <w:left w:val="none" w:sz="0" w:space="0" w:color="auto"/>
            <w:bottom w:val="none" w:sz="0" w:space="0" w:color="auto"/>
            <w:right w:val="none" w:sz="0" w:space="0" w:color="auto"/>
          </w:divBdr>
        </w:div>
        <w:div w:id="1437559438">
          <w:marLeft w:val="640"/>
          <w:marRight w:val="0"/>
          <w:marTop w:val="0"/>
          <w:marBottom w:val="0"/>
          <w:divBdr>
            <w:top w:val="none" w:sz="0" w:space="0" w:color="auto"/>
            <w:left w:val="none" w:sz="0" w:space="0" w:color="auto"/>
            <w:bottom w:val="none" w:sz="0" w:space="0" w:color="auto"/>
            <w:right w:val="none" w:sz="0" w:space="0" w:color="auto"/>
          </w:divBdr>
        </w:div>
        <w:div w:id="1517577019">
          <w:marLeft w:val="640"/>
          <w:marRight w:val="0"/>
          <w:marTop w:val="0"/>
          <w:marBottom w:val="0"/>
          <w:divBdr>
            <w:top w:val="none" w:sz="0" w:space="0" w:color="auto"/>
            <w:left w:val="none" w:sz="0" w:space="0" w:color="auto"/>
            <w:bottom w:val="none" w:sz="0" w:space="0" w:color="auto"/>
            <w:right w:val="none" w:sz="0" w:space="0" w:color="auto"/>
          </w:divBdr>
        </w:div>
        <w:div w:id="1528562591">
          <w:marLeft w:val="640"/>
          <w:marRight w:val="0"/>
          <w:marTop w:val="0"/>
          <w:marBottom w:val="0"/>
          <w:divBdr>
            <w:top w:val="none" w:sz="0" w:space="0" w:color="auto"/>
            <w:left w:val="none" w:sz="0" w:space="0" w:color="auto"/>
            <w:bottom w:val="none" w:sz="0" w:space="0" w:color="auto"/>
            <w:right w:val="none" w:sz="0" w:space="0" w:color="auto"/>
          </w:divBdr>
        </w:div>
        <w:div w:id="1562860787">
          <w:marLeft w:val="640"/>
          <w:marRight w:val="0"/>
          <w:marTop w:val="0"/>
          <w:marBottom w:val="0"/>
          <w:divBdr>
            <w:top w:val="none" w:sz="0" w:space="0" w:color="auto"/>
            <w:left w:val="none" w:sz="0" w:space="0" w:color="auto"/>
            <w:bottom w:val="none" w:sz="0" w:space="0" w:color="auto"/>
            <w:right w:val="none" w:sz="0" w:space="0" w:color="auto"/>
          </w:divBdr>
        </w:div>
        <w:div w:id="1564487882">
          <w:marLeft w:val="640"/>
          <w:marRight w:val="0"/>
          <w:marTop w:val="0"/>
          <w:marBottom w:val="0"/>
          <w:divBdr>
            <w:top w:val="none" w:sz="0" w:space="0" w:color="auto"/>
            <w:left w:val="none" w:sz="0" w:space="0" w:color="auto"/>
            <w:bottom w:val="none" w:sz="0" w:space="0" w:color="auto"/>
            <w:right w:val="none" w:sz="0" w:space="0" w:color="auto"/>
          </w:divBdr>
        </w:div>
        <w:div w:id="1577860671">
          <w:marLeft w:val="640"/>
          <w:marRight w:val="0"/>
          <w:marTop w:val="0"/>
          <w:marBottom w:val="0"/>
          <w:divBdr>
            <w:top w:val="none" w:sz="0" w:space="0" w:color="auto"/>
            <w:left w:val="none" w:sz="0" w:space="0" w:color="auto"/>
            <w:bottom w:val="none" w:sz="0" w:space="0" w:color="auto"/>
            <w:right w:val="none" w:sz="0" w:space="0" w:color="auto"/>
          </w:divBdr>
        </w:div>
        <w:div w:id="1579443348">
          <w:marLeft w:val="640"/>
          <w:marRight w:val="0"/>
          <w:marTop w:val="0"/>
          <w:marBottom w:val="0"/>
          <w:divBdr>
            <w:top w:val="none" w:sz="0" w:space="0" w:color="auto"/>
            <w:left w:val="none" w:sz="0" w:space="0" w:color="auto"/>
            <w:bottom w:val="none" w:sz="0" w:space="0" w:color="auto"/>
            <w:right w:val="none" w:sz="0" w:space="0" w:color="auto"/>
          </w:divBdr>
        </w:div>
        <w:div w:id="1614022947">
          <w:marLeft w:val="640"/>
          <w:marRight w:val="0"/>
          <w:marTop w:val="0"/>
          <w:marBottom w:val="0"/>
          <w:divBdr>
            <w:top w:val="none" w:sz="0" w:space="0" w:color="auto"/>
            <w:left w:val="none" w:sz="0" w:space="0" w:color="auto"/>
            <w:bottom w:val="none" w:sz="0" w:space="0" w:color="auto"/>
            <w:right w:val="none" w:sz="0" w:space="0" w:color="auto"/>
          </w:divBdr>
        </w:div>
        <w:div w:id="1673147236">
          <w:marLeft w:val="640"/>
          <w:marRight w:val="0"/>
          <w:marTop w:val="0"/>
          <w:marBottom w:val="0"/>
          <w:divBdr>
            <w:top w:val="none" w:sz="0" w:space="0" w:color="auto"/>
            <w:left w:val="none" w:sz="0" w:space="0" w:color="auto"/>
            <w:bottom w:val="none" w:sz="0" w:space="0" w:color="auto"/>
            <w:right w:val="none" w:sz="0" w:space="0" w:color="auto"/>
          </w:divBdr>
        </w:div>
        <w:div w:id="1682316289">
          <w:marLeft w:val="640"/>
          <w:marRight w:val="0"/>
          <w:marTop w:val="0"/>
          <w:marBottom w:val="0"/>
          <w:divBdr>
            <w:top w:val="none" w:sz="0" w:space="0" w:color="auto"/>
            <w:left w:val="none" w:sz="0" w:space="0" w:color="auto"/>
            <w:bottom w:val="none" w:sz="0" w:space="0" w:color="auto"/>
            <w:right w:val="none" w:sz="0" w:space="0" w:color="auto"/>
          </w:divBdr>
        </w:div>
        <w:div w:id="1689602423">
          <w:marLeft w:val="640"/>
          <w:marRight w:val="0"/>
          <w:marTop w:val="0"/>
          <w:marBottom w:val="0"/>
          <w:divBdr>
            <w:top w:val="none" w:sz="0" w:space="0" w:color="auto"/>
            <w:left w:val="none" w:sz="0" w:space="0" w:color="auto"/>
            <w:bottom w:val="none" w:sz="0" w:space="0" w:color="auto"/>
            <w:right w:val="none" w:sz="0" w:space="0" w:color="auto"/>
          </w:divBdr>
        </w:div>
        <w:div w:id="1692564810">
          <w:marLeft w:val="640"/>
          <w:marRight w:val="0"/>
          <w:marTop w:val="0"/>
          <w:marBottom w:val="0"/>
          <w:divBdr>
            <w:top w:val="none" w:sz="0" w:space="0" w:color="auto"/>
            <w:left w:val="none" w:sz="0" w:space="0" w:color="auto"/>
            <w:bottom w:val="none" w:sz="0" w:space="0" w:color="auto"/>
            <w:right w:val="none" w:sz="0" w:space="0" w:color="auto"/>
          </w:divBdr>
        </w:div>
        <w:div w:id="1729376512">
          <w:marLeft w:val="640"/>
          <w:marRight w:val="0"/>
          <w:marTop w:val="0"/>
          <w:marBottom w:val="0"/>
          <w:divBdr>
            <w:top w:val="none" w:sz="0" w:space="0" w:color="auto"/>
            <w:left w:val="none" w:sz="0" w:space="0" w:color="auto"/>
            <w:bottom w:val="none" w:sz="0" w:space="0" w:color="auto"/>
            <w:right w:val="none" w:sz="0" w:space="0" w:color="auto"/>
          </w:divBdr>
        </w:div>
        <w:div w:id="1737777517">
          <w:marLeft w:val="640"/>
          <w:marRight w:val="0"/>
          <w:marTop w:val="0"/>
          <w:marBottom w:val="0"/>
          <w:divBdr>
            <w:top w:val="none" w:sz="0" w:space="0" w:color="auto"/>
            <w:left w:val="none" w:sz="0" w:space="0" w:color="auto"/>
            <w:bottom w:val="none" w:sz="0" w:space="0" w:color="auto"/>
            <w:right w:val="none" w:sz="0" w:space="0" w:color="auto"/>
          </w:divBdr>
        </w:div>
        <w:div w:id="1781022668">
          <w:marLeft w:val="640"/>
          <w:marRight w:val="0"/>
          <w:marTop w:val="0"/>
          <w:marBottom w:val="0"/>
          <w:divBdr>
            <w:top w:val="none" w:sz="0" w:space="0" w:color="auto"/>
            <w:left w:val="none" w:sz="0" w:space="0" w:color="auto"/>
            <w:bottom w:val="none" w:sz="0" w:space="0" w:color="auto"/>
            <w:right w:val="none" w:sz="0" w:space="0" w:color="auto"/>
          </w:divBdr>
        </w:div>
        <w:div w:id="1794710254">
          <w:marLeft w:val="640"/>
          <w:marRight w:val="0"/>
          <w:marTop w:val="0"/>
          <w:marBottom w:val="0"/>
          <w:divBdr>
            <w:top w:val="none" w:sz="0" w:space="0" w:color="auto"/>
            <w:left w:val="none" w:sz="0" w:space="0" w:color="auto"/>
            <w:bottom w:val="none" w:sz="0" w:space="0" w:color="auto"/>
            <w:right w:val="none" w:sz="0" w:space="0" w:color="auto"/>
          </w:divBdr>
        </w:div>
        <w:div w:id="1809586261">
          <w:marLeft w:val="640"/>
          <w:marRight w:val="0"/>
          <w:marTop w:val="0"/>
          <w:marBottom w:val="0"/>
          <w:divBdr>
            <w:top w:val="none" w:sz="0" w:space="0" w:color="auto"/>
            <w:left w:val="none" w:sz="0" w:space="0" w:color="auto"/>
            <w:bottom w:val="none" w:sz="0" w:space="0" w:color="auto"/>
            <w:right w:val="none" w:sz="0" w:space="0" w:color="auto"/>
          </w:divBdr>
        </w:div>
        <w:div w:id="1833642236">
          <w:marLeft w:val="640"/>
          <w:marRight w:val="0"/>
          <w:marTop w:val="0"/>
          <w:marBottom w:val="0"/>
          <w:divBdr>
            <w:top w:val="none" w:sz="0" w:space="0" w:color="auto"/>
            <w:left w:val="none" w:sz="0" w:space="0" w:color="auto"/>
            <w:bottom w:val="none" w:sz="0" w:space="0" w:color="auto"/>
            <w:right w:val="none" w:sz="0" w:space="0" w:color="auto"/>
          </w:divBdr>
        </w:div>
        <w:div w:id="1842163638">
          <w:marLeft w:val="640"/>
          <w:marRight w:val="0"/>
          <w:marTop w:val="0"/>
          <w:marBottom w:val="0"/>
          <w:divBdr>
            <w:top w:val="none" w:sz="0" w:space="0" w:color="auto"/>
            <w:left w:val="none" w:sz="0" w:space="0" w:color="auto"/>
            <w:bottom w:val="none" w:sz="0" w:space="0" w:color="auto"/>
            <w:right w:val="none" w:sz="0" w:space="0" w:color="auto"/>
          </w:divBdr>
        </w:div>
        <w:div w:id="1854605582">
          <w:marLeft w:val="640"/>
          <w:marRight w:val="0"/>
          <w:marTop w:val="0"/>
          <w:marBottom w:val="0"/>
          <w:divBdr>
            <w:top w:val="none" w:sz="0" w:space="0" w:color="auto"/>
            <w:left w:val="none" w:sz="0" w:space="0" w:color="auto"/>
            <w:bottom w:val="none" w:sz="0" w:space="0" w:color="auto"/>
            <w:right w:val="none" w:sz="0" w:space="0" w:color="auto"/>
          </w:divBdr>
        </w:div>
        <w:div w:id="1856193242">
          <w:marLeft w:val="640"/>
          <w:marRight w:val="0"/>
          <w:marTop w:val="0"/>
          <w:marBottom w:val="0"/>
          <w:divBdr>
            <w:top w:val="none" w:sz="0" w:space="0" w:color="auto"/>
            <w:left w:val="none" w:sz="0" w:space="0" w:color="auto"/>
            <w:bottom w:val="none" w:sz="0" w:space="0" w:color="auto"/>
            <w:right w:val="none" w:sz="0" w:space="0" w:color="auto"/>
          </w:divBdr>
        </w:div>
        <w:div w:id="1905801078">
          <w:marLeft w:val="640"/>
          <w:marRight w:val="0"/>
          <w:marTop w:val="0"/>
          <w:marBottom w:val="0"/>
          <w:divBdr>
            <w:top w:val="none" w:sz="0" w:space="0" w:color="auto"/>
            <w:left w:val="none" w:sz="0" w:space="0" w:color="auto"/>
            <w:bottom w:val="none" w:sz="0" w:space="0" w:color="auto"/>
            <w:right w:val="none" w:sz="0" w:space="0" w:color="auto"/>
          </w:divBdr>
        </w:div>
        <w:div w:id="1910918166">
          <w:marLeft w:val="640"/>
          <w:marRight w:val="0"/>
          <w:marTop w:val="0"/>
          <w:marBottom w:val="0"/>
          <w:divBdr>
            <w:top w:val="none" w:sz="0" w:space="0" w:color="auto"/>
            <w:left w:val="none" w:sz="0" w:space="0" w:color="auto"/>
            <w:bottom w:val="none" w:sz="0" w:space="0" w:color="auto"/>
            <w:right w:val="none" w:sz="0" w:space="0" w:color="auto"/>
          </w:divBdr>
        </w:div>
        <w:div w:id="1923250250">
          <w:marLeft w:val="640"/>
          <w:marRight w:val="0"/>
          <w:marTop w:val="0"/>
          <w:marBottom w:val="0"/>
          <w:divBdr>
            <w:top w:val="none" w:sz="0" w:space="0" w:color="auto"/>
            <w:left w:val="none" w:sz="0" w:space="0" w:color="auto"/>
            <w:bottom w:val="none" w:sz="0" w:space="0" w:color="auto"/>
            <w:right w:val="none" w:sz="0" w:space="0" w:color="auto"/>
          </w:divBdr>
        </w:div>
        <w:div w:id="1931347462">
          <w:marLeft w:val="640"/>
          <w:marRight w:val="0"/>
          <w:marTop w:val="0"/>
          <w:marBottom w:val="0"/>
          <w:divBdr>
            <w:top w:val="none" w:sz="0" w:space="0" w:color="auto"/>
            <w:left w:val="none" w:sz="0" w:space="0" w:color="auto"/>
            <w:bottom w:val="none" w:sz="0" w:space="0" w:color="auto"/>
            <w:right w:val="none" w:sz="0" w:space="0" w:color="auto"/>
          </w:divBdr>
        </w:div>
        <w:div w:id="1932933438">
          <w:marLeft w:val="640"/>
          <w:marRight w:val="0"/>
          <w:marTop w:val="0"/>
          <w:marBottom w:val="0"/>
          <w:divBdr>
            <w:top w:val="none" w:sz="0" w:space="0" w:color="auto"/>
            <w:left w:val="none" w:sz="0" w:space="0" w:color="auto"/>
            <w:bottom w:val="none" w:sz="0" w:space="0" w:color="auto"/>
            <w:right w:val="none" w:sz="0" w:space="0" w:color="auto"/>
          </w:divBdr>
        </w:div>
        <w:div w:id="1975676994">
          <w:marLeft w:val="640"/>
          <w:marRight w:val="0"/>
          <w:marTop w:val="0"/>
          <w:marBottom w:val="0"/>
          <w:divBdr>
            <w:top w:val="none" w:sz="0" w:space="0" w:color="auto"/>
            <w:left w:val="none" w:sz="0" w:space="0" w:color="auto"/>
            <w:bottom w:val="none" w:sz="0" w:space="0" w:color="auto"/>
            <w:right w:val="none" w:sz="0" w:space="0" w:color="auto"/>
          </w:divBdr>
        </w:div>
        <w:div w:id="2008098369">
          <w:marLeft w:val="640"/>
          <w:marRight w:val="0"/>
          <w:marTop w:val="0"/>
          <w:marBottom w:val="0"/>
          <w:divBdr>
            <w:top w:val="none" w:sz="0" w:space="0" w:color="auto"/>
            <w:left w:val="none" w:sz="0" w:space="0" w:color="auto"/>
            <w:bottom w:val="none" w:sz="0" w:space="0" w:color="auto"/>
            <w:right w:val="none" w:sz="0" w:space="0" w:color="auto"/>
          </w:divBdr>
        </w:div>
        <w:div w:id="2081826642">
          <w:marLeft w:val="640"/>
          <w:marRight w:val="0"/>
          <w:marTop w:val="0"/>
          <w:marBottom w:val="0"/>
          <w:divBdr>
            <w:top w:val="none" w:sz="0" w:space="0" w:color="auto"/>
            <w:left w:val="none" w:sz="0" w:space="0" w:color="auto"/>
            <w:bottom w:val="none" w:sz="0" w:space="0" w:color="auto"/>
            <w:right w:val="none" w:sz="0" w:space="0" w:color="auto"/>
          </w:divBdr>
        </w:div>
        <w:div w:id="2101291286">
          <w:marLeft w:val="640"/>
          <w:marRight w:val="0"/>
          <w:marTop w:val="0"/>
          <w:marBottom w:val="0"/>
          <w:divBdr>
            <w:top w:val="none" w:sz="0" w:space="0" w:color="auto"/>
            <w:left w:val="none" w:sz="0" w:space="0" w:color="auto"/>
            <w:bottom w:val="none" w:sz="0" w:space="0" w:color="auto"/>
            <w:right w:val="none" w:sz="0" w:space="0" w:color="auto"/>
          </w:divBdr>
        </w:div>
        <w:div w:id="2140562496">
          <w:marLeft w:val="640"/>
          <w:marRight w:val="0"/>
          <w:marTop w:val="0"/>
          <w:marBottom w:val="0"/>
          <w:divBdr>
            <w:top w:val="none" w:sz="0" w:space="0" w:color="auto"/>
            <w:left w:val="none" w:sz="0" w:space="0" w:color="auto"/>
            <w:bottom w:val="none" w:sz="0" w:space="0" w:color="auto"/>
            <w:right w:val="none" w:sz="0" w:space="0" w:color="auto"/>
          </w:divBdr>
        </w:div>
        <w:div w:id="2142767120">
          <w:marLeft w:val="640"/>
          <w:marRight w:val="0"/>
          <w:marTop w:val="0"/>
          <w:marBottom w:val="0"/>
          <w:divBdr>
            <w:top w:val="none" w:sz="0" w:space="0" w:color="auto"/>
            <w:left w:val="none" w:sz="0" w:space="0" w:color="auto"/>
            <w:bottom w:val="none" w:sz="0" w:space="0" w:color="auto"/>
            <w:right w:val="none" w:sz="0" w:space="0" w:color="auto"/>
          </w:divBdr>
        </w:div>
      </w:divsChild>
    </w:div>
    <w:div w:id="977419028">
      <w:bodyDiv w:val="1"/>
      <w:marLeft w:val="0"/>
      <w:marRight w:val="0"/>
      <w:marTop w:val="0"/>
      <w:marBottom w:val="0"/>
      <w:divBdr>
        <w:top w:val="none" w:sz="0" w:space="0" w:color="auto"/>
        <w:left w:val="none" w:sz="0" w:space="0" w:color="auto"/>
        <w:bottom w:val="none" w:sz="0" w:space="0" w:color="auto"/>
        <w:right w:val="none" w:sz="0" w:space="0" w:color="auto"/>
      </w:divBdr>
    </w:div>
    <w:div w:id="977686004">
      <w:bodyDiv w:val="1"/>
      <w:marLeft w:val="0"/>
      <w:marRight w:val="0"/>
      <w:marTop w:val="0"/>
      <w:marBottom w:val="0"/>
      <w:divBdr>
        <w:top w:val="none" w:sz="0" w:space="0" w:color="auto"/>
        <w:left w:val="none" w:sz="0" w:space="0" w:color="auto"/>
        <w:bottom w:val="none" w:sz="0" w:space="0" w:color="auto"/>
        <w:right w:val="none" w:sz="0" w:space="0" w:color="auto"/>
      </w:divBdr>
      <w:divsChild>
        <w:div w:id="27686329">
          <w:marLeft w:val="640"/>
          <w:marRight w:val="0"/>
          <w:marTop w:val="0"/>
          <w:marBottom w:val="0"/>
          <w:divBdr>
            <w:top w:val="none" w:sz="0" w:space="0" w:color="auto"/>
            <w:left w:val="none" w:sz="0" w:space="0" w:color="auto"/>
            <w:bottom w:val="none" w:sz="0" w:space="0" w:color="auto"/>
            <w:right w:val="none" w:sz="0" w:space="0" w:color="auto"/>
          </w:divBdr>
        </w:div>
        <w:div w:id="81680117">
          <w:marLeft w:val="640"/>
          <w:marRight w:val="0"/>
          <w:marTop w:val="0"/>
          <w:marBottom w:val="0"/>
          <w:divBdr>
            <w:top w:val="none" w:sz="0" w:space="0" w:color="auto"/>
            <w:left w:val="none" w:sz="0" w:space="0" w:color="auto"/>
            <w:bottom w:val="none" w:sz="0" w:space="0" w:color="auto"/>
            <w:right w:val="none" w:sz="0" w:space="0" w:color="auto"/>
          </w:divBdr>
        </w:div>
        <w:div w:id="87773789">
          <w:marLeft w:val="640"/>
          <w:marRight w:val="0"/>
          <w:marTop w:val="0"/>
          <w:marBottom w:val="0"/>
          <w:divBdr>
            <w:top w:val="none" w:sz="0" w:space="0" w:color="auto"/>
            <w:left w:val="none" w:sz="0" w:space="0" w:color="auto"/>
            <w:bottom w:val="none" w:sz="0" w:space="0" w:color="auto"/>
            <w:right w:val="none" w:sz="0" w:space="0" w:color="auto"/>
          </w:divBdr>
        </w:div>
        <w:div w:id="97993719">
          <w:marLeft w:val="640"/>
          <w:marRight w:val="0"/>
          <w:marTop w:val="0"/>
          <w:marBottom w:val="0"/>
          <w:divBdr>
            <w:top w:val="none" w:sz="0" w:space="0" w:color="auto"/>
            <w:left w:val="none" w:sz="0" w:space="0" w:color="auto"/>
            <w:bottom w:val="none" w:sz="0" w:space="0" w:color="auto"/>
            <w:right w:val="none" w:sz="0" w:space="0" w:color="auto"/>
          </w:divBdr>
        </w:div>
        <w:div w:id="115560638">
          <w:marLeft w:val="640"/>
          <w:marRight w:val="0"/>
          <w:marTop w:val="0"/>
          <w:marBottom w:val="0"/>
          <w:divBdr>
            <w:top w:val="none" w:sz="0" w:space="0" w:color="auto"/>
            <w:left w:val="none" w:sz="0" w:space="0" w:color="auto"/>
            <w:bottom w:val="none" w:sz="0" w:space="0" w:color="auto"/>
            <w:right w:val="none" w:sz="0" w:space="0" w:color="auto"/>
          </w:divBdr>
        </w:div>
        <w:div w:id="127557318">
          <w:marLeft w:val="640"/>
          <w:marRight w:val="0"/>
          <w:marTop w:val="0"/>
          <w:marBottom w:val="0"/>
          <w:divBdr>
            <w:top w:val="none" w:sz="0" w:space="0" w:color="auto"/>
            <w:left w:val="none" w:sz="0" w:space="0" w:color="auto"/>
            <w:bottom w:val="none" w:sz="0" w:space="0" w:color="auto"/>
            <w:right w:val="none" w:sz="0" w:space="0" w:color="auto"/>
          </w:divBdr>
        </w:div>
        <w:div w:id="141195528">
          <w:marLeft w:val="640"/>
          <w:marRight w:val="0"/>
          <w:marTop w:val="0"/>
          <w:marBottom w:val="0"/>
          <w:divBdr>
            <w:top w:val="none" w:sz="0" w:space="0" w:color="auto"/>
            <w:left w:val="none" w:sz="0" w:space="0" w:color="auto"/>
            <w:bottom w:val="none" w:sz="0" w:space="0" w:color="auto"/>
            <w:right w:val="none" w:sz="0" w:space="0" w:color="auto"/>
          </w:divBdr>
        </w:div>
        <w:div w:id="167713220">
          <w:marLeft w:val="640"/>
          <w:marRight w:val="0"/>
          <w:marTop w:val="0"/>
          <w:marBottom w:val="0"/>
          <w:divBdr>
            <w:top w:val="none" w:sz="0" w:space="0" w:color="auto"/>
            <w:left w:val="none" w:sz="0" w:space="0" w:color="auto"/>
            <w:bottom w:val="none" w:sz="0" w:space="0" w:color="auto"/>
            <w:right w:val="none" w:sz="0" w:space="0" w:color="auto"/>
          </w:divBdr>
        </w:div>
        <w:div w:id="185799697">
          <w:marLeft w:val="640"/>
          <w:marRight w:val="0"/>
          <w:marTop w:val="0"/>
          <w:marBottom w:val="0"/>
          <w:divBdr>
            <w:top w:val="none" w:sz="0" w:space="0" w:color="auto"/>
            <w:left w:val="none" w:sz="0" w:space="0" w:color="auto"/>
            <w:bottom w:val="none" w:sz="0" w:space="0" w:color="auto"/>
            <w:right w:val="none" w:sz="0" w:space="0" w:color="auto"/>
          </w:divBdr>
        </w:div>
        <w:div w:id="200746851">
          <w:marLeft w:val="640"/>
          <w:marRight w:val="0"/>
          <w:marTop w:val="0"/>
          <w:marBottom w:val="0"/>
          <w:divBdr>
            <w:top w:val="none" w:sz="0" w:space="0" w:color="auto"/>
            <w:left w:val="none" w:sz="0" w:space="0" w:color="auto"/>
            <w:bottom w:val="none" w:sz="0" w:space="0" w:color="auto"/>
            <w:right w:val="none" w:sz="0" w:space="0" w:color="auto"/>
          </w:divBdr>
        </w:div>
        <w:div w:id="222376260">
          <w:marLeft w:val="640"/>
          <w:marRight w:val="0"/>
          <w:marTop w:val="0"/>
          <w:marBottom w:val="0"/>
          <w:divBdr>
            <w:top w:val="none" w:sz="0" w:space="0" w:color="auto"/>
            <w:left w:val="none" w:sz="0" w:space="0" w:color="auto"/>
            <w:bottom w:val="none" w:sz="0" w:space="0" w:color="auto"/>
            <w:right w:val="none" w:sz="0" w:space="0" w:color="auto"/>
          </w:divBdr>
        </w:div>
        <w:div w:id="242878629">
          <w:marLeft w:val="640"/>
          <w:marRight w:val="0"/>
          <w:marTop w:val="0"/>
          <w:marBottom w:val="0"/>
          <w:divBdr>
            <w:top w:val="none" w:sz="0" w:space="0" w:color="auto"/>
            <w:left w:val="none" w:sz="0" w:space="0" w:color="auto"/>
            <w:bottom w:val="none" w:sz="0" w:space="0" w:color="auto"/>
            <w:right w:val="none" w:sz="0" w:space="0" w:color="auto"/>
          </w:divBdr>
        </w:div>
        <w:div w:id="257298437">
          <w:marLeft w:val="640"/>
          <w:marRight w:val="0"/>
          <w:marTop w:val="0"/>
          <w:marBottom w:val="0"/>
          <w:divBdr>
            <w:top w:val="none" w:sz="0" w:space="0" w:color="auto"/>
            <w:left w:val="none" w:sz="0" w:space="0" w:color="auto"/>
            <w:bottom w:val="none" w:sz="0" w:space="0" w:color="auto"/>
            <w:right w:val="none" w:sz="0" w:space="0" w:color="auto"/>
          </w:divBdr>
        </w:div>
        <w:div w:id="317881856">
          <w:marLeft w:val="640"/>
          <w:marRight w:val="0"/>
          <w:marTop w:val="0"/>
          <w:marBottom w:val="0"/>
          <w:divBdr>
            <w:top w:val="none" w:sz="0" w:space="0" w:color="auto"/>
            <w:left w:val="none" w:sz="0" w:space="0" w:color="auto"/>
            <w:bottom w:val="none" w:sz="0" w:space="0" w:color="auto"/>
            <w:right w:val="none" w:sz="0" w:space="0" w:color="auto"/>
          </w:divBdr>
        </w:div>
        <w:div w:id="326251457">
          <w:marLeft w:val="640"/>
          <w:marRight w:val="0"/>
          <w:marTop w:val="0"/>
          <w:marBottom w:val="0"/>
          <w:divBdr>
            <w:top w:val="none" w:sz="0" w:space="0" w:color="auto"/>
            <w:left w:val="none" w:sz="0" w:space="0" w:color="auto"/>
            <w:bottom w:val="none" w:sz="0" w:space="0" w:color="auto"/>
            <w:right w:val="none" w:sz="0" w:space="0" w:color="auto"/>
          </w:divBdr>
        </w:div>
        <w:div w:id="333411624">
          <w:marLeft w:val="640"/>
          <w:marRight w:val="0"/>
          <w:marTop w:val="0"/>
          <w:marBottom w:val="0"/>
          <w:divBdr>
            <w:top w:val="none" w:sz="0" w:space="0" w:color="auto"/>
            <w:left w:val="none" w:sz="0" w:space="0" w:color="auto"/>
            <w:bottom w:val="none" w:sz="0" w:space="0" w:color="auto"/>
            <w:right w:val="none" w:sz="0" w:space="0" w:color="auto"/>
          </w:divBdr>
        </w:div>
        <w:div w:id="336613709">
          <w:marLeft w:val="640"/>
          <w:marRight w:val="0"/>
          <w:marTop w:val="0"/>
          <w:marBottom w:val="0"/>
          <w:divBdr>
            <w:top w:val="none" w:sz="0" w:space="0" w:color="auto"/>
            <w:left w:val="none" w:sz="0" w:space="0" w:color="auto"/>
            <w:bottom w:val="none" w:sz="0" w:space="0" w:color="auto"/>
            <w:right w:val="none" w:sz="0" w:space="0" w:color="auto"/>
          </w:divBdr>
        </w:div>
        <w:div w:id="349912648">
          <w:marLeft w:val="640"/>
          <w:marRight w:val="0"/>
          <w:marTop w:val="0"/>
          <w:marBottom w:val="0"/>
          <w:divBdr>
            <w:top w:val="none" w:sz="0" w:space="0" w:color="auto"/>
            <w:left w:val="none" w:sz="0" w:space="0" w:color="auto"/>
            <w:bottom w:val="none" w:sz="0" w:space="0" w:color="auto"/>
            <w:right w:val="none" w:sz="0" w:space="0" w:color="auto"/>
          </w:divBdr>
        </w:div>
        <w:div w:id="362479873">
          <w:marLeft w:val="640"/>
          <w:marRight w:val="0"/>
          <w:marTop w:val="0"/>
          <w:marBottom w:val="0"/>
          <w:divBdr>
            <w:top w:val="none" w:sz="0" w:space="0" w:color="auto"/>
            <w:left w:val="none" w:sz="0" w:space="0" w:color="auto"/>
            <w:bottom w:val="none" w:sz="0" w:space="0" w:color="auto"/>
            <w:right w:val="none" w:sz="0" w:space="0" w:color="auto"/>
          </w:divBdr>
        </w:div>
        <w:div w:id="364404246">
          <w:marLeft w:val="640"/>
          <w:marRight w:val="0"/>
          <w:marTop w:val="0"/>
          <w:marBottom w:val="0"/>
          <w:divBdr>
            <w:top w:val="none" w:sz="0" w:space="0" w:color="auto"/>
            <w:left w:val="none" w:sz="0" w:space="0" w:color="auto"/>
            <w:bottom w:val="none" w:sz="0" w:space="0" w:color="auto"/>
            <w:right w:val="none" w:sz="0" w:space="0" w:color="auto"/>
          </w:divBdr>
        </w:div>
        <w:div w:id="390347244">
          <w:marLeft w:val="640"/>
          <w:marRight w:val="0"/>
          <w:marTop w:val="0"/>
          <w:marBottom w:val="0"/>
          <w:divBdr>
            <w:top w:val="none" w:sz="0" w:space="0" w:color="auto"/>
            <w:left w:val="none" w:sz="0" w:space="0" w:color="auto"/>
            <w:bottom w:val="none" w:sz="0" w:space="0" w:color="auto"/>
            <w:right w:val="none" w:sz="0" w:space="0" w:color="auto"/>
          </w:divBdr>
        </w:div>
        <w:div w:id="443891299">
          <w:marLeft w:val="640"/>
          <w:marRight w:val="0"/>
          <w:marTop w:val="0"/>
          <w:marBottom w:val="0"/>
          <w:divBdr>
            <w:top w:val="none" w:sz="0" w:space="0" w:color="auto"/>
            <w:left w:val="none" w:sz="0" w:space="0" w:color="auto"/>
            <w:bottom w:val="none" w:sz="0" w:space="0" w:color="auto"/>
            <w:right w:val="none" w:sz="0" w:space="0" w:color="auto"/>
          </w:divBdr>
        </w:div>
        <w:div w:id="460808349">
          <w:marLeft w:val="640"/>
          <w:marRight w:val="0"/>
          <w:marTop w:val="0"/>
          <w:marBottom w:val="0"/>
          <w:divBdr>
            <w:top w:val="none" w:sz="0" w:space="0" w:color="auto"/>
            <w:left w:val="none" w:sz="0" w:space="0" w:color="auto"/>
            <w:bottom w:val="none" w:sz="0" w:space="0" w:color="auto"/>
            <w:right w:val="none" w:sz="0" w:space="0" w:color="auto"/>
          </w:divBdr>
        </w:div>
        <w:div w:id="529613035">
          <w:marLeft w:val="640"/>
          <w:marRight w:val="0"/>
          <w:marTop w:val="0"/>
          <w:marBottom w:val="0"/>
          <w:divBdr>
            <w:top w:val="none" w:sz="0" w:space="0" w:color="auto"/>
            <w:left w:val="none" w:sz="0" w:space="0" w:color="auto"/>
            <w:bottom w:val="none" w:sz="0" w:space="0" w:color="auto"/>
            <w:right w:val="none" w:sz="0" w:space="0" w:color="auto"/>
          </w:divBdr>
        </w:div>
        <w:div w:id="551691982">
          <w:marLeft w:val="640"/>
          <w:marRight w:val="0"/>
          <w:marTop w:val="0"/>
          <w:marBottom w:val="0"/>
          <w:divBdr>
            <w:top w:val="none" w:sz="0" w:space="0" w:color="auto"/>
            <w:left w:val="none" w:sz="0" w:space="0" w:color="auto"/>
            <w:bottom w:val="none" w:sz="0" w:space="0" w:color="auto"/>
            <w:right w:val="none" w:sz="0" w:space="0" w:color="auto"/>
          </w:divBdr>
        </w:div>
        <w:div w:id="554967599">
          <w:marLeft w:val="640"/>
          <w:marRight w:val="0"/>
          <w:marTop w:val="0"/>
          <w:marBottom w:val="0"/>
          <w:divBdr>
            <w:top w:val="none" w:sz="0" w:space="0" w:color="auto"/>
            <w:left w:val="none" w:sz="0" w:space="0" w:color="auto"/>
            <w:bottom w:val="none" w:sz="0" w:space="0" w:color="auto"/>
            <w:right w:val="none" w:sz="0" w:space="0" w:color="auto"/>
          </w:divBdr>
        </w:div>
        <w:div w:id="565845336">
          <w:marLeft w:val="640"/>
          <w:marRight w:val="0"/>
          <w:marTop w:val="0"/>
          <w:marBottom w:val="0"/>
          <w:divBdr>
            <w:top w:val="none" w:sz="0" w:space="0" w:color="auto"/>
            <w:left w:val="none" w:sz="0" w:space="0" w:color="auto"/>
            <w:bottom w:val="none" w:sz="0" w:space="0" w:color="auto"/>
            <w:right w:val="none" w:sz="0" w:space="0" w:color="auto"/>
          </w:divBdr>
        </w:div>
        <w:div w:id="574317858">
          <w:marLeft w:val="640"/>
          <w:marRight w:val="0"/>
          <w:marTop w:val="0"/>
          <w:marBottom w:val="0"/>
          <w:divBdr>
            <w:top w:val="none" w:sz="0" w:space="0" w:color="auto"/>
            <w:left w:val="none" w:sz="0" w:space="0" w:color="auto"/>
            <w:bottom w:val="none" w:sz="0" w:space="0" w:color="auto"/>
            <w:right w:val="none" w:sz="0" w:space="0" w:color="auto"/>
          </w:divBdr>
        </w:div>
        <w:div w:id="619579052">
          <w:marLeft w:val="640"/>
          <w:marRight w:val="0"/>
          <w:marTop w:val="0"/>
          <w:marBottom w:val="0"/>
          <w:divBdr>
            <w:top w:val="none" w:sz="0" w:space="0" w:color="auto"/>
            <w:left w:val="none" w:sz="0" w:space="0" w:color="auto"/>
            <w:bottom w:val="none" w:sz="0" w:space="0" w:color="auto"/>
            <w:right w:val="none" w:sz="0" w:space="0" w:color="auto"/>
          </w:divBdr>
        </w:div>
        <w:div w:id="685792710">
          <w:marLeft w:val="640"/>
          <w:marRight w:val="0"/>
          <w:marTop w:val="0"/>
          <w:marBottom w:val="0"/>
          <w:divBdr>
            <w:top w:val="none" w:sz="0" w:space="0" w:color="auto"/>
            <w:left w:val="none" w:sz="0" w:space="0" w:color="auto"/>
            <w:bottom w:val="none" w:sz="0" w:space="0" w:color="auto"/>
            <w:right w:val="none" w:sz="0" w:space="0" w:color="auto"/>
          </w:divBdr>
        </w:div>
        <w:div w:id="752971525">
          <w:marLeft w:val="640"/>
          <w:marRight w:val="0"/>
          <w:marTop w:val="0"/>
          <w:marBottom w:val="0"/>
          <w:divBdr>
            <w:top w:val="none" w:sz="0" w:space="0" w:color="auto"/>
            <w:left w:val="none" w:sz="0" w:space="0" w:color="auto"/>
            <w:bottom w:val="none" w:sz="0" w:space="0" w:color="auto"/>
            <w:right w:val="none" w:sz="0" w:space="0" w:color="auto"/>
          </w:divBdr>
        </w:div>
        <w:div w:id="758913928">
          <w:marLeft w:val="640"/>
          <w:marRight w:val="0"/>
          <w:marTop w:val="0"/>
          <w:marBottom w:val="0"/>
          <w:divBdr>
            <w:top w:val="none" w:sz="0" w:space="0" w:color="auto"/>
            <w:left w:val="none" w:sz="0" w:space="0" w:color="auto"/>
            <w:bottom w:val="none" w:sz="0" w:space="0" w:color="auto"/>
            <w:right w:val="none" w:sz="0" w:space="0" w:color="auto"/>
          </w:divBdr>
        </w:div>
        <w:div w:id="761603787">
          <w:marLeft w:val="640"/>
          <w:marRight w:val="0"/>
          <w:marTop w:val="0"/>
          <w:marBottom w:val="0"/>
          <w:divBdr>
            <w:top w:val="none" w:sz="0" w:space="0" w:color="auto"/>
            <w:left w:val="none" w:sz="0" w:space="0" w:color="auto"/>
            <w:bottom w:val="none" w:sz="0" w:space="0" w:color="auto"/>
            <w:right w:val="none" w:sz="0" w:space="0" w:color="auto"/>
          </w:divBdr>
        </w:div>
        <w:div w:id="763889756">
          <w:marLeft w:val="640"/>
          <w:marRight w:val="0"/>
          <w:marTop w:val="0"/>
          <w:marBottom w:val="0"/>
          <w:divBdr>
            <w:top w:val="none" w:sz="0" w:space="0" w:color="auto"/>
            <w:left w:val="none" w:sz="0" w:space="0" w:color="auto"/>
            <w:bottom w:val="none" w:sz="0" w:space="0" w:color="auto"/>
            <w:right w:val="none" w:sz="0" w:space="0" w:color="auto"/>
          </w:divBdr>
        </w:div>
        <w:div w:id="777218990">
          <w:marLeft w:val="640"/>
          <w:marRight w:val="0"/>
          <w:marTop w:val="0"/>
          <w:marBottom w:val="0"/>
          <w:divBdr>
            <w:top w:val="none" w:sz="0" w:space="0" w:color="auto"/>
            <w:left w:val="none" w:sz="0" w:space="0" w:color="auto"/>
            <w:bottom w:val="none" w:sz="0" w:space="0" w:color="auto"/>
            <w:right w:val="none" w:sz="0" w:space="0" w:color="auto"/>
          </w:divBdr>
        </w:div>
        <w:div w:id="788664638">
          <w:marLeft w:val="640"/>
          <w:marRight w:val="0"/>
          <w:marTop w:val="0"/>
          <w:marBottom w:val="0"/>
          <w:divBdr>
            <w:top w:val="none" w:sz="0" w:space="0" w:color="auto"/>
            <w:left w:val="none" w:sz="0" w:space="0" w:color="auto"/>
            <w:bottom w:val="none" w:sz="0" w:space="0" w:color="auto"/>
            <w:right w:val="none" w:sz="0" w:space="0" w:color="auto"/>
          </w:divBdr>
        </w:div>
        <w:div w:id="810639119">
          <w:marLeft w:val="640"/>
          <w:marRight w:val="0"/>
          <w:marTop w:val="0"/>
          <w:marBottom w:val="0"/>
          <w:divBdr>
            <w:top w:val="none" w:sz="0" w:space="0" w:color="auto"/>
            <w:left w:val="none" w:sz="0" w:space="0" w:color="auto"/>
            <w:bottom w:val="none" w:sz="0" w:space="0" w:color="auto"/>
            <w:right w:val="none" w:sz="0" w:space="0" w:color="auto"/>
          </w:divBdr>
        </w:div>
        <w:div w:id="825440690">
          <w:marLeft w:val="640"/>
          <w:marRight w:val="0"/>
          <w:marTop w:val="0"/>
          <w:marBottom w:val="0"/>
          <w:divBdr>
            <w:top w:val="none" w:sz="0" w:space="0" w:color="auto"/>
            <w:left w:val="none" w:sz="0" w:space="0" w:color="auto"/>
            <w:bottom w:val="none" w:sz="0" w:space="0" w:color="auto"/>
            <w:right w:val="none" w:sz="0" w:space="0" w:color="auto"/>
          </w:divBdr>
        </w:div>
        <w:div w:id="839584803">
          <w:marLeft w:val="640"/>
          <w:marRight w:val="0"/>
          <w:marTop w:val="0"/>
          <w:marBottom w:val="0"/>
          <w:divBdr>
            <w:top w:val="none" w:sz="0" w:space="0" w:color="auto"/>
            <w:left w:val="none" w:sz="0" w:space="0" w:color="auto"/>
            <w:bottom w:val="none" w:sz="0" w:space="0" w:color="auto"/>
            <w:right w:val="none" w:sz="0" w:space="0" w:color="auto"/>
          </w:divBdr>
        </w:div>
        <w:div w:id="874850058">
          <w:marLeft w:val="640"/>
          <w:marRight w:val="0"/>
          <w:marTop w:val="0"/>
          <w:marBottom w:val="0"/>
          <w:divBdr>
            <w:top w:val="none" w:sz="0" w:space="0" w:color="auto"/>
            <w:left w:val="none" w:sz="0" w:space="0" w:color="auto"/>
            <w:bottom w:val="none" w:sz="0" w:space="0" w:color="auto"/>
            <w:right w:val="none" w:sz="0" w:space="0" w:color="auto"/>
          </w:divBdr>
        </w:div>
        <w:div w:id="935015181">
          <w:marLeft w:val="640"/>
          <w:marRight w:val="0"/>
          <w:marTop w:val="0"/>
          <w:marBottom w:val="0"/>
          <w:divBdr>
            <w:top w:val="none" w:sz="0" w:space="0" w:color="auto"/>
            <w:left w:val="none" w:sz="0" w:space="0" w:color="auto"/>
            <w:bottom w:val="none" w:sz="0" w:space="0" w:color="auto"/>
            <w:right w:val="none" w:sz="0" w:space="0" w:color="auto"/>
          </w:divBdr>
        </w:div>
        <w:div w:id="938413682">
          <w:marLeft w:val="640"/>
          <w:marRight w:val="0"/>
          <w:marTop w:val="0"/>
          <w:marBottom w:val="0"/>
          <w:divBdr>
            <w:top w:val="none" w:sz="0" w:space="0" w:color="auto"/>
            <w:left w:val="none" w:sz="0" w:space="0" w:color="auto"/>
            <w:bottom w:val="none" w:sz="0" w:space="0" w:color="auto"/>
            <w:right w:val="none" w:sz="0" w:space="0" w:color="auto"/>
          </w:divBdr>
        </w:div>
        <w:div w:id="945767848">
          <w:marLeft w:val="640"/>
          <w:marRight w:val="0"/>
          <w:marTop w:val="0"/>
          <w:marBottom w:val="0"/>
          <w:divBdr>
            <w:top w:val="none" w:sz="0" w:space="0" w:color="auto"/>
            <w:left w:val="none" w:sz="0" w:space="0" w:color="auto"/>
            <w:bottom w:val="none" w:sz="0" w:space="0" w:color="auto"/>
            <w:right w:val="none" w:sz="0" w:space="0" w:color="auto"/>
          </w:divBdr>
        </w:div>
        <w:div w:id="966278829">
          <w:marLeft w:val="640"/>
          <w:marRight w:val="0"/>
          <w:marTop w:val="0"/>
          <w:marBottom w:val="0"/>
          <w:divBdr>
            <w:top w:val="none" w:sz="0" w:space="0" w:color="auto"/>
            <w:left w:val="none" w:sz="0" w:space="0" w:color="auto"/>
            <w:bottom w:val="none" w:sz="0" w:space="0" w:color="auto"/>
            <w:right w:val="none" w:sz="0" w:space="0" w:color="auto"/>
          </w:divBdr>
        </w:div>
        <w:div w:id="1022898775">
          <w:marLeft w:val="640"/>
          <w:marRight w:val="0"/>
          <w:marTop w:val="0"/>
          <w:marBottom w:val="0"/>
          <w:divBdr>
            <w:top w:val="none" w:sz="0" w:space="0" w:color="auto"/>
            <w:left w:val="none" w:sz="0" w:space="0" w:color="auto"/>
            <w:bottom w:val="none" w:sz="0" w:space="0" w:color="auto"/>
            <w:right w:val="none" w:sz="0" w:space="0" w:color="auto"/>
          </w:divBdr>
        </w:div>
        <w:div w:id="1084377476">
          <w:marLeft w:val="640"/>
          <w:marRight w:val="0"/>
          <w:marTop w:val="0"/>
          <w:marBottom w:val="0"/>
          <w:divBdr>
            <w:top w:val="none" w:sz="0" w:space="0" w:color="auto"/>
            <w:left w:val="none" w:sz="0" w:space="0" w:color="auto"/>
            <w:bottom w:val="none" w:sz="0" w:space="0" w:color="auto"/>
            <w:right w:val="none" w:sz="0" w:space="0" w:color="auto"/>
          </w:divBdr>
        </w:div>
        <w:div w:id="1120759713">
          <w:marLeft w:val="640"/>
          <w:marRight w:val="0"/>
          <w:marTop w:val="0"/>
          <w:marBottom w:val="0"/>
          <w:divBdr>
            <w:top w:val="none" w:sz="0" w:space="0" w:color="auto"/>
            <w:left w:val="none" w:sz="0" w:space="0" w:color="auto"/>
            <w:bottom w:val="none" w:sz="0" w:space="0" w:color="auto"/>
            <w:right w:val="none" w:sz="0" w:space="0" w:color="auto"/>
          </w:divBdr>
        </w:div>
        <w:div w:id="1139155571">
          <w:marLeft w:val="640"/>
          <w:marRight w:val="0"/>
          <w:marTop w:val="0"/>
          <w:marBottom w:val="0"/>
          <w:divBdr>
            <w:top w:val="none" w:sz="0" w:space="0" w:color="auto"/>
            <w:left w:val="none" w:sz="0" w:space="0" w:color="auto"/>
            <w:bottom w:val="none" w:sz="0" w:space="0" w:color="auto"/>
            <w:right w:val="none" w:sz="0" w:space="0" w:color="auto"/>
          </w:divBdr>
        </w:div>
        <w:div w:id="1156528039">
          <w:marLeft w:val="640"/>
          <w:marRight w:val="0"/>
          <w:marTop w:val="0"/>
          <w:marBottom w:val="0"/>
          <w:divBdr>
            <w:top w:val="none" w:sz="0" w:space="0" w:color="auto"/>
            <w:left w:val="none" w:sz="0" w:space="0" w:color="auto"/>
            <w:bottom w:val="none" w:sz="0" w:space="0" w:color="auto"/>
            <w:right w:val="none" w:sz="0" w:space="0" w:color="auto"/>
          </w:divBdr>
        </w:div>
        <w:div w:id="1167130865">
          <w:marLeft w:val="640"/>
          <w:marRight w:val="0"/>
          <w:marTop w:val="0"/>
          <w:marBottom w:val="0"/>
          <w:divBdr>
            <w:top w:val="none" w:sz="0" w:space="0" w:color="auto"/>
            <w:left w:val="none" w:sz="0" w:space="0" w:color="auto"/>
            <w:bottom w:val="none" w:sz="0" w:space="0" w:color="auto"/>
            <w:right w:val="none" w:sz="0" w:space="0" w:color="auto"/>
          </w:divBdr>
        </w:div>
        <w:div w:id="1302880249">
          <w:marLeft w:val="640"/>
          <w:marRight w:val="0"/>
          <w:marTop w:val="0"/>
          <w:marBottom w:val="0"/>
          <w:divBdr>
            <w:top w:val="none" w:sz="0" w:space="0" w:color="auto"/>
            <w:left w:val="none" w:sz="0" w:space="0" w:color="auto"/>
            <w:bottom w:val="none" w:sz="0" w:space="0" w:color="auto"/>
            <w:right w:val="none" w:sz="0" w:space="0" w:color="auto"/>
          </w:divBdr>
        </w:div>
        <w:div w:id="1432555198">
          <w:marLeft w:val="640"/>
          <w:marRight w:val="0"/>
          <w:marTop w:val="0"/>
          <w:marBottom w:val="0"/>
          <w:divBdr>
            <w:top w:val="none" w:sz="0" w:space="0" w:color="auto"/>
            <w:left w:val="none" w:sz="0" w:space="0" w:color="auto"/>
            <w:bottom w:val="none" w:sz="0" w:space="0" w:color="auto"/>
            <w:right w:val="none" w:sz="0" w:space="0" w:color="auto"/>
          </w:divBdr>
        </w:div>
        <w:div w:id="1460999240">
          <w:marLeft w:val="640"/>
          <w:marRight w:val="0"/>
          <w:marTop w:val="0"/>
          <w:marBottom w:val="0"/>
          <w:divBdr>
            <w:top w:val="none" w:sz="0" w:space="0" w:color="auto"/>
            <w:left w:val="none" w:sz="0" w:space="0" w:color="auto"/>
            <w:bottom w:val="none" w:sz="0" w:space="0" w:color="auto"/>
            <w:right w:val="none" w:sz="0" w:space="0" w:color="auto"/>
          </w:divBdr>
        </w:div>
        <w:div w:id="1482624292">
          <w:marLeft w:val="640"/>
          <w:marRight w:val="0"/>
          <w:marTop w:val="0"/>
          <w:marBottom w:val="0"/>
          <w:divBdr>
            <w:top w:val="none" w:sz="0" w:space="0" w:color="auto"/>
            <w:left w:val="none" w:sz="0" w:space="0" w:color="auto"/>
            <w:bottom w:val="none" w:sz="0" w:space="0" w:color="auto"/>
            <w:right w:val="none" w:sz="0" w:space="0" w:color="auto"/>
          </w:divBdr>
        </w:div>
        <w:div w:id="1491143335">
          <w:marLeft w:val="640"/>
          <w:marRight w:val="0"/>
          <w:marTop w:val="0"/>
          <w:marBottom w:val="0"/>
          <w:divBdr>
            <w:top w:val="none" w:sz="0" w:space="0" w:color="auto"/>
            <w:left w:val="none" w:sz="0" w:space="0" w:color="auto"/>
            <w:bottom w:val="none" w:sz="0" w:space="0" w:color="auto"/>
            <w:right w:val="none" w:sz="0" w:space="0" w:color="auto"/>
          </w:divBdr>
        </w:div>
        <w:div w:id="1501115192">
          <w:marLeft w:val="640"/>
          <w:marRight w:val="0"/>
          <w:marTop w:val="0"/>
          <w:marBottom w:val="0"/>
          <w:divBdr>
            <w:top w:val="none" w:sz="0" w:space="0" w:color="auto"/>
            <w:left w:val="none" w:sz="0" w:space="0" w:color="auto"/>
            <w:bottom w:val="none" w:sz="0" w:space="0" w:color="auto"/>
            <w:right w:val="none" w:sz="0" w:space="0" w:color="auto"/>
          </w:divBdr>
        </w:div>
        <w:div w:id="1514346076">
          <w:marLeft w:val="640"/>
          <w:marRight w:val="0"/>
          <w:marTop w:val="0"/>
          <w:marBottom w:val="0"/>
          <w:divBdr>
            <w:top w:val="none" w:sz="0" w:space="0" w:color="auto"/>
            <w:left w:val="none" w:sz="0" w:space="0" w:color="auto"/>
            <w:bottom w:val="none" w:sz="0" w:space="0" w:color="auto"/>
            <w:right w:val="none" w:sz="0" w:space="0" w:color="auto"/>
          </w:divBdr>
        </w:div>
        <w:div w:id="1637760349">
          <w:marLeft w:val="640"/>
          <w:marRight w:val="0"/>
          <w:marTop w:val="0"/>
          <w:marBottom w:val="0"/>
          <w:divBdr>
            <w:top w:val="none" w:sz="0" w:space="0" w:color="auto"/>
            <w:left w:val="none" w:sz="0" w:space="0" w:color="auto"/>
            <w:bottom w:val="none" w:sz="0" w:space="0" w:color="auto"/>
            <w:right w:val="none" w:sz="0" w:space="0" w:color="auto"/>
          </w:divBdr>
        </w:div>
        <w:div w:id="1651132821">
          <w:marLeft w:val="640"/>
          <w:marRight w:val="0"/>
          <w:marTop w:val="0"/>
          <w:marBottom w:val="0"/>
          <w:divBdr>
            <w:top w:val="none" w:sz="0" w:space="0" w:color="auto"/>
            <w:left w:val="none" w:sz="0" w:space="0" w:color="auto"/>
            <w:bottom w:val="none" w:sz="0" w:space="0" w:color="auto"/>
            <w:right w:val="none" w:sz="0" w:space="0" w:color="auto"/>
          </w:divBdr>
        </w:div>
        <w:div w:id="1665624794">
          <w:marLeft w:val="640"/>
          <w:marRight w:val="0"/>
          <w:marTop w:val="0"/>
          <w:marBottom w:val="0"/>
          <w:divBdr>
            <w:top w:val="none" w:sz="0" w:space="0" w:color="auto"/>
            <w:left w:val="none" w:sz="0" w:space="0" w:color="auto"/>
            <w:bottom w:val="none" w:sz="0" w:space="0" w:color="auto"/>
            <w:right w:val="none" w:sz="0" w:space="0" w:color="auto"/>
          </w:divBdr>
        </w:div>
        <w:div w:id="1666517403">
          <w:marLeft w:val="640"/>
          <w:marRight w:val="0"/>
          <w:marTop w:val="0"/>
          <w:marBottom w:val="0"/>
          <w:divBdr>
            <w:top w:val="none" w:sz="0" w:space="0" w:color="auto"/>
            <w:left w:val="none" w:sz="0" w:space="0" w:color="auto"/>
            <w:bottom w:val="none" w:sz="0" w:space="0" w:color="auto"/>
            <w:right w:val="none" w:sz="0" w:space="0" w:color="auto"/>
          </w:divBdr>
        </w:div>
        <w:div w:id="1685743116">
          <w:marLeft w:val="640"/>
          <w:marRight w:val="0"/>
          <w:marTop w:val="0"/>
          <w:marBottom w:val="0"/>
          <w:divBdr>
            <w:top w:val="none" w:sz="0" w:space="0" w:color="auto"/>
            <w:left w:val="none" w:sz="0" w:space="0" w:color="auto"/>
            <w:bottom w:val="none" w:sz="0" w:space="0" w:color="auto"/>
            <w:right w:val="none" w:sz="0" w:space="0" w:color="auto"/>
          </w:divBdr>
        </w:div>
        <w:div w:id="1700426423">
          <w:marLeft w:val="640"/>
          <w:marRight w:val="0"/>
          <w:marTop w:val="0"/>
          <w:marBottom w:val="0"/>
          <w:divBdr>
            <w:top w:val="none" w:sz="0" w:space="0" w:color="auto"/>
            <w:left w:val="none" w:sz="0" w:space="0" w:color="auto"/>
            <w:bottom w:val="none" w:sz="0" w:space="0" w:color="auto"/>
            <w:right w:val="none" w:sz="0" w:space="0" w:color="auto"/>
          </w:divBdr>
        </w:div>
        <w:div w:id="1736704326">
          <w:marLeft w:val="640"/>
          <w:marRight w:val="0"/>
          <w:marTop w:val="0"/>
          <w:marBottom w:val="0"/>
          <w:divBdr>
            <w:top w:val="none" w:sz="0" w:space="0" w:color="auto"/>
            <w:left w:val="none" w:sz="0" w:space="0" w:color="auto"/>
            <w:bottom w:val="none" w:sz="0" w:space="0" w:color="auto"/>
            <w:right w:val="none" w:sz="0" w:space="0" w:color="auto"/>
          </w:divBdr>
        </w:div>
        <w:div w:id="1749499236">
          <w:marLeft w:val="640"/>
          <w:marRight w:val="0"/>
          <w:marTop w:val="0"/>
          <w:marBottom w:val="0"/>
          <w:divBdr>
            <w:top w:val="none" w:sz="0" w:space="0" w:color="auto"/>
            <w:left w:val="none" w:sz="0" w:space="0" w:color="auto"/>
            <w:bottom w:val="none" w:sz="0" w:space="0" w:color="auto"/>
            <w:right w:val="none" w:sz="0" w:space="0" w:color="auto"/>
          </w:divBdr>
        </w:div>
        <w:div w:id="1779175236">
          <w:marLeft w:val="640"/>
          <w:marRight w:val="0"/>
          <w:marTop w:val="0"/>
          <w:marBottom w:val="0"/>
          <w:divBdr>
            <w:top w:val="none" w:sz="0" w:space="0" w:color="auto"/>
            <w:left w:val="none" w:sz="0" w:space="0" w:color="auto"/>
            <w:bottom w:val="none" w:sz="0" w:space="0" w:color="auto"/>
            <w:right w:val="none" w:sz="0" w:space="0" w:color="auto"/>
          </w:divBdr>
        </w:div>
        <w:div w:id="1789202005">
          <w:marLeft w:val="640"/>
          <w:marRight w:val="0"/>
          <w:marTop w:val="0"/>
          <w:marBottom w:val="0"/>
          <w:divBdr>
            <w:top w:val="none" w:sz="0" w:space="0" w:color="auto"/>
            <w:left w:val="none" w:sz="0" w:space="0" w:color="auto"/>
            <w:bottom w:val="none" w:sz="0" w:space="0" w:color="auto"/>
            <w:right w:val="none" w:sz="0" w:space="0" w:color="auto"/>
          </w:divBdr>
        </w:div>
        <w:div w:id="1852333595">
          <w:marLeft w:val="640"/>
          <w:marRight w:val="0"/>
          <w:marTop w:val="0"/>
          <w:marBottom w:val="0"/>
          <w:divBdr>
            <w:top w:val="none" w:sz="0" w:space="0" w:color="auto"/>
            <w:left w:val="none" w:sz="0" w:space="0" w:color="auto"/>
            <w:bottom w:val="none" w:sz="0" w:space="0" w:color="auto"/>
            <w:right w:val="none" w:sz="0" w:space="0" w:color="auto"/>
          </w:divBdr>
        </w:div>
        <w:div w:id="1869099499">
          <w:marLeft w:val="640"/>
          <w:marRight w:val="0"/>
          <w:marTop w:val="0"/>
          <w:marBottom w:val="0"/>
          <w:divBdr>
            <w:top w:val="none" w:sz="0" w:space="0" w:color="auto"/>
            <w:left w:val="none" w:sz="0" w:space="0" w:color="auto"/>
            <w:bottom w:val="none" w:sz="0" w:space="0" w:color="auto"/>
            <w:right w:val="none" w:sz="0" w:space="0" w:color="auto"/>
          </w:divBdr>
        </w:div>
        <w:div w:id="1870029068">
          <w:marLeft w:val="640"/>
          <w:marRight w:val="0"/>
          <w:marTop w:val="0"/>
          <w:marBottom w:val="0"/>
          <w:divBdr>
            <w:top w:val="none" w:sz="0" w:space="0" w:color="auto"/>
            <w:left w:val="none" w:sz="0" w:space="0" w:color="auto"/>
            <w:bottom w:val="none" w:sz="0" w:space="0" w:color="auto"/>
            <w:right w:val="none" w:sz="0" w:space="0" w:color="auto"/>
          </w:divBdr>
        </w:div>
        <w:div w:id="1879583441">
          <w:marLeft w:val="640"/>
          <w:marRight w:val="0"/>
          <w:marTop w:val="0"/>
          <w:marBottom w:val="0"/>
          <w:divBdr>
            <w:top w:val="none" w:sz="0" w:space="0" w:color="auto"/>
            <w:left w:val="none" w:sz="0" w:space="0" w:color="auto"/>
            <w:bottom w:val="none" w:sz="0" w:space="0" w:color="auto"/>
            <w:right w:val="none" w:sz="0" w:space="0" w:color="auto"/>
          </w:divBdr>
        </w:div>
        <w:div w:id="1891186973">
          <w:marLeft w:val="640"/>
          <w:marRight w:val="0"/>
          <w:marTop w:val="0"/>
          <w:marBottom w:val="0"/>
          <w:divBdr>
            <w:top w:val="none" w:sz="0" w:space="0" w:color="auto"/>
            <w:left w:val="none" w:sz="0" w:space="0" w:color="auto"/>
            <w:bottom w:val="none" w:sz="0" w:space="0" w:color="auto"/>
            <w:right w:val="none" w:sz="0" w:space="0" w:color="auto"/>
          </w:divBdr>
        </w:div>
        <w:div w:id="1901555981">
          <w:marLeft w:val="640"/>
          <w:marRight w:val="0"/>
          <w:marTop w:val="0"/>
          <w:marBottom w:val="0"/>
          <w:divBdr>
            <w:top w:val="none" w:sz="0" w:space="0" w:color="auto"/>
            <w:left w:val="none" w:sz="0" w:space="0" w:color="auto"/>
            <w:bottom w:val="none" w:sz="0" w:space="0" w:color="auto"/>
            <w:right w:val="none" w:sz="0" w:space="0" w:color="auto"/>
          </w:divBdr>
        </w:div>
        <w:div w:id="2024237970">
          <w:marLeft w:val="640"/>
          <w:marRight w:val="0"/>
          <w:marTop w:val="0"/>
          <w:marBottom w:val="0"/>
          <w:divBdr>
            <w:top w:val="none" w:sz="0" w:space="0" w:color="auto"/>
            <w:left w:val="none" w:sz="0" w:space="0" w:color="auto"/>
            <w:bottom w:val="none" w:sz="0" w:space="0" w:color="auto"/>
            <w:right w:val="none" w:sz="0" w:space="0" w:color="auto"/>
          </w:divBdr>
        </w:div>
        <w:div w:id="2025739500">
          <w:marLeft w:val="640"/>
          <w:marRight w:val="0"/>
          <w:marTop w:val="0"/>
          <w:marBottom w:val="0"/>
          <w:divBdr>
            <w:top w:val="none" w:sz="0" w:space="0" w:color="auto"/>
            <w:left w:val="none" w:sz="0" w:space="0" w:color="auto"/>
            <w:bottom w:val="none" w:sz="0" w:space="0" w:color="auto"/>
            <w:right w:val="none" w:sz="0" w:space="0" w:color="auto"/>
          </w:divBdr>
        </w:div>
        <w:div w:id="2030181049">
          <w:marLeft w:val="640"/>
          <w:marRight w:val="0"/>
          <w:marTop w:val="0"/>
          <w:marBottom w:val="0"/>
          <w:divBdr>
            <w:top w:val="none" w:sz="0" w:space="0" w:color="auto"/>
            <w:left w:val="none" w:sz="0" w:space="0" w:color="auto"/>
            <w:bottom w:val="none" w:sz="0" w:space="0" w:color="auto"/>
            <w:right w:val="none" w:sz="0" w:space="0" w:color="auto"/>
          </w:divBdr>
        </w:div>
        <w:div w:id="2063207652">
          <w:marLeft w:val="640"/>
          <w:marRight w:val="0"/>
          <w:marTop w:val="0"/>
          <w:marBottom w:val="0"/>
          <w:divBdr>
            <w:top w:val="none" w:sz="0" w:space="0" w:color="auto"/>
            <w:left w:val="none" w:sz="0" w:space="0" w:color="auto"/>
            <w:bottom w:val="none" w:sz="0" w:space="0" w:color="auto"/>
            <w:right w:val="none" w:sz="0" w:space="0" w:color="auto"/>
          </w:divBdr>
        </w:div>
        <w:div w:id="2063211865">
          <w:marLeft w:val="640"/>
          <w:marRight w:val="0"/>
          <w:marTop w:val="0"/>
          <w:marBottom w:val="0"/>
          <w:divBdr>
            <w:top w:val="none" w:sz="0" w:space="0" w:color="auto"/>
            <w:left w:val="none" w:sz="0" w:space="0" w:color="auto"/>
            <w:bottom w:val="none" w:sz="0" w:space="0" w:color="auto"/>
            <w:right w:val="none" w:sz="0" w:space="0" w:color="auto"/>
          </w:divBdr>
        </w:div>
        <w:div w:id="2095860906">
          <w:marLeft w:val="640"/>
          <w:marRight w:val="0"/>
          <w:marTop w:val="0"/>
          <w:marBottom w:val="0"/>
          <w:divBdr>
            <w:top w:val="none" w:sz="0" w:space="0" w:color="auto"/>
            <w:left w:val="none" w:sz="0" w:space="0" w:color="auto"/>
            <w:bottom w:val="none" w:sz="0" w:space="0" w:color="auto"/>
            <w:right w:val="none" w:sz="0" w:space="0" w:color="auto"/>
          </w:divBdr>
        </w:div>
        <w:div w:id="2097512359">
          <w:marLeft w:val="640"/>
          <w:marRight w:val="0"/>
          <w:marTop w:val="0"/>
          <w:marBottom w:val="0"/>
          <w:divBdr>
            <w:top w:val="none" w:sz="0" w:space="0" w:color="auto"/>
            <w:left w:val="none" w:sz="0" w:space="0" w:color="auto"/>
            <w:bottom w:val="none" w:sz="0" w:space="0" w:color="auto"/>
            <w:right w:val="none" w:sz="0" w:space="0" w:color="auto"/>
          </w:divBdr>
        </w:div>
        <w:div w:id="2144688414">
          <w:marLeft w:val="640"/>
          <w:marRight w:val="0"/>
          <w:marTop w:val="0"/>
          <w:marBottom w:val="0"/>
          <w:divBdr>
            <w:top w:val="none" w:sz="0" w:space="0" w:color="auto"/>
            <w:left w:val="none" w:sz="0" w:space="0" w:color="auto"/>
            <w:bottom w:val="none" w:sz="0" w:space="0" w:color="auto"/>
            <w:right w:val="none" w:sz="0" w:space="0" w:color="auto"/>
          </w:divBdr>
        </w:div>
      </w:divsChild>
    </w:div>
    <w:div w:id="988099079">
      <w:bodyDiv w:val="1"/>
      <w:marLeft w:val="0"/>
      <w:marRight w:val="0"/>
      <w:marTop w:val="0"/>
      <w:marBottom w:val="0"/>
      <w:divBdr>
        <w:top w:val="none" w:sz="0" w:space="0" w:color="auto"/>
        <w:left w:val="none" w:sz="0" w:space="0" w:color="auto"/>
        <w:bottom w:val="none" w:sz="0" w:space="0" w:color="auto"/>
        <w:right w:val="none" w:sz="0" w:space="0" w:color="auto"/>
      </w:divBdr>
      <w:divsChild>
        <w:div w:id="2052553">
          <w:marLeft w:val="640"/>
          <w:marRight w:val="0"/>
          <w:marTop w:val="0"/>
          <w:marBottom w:val="0"/>
          <w:divBdr>
            <w:top w:val="none" w:sz="0" w:space="0" w:color="auto"/>
            <w:left w:val="none" w:sz="0" w:space="0" w:color="auto"/>
            <w:bottom w:val="none" w:sz="0" w:space="0" w:color="auto"/>
            <w:right w:val="none" w:sz="0" w:space="0" w:color="auto"/>
          </w:divBdr>
        </w:div>
        <w:div w:id="37320253">
          <w:marLeft w:val="640"/>
          <w:marRight w:val="0"/>
          <w:marTop w:val="0"/>
          <w:marBottom w:val="0"/>
          <w:divBdr>
            <w:top w:val="none" w:sz="0" w:space="0" w:color="auto"/>
            <w:left w:val="none" w:sz="0" w:space="0" w:color="auto"/>
            <w:bottom w:val="none" w:sz="0" w:space="0" w:color="auto"/>
            <w:right w:val="none" w:sz="0" w:space="0" w:color="auto"/>
          </w:divBdr>
        </w:div>
        <w:div w:id="45956088">
          <w:marLeft w:val="640"/>
          <w:marRight w:val="0"/>
          <w:marTop w:val="0"/>
          <w:marBottom w:val="0"/>
          <w:divBdr>
            <w:top w:val="none" w:sz="0" w:space="0" w:color="auto"/>
            <w:left w:val="none" w:sz="0" w:space="0" w:color="auto"/>
            <w:bottom w:val="none" w:sz="0" w:space="0" w:color="auto"/>
            <w:right w:val="none" w:sz="0" w:space="0" w:color="auto"/>
          </w:divBdr>
        </w:div>
        <w:div w:id="51120204">
          <w:marLeft w:val="640"/>
          <w:marRight w:val="0"/>
          <w:marTop w:val="0"/>
          <w:marBottom w:val="0"/>
          <w:divBdr>
            <w:top w:val="none" w:sz="0" w:space="0" w:color="auto"/>
            <w:left w:val="none" w:sz="0" w:space="0" w:color="auto"/>
            <w:bottom w:val="none" w:sz="0" w:space="0" w:color="auto"/>
            <w:right w:val="none" w:sz="0" w:space="0" w:color="auto"/>
          </w:divBdr>
        </w:div>
        <w:div w:id="67657393">
          <w:marLeft w:val="640"/>
          <w:marRight w:val="0"/>
          <w:marTop w:val="0"/>
          <w:marBottom w:val="0"/>
          <w:divBdr>
            <w:top w:val="none" w:sz="0" w:space="0" w:color="auto"/>
            <w:left w:val="none" w:sz="0" w:space="0" w:color="auto"/>
            <w:bottom w:val="none" w:sz="0" w:space="0" w:color="auto"/>
            <w:right w:val="none" w:sz="0" w:space="0" w:color="auto"/>
          </w:divBdr>
        </w:div>
        <w:div w:id="100221408">
          <w:marLeft w:val="640"/>
          <w:marRight w:val="0"/>
          <w:marTop w:val="0"/>
          <w:marBottom w:val="0"/>
          <w:divBdr>
            <w:top w:val="none" w:sz="0" w:space="0" w:color="auto"/>
            <w:left w:val="none" w:sz="0" w:space="0" w:color="auto"/>
            <w:bottom w:val="none" w:sz="0" w:space="0" w:color="auto"/>
            <w:right w:val="none" w:sz="0" w:space="0" w:color="auto"/>
          </w:divBdr>
        </w:div>
        <w:div w:id="156964501">
          <w:marLeft w:val="640"/>
          <w:marRight w:val="0"/>
          <w:marTop w:val="0"/>
          <w:marBottom w:val="0"/>
          <w:divBdr>
            <w:top w:val="none" w:sz="0" w:space="0" w:color="auto"/>
            <w:left w:val="none" w:sz="0" w:space="0" w:color="auto"/>
            <w:bottom w:val="none" w:sz="0" w:space="0" w:color="auto"/>
            <w:right w:val="none" w:sz="0" w:space="0" w:color="auto"/>
          </w:divBdr>
        </w:div>
        <w:div w:id="167599736">
          <w:marLeft w:val="640"/>
          <w:marRight w:val="0"/>
          <w:marTop w:val="0"/>
          <w:marBottom w:val="0"/>
          <w:divBdr>
            <w:top w:val="none" w:sz="0" w:space="0" w:color="auto"/>
            <w:left w:val="none" w:sz="0" w:space="0" w:color="auto"/>
            <w:bottom w:val="none" w:sz="0" w:space="0" w:color="auto"/>
            <w:right w:val="none" w:sz="0" w:space="0" w:color="auto"/>
          </w:divBdr>
        </w:div>
        <w:div w:id="259921317">
          <w:marLeft w:val="640"/>
          <w:marRight w:val="0"/>
          <w:marTop w:val="0"/>
          <w:marBottom w:val="0"/>
          <w:divBdr>
            <w:top w:val="none" w:sz="0" w:space="0" w:color="auto"/>
            <w:left w:val="none" w:sz="0" w:space="0" w:color="auto"/>
            <w:bottom w:val="none" w:sz="0" w:space="0" w:color="auto"/>
            <w:right w:val="none" w:sz="0" w:space="0" w:color="auto"/>
          </w:divBdr>
        </w:div>
        <w:div w:id="268508682">
          <w:marLeft w:val="640"/>
          <w:marRight w:val="0"/>
          <w:marTop w:val="0"/>
          <w:marBottom w:val="0"/>
          <w:divBdr>
            <w:top w:val="none" w:sz="0" w:space="0" w:color="auto"/>
            <w:left w:val="none" w:sz="0" w:space="0" w:color="auto"/>
            <w:bottom w:val="none" w:sz="0" w:space="0" w:color="auto"/>
            <w:right w:val="none" w:sz="0" w:space="0" w:color="auto"/>
          </w:divBdr>
        </w:div>
        <w:div w:id="292756788">
          <w:marLeft w:val="640"/>
          <w:marRight w:val="0"/>
          <w:marTop w:val="0"/>
          <w:marBottom w:val="0"/>
          <w:divBdr>
            <w:top w:val="none" w:sz="0" w:space="0" w:color="auto"/>
            <w:left w:val="none" w:sz="0" w:space="0" w:color="auto"/>
            <w:bottom w:val="none" w:sz="0" w:space="0" w:color="auto"/>
            <w:right w:val="none" w:sz="0" w:space="0" w:color="auto"/>
          </w:divBdr>
        </w:div>
        <w:div w:id="352002448">
          <w:marLeft w:val="640"/>
          <w:marRight w:val="0"/>
          <w:marTop w:val="0"/>
          <w:marBottom w:val="0"/>
          <w:divBdr>
            <w:top w:val="none" w:sz="0" w:space="0" w:color="auto"/>
            <w:left w:val="none" w:sz="0" w:space="0" w:color="auto"/>
            <w:bottom w:val="none" w:sz="0" w:space="0" w:color="auto"/>
            <w:right w:val="none" w:sz="0" w:space="0" w:color="auto"/>
          </w:divBdr>
        </w:div>
        <w:div w:id="395512513">
          <w:marLeft w:val="640"/>
          <w:marRight w:val="0"/>
          <w:marTop w:val="0"/>
          <w:marBottom w:val="0"/>
          <w:divBdr>
            <w:top w:val="none" w:sz="0" w:space="0" w:color="auto"/>
            <w:left w:val="none" w:sz="0" w:space="0" w:color="auto"/>
            <w:bottom w:val="none" w:sz="0" w:space="0" w:color="auto"/>
            <w:right w:val="none" w:sz="0" w:space="0" w:color="auto"/>
          </w:divBdr>
        </w:div>
        <w:div w:id="419330520">
          <w:marLeft w:val="640"/>
          <w:marRight w:val="0"/>
          <w:marTop w:val="0"/>
          <w:marBottom w:val="0"/>
          <w:divBdr>
            <w:top w:val="none" w:sz="0" w:space="0" w:color="auto"/>
            <w:left w:val="none" w:sz="0" w:space="0" w:color="auto"/>
            <w:bottom w:val="none" w:sz="0" w:space="0" w:color="auto"/>
            <w:right w:val="none" w:sz="0" w:space="0" w:color="auto"/>
          </w:divBdr>
        </w:div>
        <w:div w:id="524904798">
          <w:marLeft w:val="640"/>
          <w:marRight w:val="0"/>
          <w:marTop w:val="0"/>
          <w:marBottom w:val="0"/>
          <w:divBdr>
            <w:top w:val="none" w:sz="0" w:space="0" w:color="auto"/>
            <w:left w:val="none" w:sz="0" w:space="0" w:color="auto"/>
            <w:bottom w:val="none" w:sz="0" w:space="0" w:color="auto"/>
            <w:right w:val="none" w:sz="0" w:space="0" w:color="auto"/>
          </w:divBdr>
        </w:div>
        <w:div w:id="576281699">
          <w:marLeft w:val="640"/>
          <w:marRight w:val="0"/>
          <w:marTop w:val="0"/>
          <w:marBottom w:val="0"/>
          <w:divBdr>
            <w:top w:val="none" w:sz="0" w:space="0" w:color="auto"/>
            <w:left w:val="none" w:sz="0" w:space="0" w:color="auto"/>
            <w:bottom w:val="none" w:sz="0" w:space="0" w:color="auto"/>
            <w:right w:val="none" w:sz="0" w:space="0" w:color="auto"/>
          </w:divBdr>
        </w:div>
        <w:div w:id="579095716">
          <w:marLeft w:val="640"/>
          <w:marRight w:val="0"/>
          <w:marTop w:val="0"/>
          <w:marBottom w:val="0"/>
          <w:divBdr>
            <w:top w:val="none" w:sz="0" w:space="0" w:color="auto"/>
            <w:left w:val="none" w:sz="0" w:space="0" w:color="auto"/>
            <w:bottom w:val="none" w:sz="0" w:space="0" w:color="auto"/>
            <w:right w:val="none" w:sz="0" w:space="0" w:color="auto"/>
          </w:divBdr>
        </w:div>
        <w:div w:id="586884478">
          <w:marLeft w:val="640"/>
          <w:marRight w:val="0"/>
          <w:marTop w:val="0"/>
          <w:marBottom w:val="0"/>
          <w:divBdr>
            <w:top w:val="none" w:sz="0" w:space="0" w:color="auto"/>
            <w:left w:val="none" w:sz="0" w:space="0" w:color="auto"/>
            <w:bottom w:val="none" w:sz="0" w:space="0" w:color="auto"/>
            <w:right w:val="none" w:sz="0" w:space="0" w:color="auto"/>
          </w:divBdr>
        </w:div>
        <w:div w:id="589236059">
          <w:marLeft w:val="640"/>
          <w:marRight w:val="0"/>
          <w:marTop w:val="0"/>
          <w:marBottom w:val="0"/>
          <w:divBdr>
            <w:top w:val="none" w:sz="0" w:space="0" w:color="auto"/>
            <w:left w:val="none" w:sz="0" w:space="0" w:color="auto"/>
            <w:bottom w:val="none" w:sz="0" w:space="0" w:color="auto"/>
            <w:right w:val="none" w:sz="0" w:space="0" w:color="auto"/>
          </w:divBdr>
        </w:div>
        <w:div w:id="611206595">
          <w:marLeft w:val="640"/>
          <w:marRight w:val="0"/>
          <w:marTop w:val="0"/>
          <w:marBottom w:val="0"/>
          <w:divBdr>
            <w:top w:val="none" w:sz="0" w:space="0" w:color="auto"/>
            <w:left w:val="none" w:sz="0" w:space="0" w:color="auto"/>
            <w:bottom w:val="none" w:sz="0" w:space="0" w:color="auto"/>
            <w:right w:val="none" w:sz="0" w:space="0" w:color="auto"/>
          </w:divBdr>
        </w:div>
        <w:div w:id="627441827">
          <w:marLeft w:val="640"/>
          <w:marRight w:val="0"/>
          <w:marTop w:val="0"/>
          <w:marBottom w:val="0"/>
          <w:divBdr>
            <w:top w:val="none" w:sz="0" w:space="0" w:color="auto"/>
            <w:left w:val="none" w:sz="0" w:space="0" w:color="auto"/>
            <w:bottom w:val="none" w:sz="0" w:space="0" w:color="auto"/>
            <w:right w:val="none" w:sz="0" w:space="0" w:color="auto"/>
          </w:divBdr>
        </w:div>
        <w:div w:id="637493006">
          <w:marLeft w:val="640"/>
          <w:marRight w:val="0"/>
          <w:marTop w:val="0"/>
          <w:marBottom w:val="0"/>
          <w:divBdr>
            <w:top w:val="none" w:sz="0" w:space="0" w:color="auto"/>
            <w:left w:val="none" w:sz="0" w:space="0" w:color="auto"/>
            <w:bottom w:val="none" w:sz="0" w:space="0" w:color="auto"/>
            <w:right w:val="none" w:sz="0" w:space="0" w:color="auto"/>
          </w:divBdr>
        </w:div>
        <w:div w:id="672801198">
          <w:marLeft w:val="640"/>
          <w:marRight w:val="0"/>
          <w:marTop w:val="0"/>
          <w:marBottom w:val="0"/>
          <w:divBdr>
            <w:top w:val="none" w:sz="0" w:space="0" w:color="auto"/>
            <w:left w:val="none" w:sz="0" w:space="0" w:color="auto"/>
            <w:bottom w:val="none" w:sz="0" w:space="0" w:color="auto"/>
            <w:right w:val="none" w:sz="0" w:space="0" w:color="auto"/>
          </w:divBdr>
        </w:div>
        <w:div w:id="705182200">
          <w:marLeft w:val="640"/>
          <w:marRight w:val="0"/>
          <w:marTop w:val="0"/>
          <w:marBottom w:val="0"/>
          <w:divBdr>
            <w:top w:val="none" w:sz="0" w:space="0" w:color="auto"/>
            <w:left w:val="none" w:sz="0" w:space="0" w:color="auto"/>
            <w:bottom w:val="none" w:sz="0" w:space="0" w:color="auto"/>
            <w:right w:val="none" w:sz="0" w:space="0" w:color="auto"/>
          </w:divBdr>
        </w:div>
        <w:div w:id="717509146">
          <w:marLeft w:val="640"/>
          <w:marRight w:val="0"/>
          <w:marTop w:val="0"/>
          <w:marBottom w:val="0"/>
          <w:divBdr>
            <w:top w:val="none" w:sz="0" w:space="0" w:color="auto"/>
            <w:left w:val="none" w:sz="0" w:space="0" w:color="auto"/>
            <w:bottom w:val="none" w:sz="0" w:space="0" w:color="auto"/>
            <w:right w:val="none" w:sz="0" w:space="0" w:color="auto"/>
          </w:divBdr>
        </w:div>
        <w:div w:id="766273731">
          <w:marLeft w:val="640"/>
          <w:marRight w:val="0"/>
          <w:marTop w:val="0"/>
          <w:marBottom w:val="0"/>
          <w:divBdr>
            <w:top w:val="none" w:sz="0" w:space="0" w:color="auto"/>
            <w:left w:val="none" w:sz="0" w:space="0" w:color="auto"/>
            <w:bottom w:val="none" w:sz="0" w:space="0" w:color="auto"/>
            <w:right w:val="none" w:sz="0" w:space="0" w:color="auto"/>
          </w:divBdr>
        </w:div>
        <w:div w:id="766658617">
          <w:marLeft w:val="640"/>
          <w:marRight w:val="0"/>
          <w:marTop w:val="0"/>
          <w:marBottom w:val="0"/>
          <w:divBdr>
            <w:top w:val="none" w:sz="0" w:space="0" w:color="auto"/>
            <w:left w:val="none" w:sz="0" w:space="0" w:color="auto"/>
            <w:bottom w:val="none" w:sz="0" w:space="0" w:color="auto"/>
            <w:right w:val="none" w:sz="0" w:space="0" w:color="auto"/>
          </w:divBdr>
        </w:div>
        <w:div w:id="784694369">
          <w:marLeft w:val="640"/>
          <w:marRight w:val="0"/>
          <w:marTop w:val="0"/>
          <w:marBottom w:val="0"/>
          <w:divBdr>
            <w:top w:val="none" w:sz="0" w:space="0" w:color="auto"/>
            <w:left w:val="none" w:sz="0" w:space="0" w:color="auto"/>
            <w:bottom w:val="none" w:sz="0" w:space="0" w:color="auto"/>
            <w:right w:val="none" w:sz="0" w:space="0" w:color="auto"/>
          </w:divBdr>
        </w:div>
        <w:div w:id="816262854">
          <w:marLeft w:val="640"/>
          <w:marRight w:val="0"/>
          <w:marTop w:val="0"/>
          <w:marBottom w:val="0"/>
          <w:divBdr>
            <w:top w:val="none" w:sz="0" w:space="0" w:color="auto"/>
            <w:left w:val="none" w:sz="0" w:space="0" w:color="auto"/>
            <w:bottom w:val="none" w:sz="0" w:space="0" w:color="auto"/>
            <w:right w:val="none" w:sz="0" w:space="0" w:color="auto"/>
          </w:divBdr>
        </w:div>
        <w:div w:id="816848452">
          <w:marLeft w:val="640"/>
          <w:marRight w:val="0"/>
          <w:marTop w:val="0"/>
          <w:marBottom w:val="0"/>
          <w:divBdr>
            <w:top w:val="none" w:sz="0" w:space="0" w:color="auto"/>
            <w:left w:val="none" w:sz="0" w:space="0" w:color="auto"/>
            <w:bottom w:val="none" w:sz="0" w:space="0" w:color="auto"/>
            <w:right w:val="none" w:sz="0" w:space="0" w:color="auto"/>
          </w:divBdr>
        </w:div>
        <w:div w:id="838345914">
          <w:marLeft w:val="640"/>
          <w:marRight w:val="0"/>
          <w:marTop w:val="0"/>
          <w:marBottom w:val="0"/>
          <w:divBdr>
            <w:top w:val="none" w:sz="0" w:space="0" w:color="auto"/>
            <w:left w:val="none" w:sz="0" w:space="0" w:color="auto"/>
            <w:bottom w:val="none" w:sz="0" w:space="0" w:color="auto"/>
            <w:right w:val="none" w:sz="0" w:space="0" w:color="auto"/>
          </w:divBdr>
        </w:div>
        <w:div w:id="871186309">
          <w:marLeft w:val="640"/>
          <w:marRight w:val="0"/>
          <w:marTop w:val="0"/>
          <w:marBottom w:val="0"/>
          <w:divBdr>
            <w:top w:val="none" w:sz="0" w:space="0" w:color="auto"/>
            <w:left w:val="none" w:sz="0" w:space="0" w:color="auto"/>
            <w:bottom w:val="none" w:sz="0" w:space="0" w:color="auto"/>
            <w:right w:val="none" w:sz="0" w:space="0" w:color="auto"/>
          </w:divBdr>
        </w:div>
        <w:div w:id="883836123">
          <w:marLeft w:val="640"/>
          <w:marRight w:val="0"/>
          <w:marTop w:val="0"/>
          <w:marBottom w:val="0"/>
          <w:divBdr>
            <w:top w:val="none" w:sz="0" w:space="0" w:color="auto"/>
            <w:left w:val="none" w:sz="0" w:space="0" w:color="auto"/>
            <w:bottom w:val="none" w:sz="0" w:space="0" w:color="auto"/>
            <w:right w:val="none" w:sz="0" w:space="0" w:color="auto"/>
          </w:divBdr>
        </w:div>
        <w:div w:id="910239884">
          <w:marLeft w:val="640"/>
          <w:marRight w:val="0"/>
          <w:marTop w:val="0"/>
          <w:marBottom w:val="0"/>
          <w:divBdr>
            <w:top w:val="none" w:sz="0" w:space="0" w:color="auto"/>
            <w:left w:val="none" w:sz="0" w:space="0" w:color="auto"/>
            <w:bottom w:val="none" w:sz="0" w:space="0" w:color="auto"/>
            <w:right w:val="none" w:sz="0" w:space="0" w:color="auto"/>
          </w:divBdr>
        </w:div>
        <w:div w:id="979192506">
          <w:marLeft w:val="640"/>
          <w:marRight w:val="0"/>
          <w:marTop w:val="0"/>
          <w:marBottom w:val="0"/>
          <w:divBdr>
            <w:top w:val="none" w:sz="0" w:space="0" w:color="auto"/>
            <w:left w:val="none" w:sz="0" w:space="0" w:color="auto"/>
            <w:bottom w:val="none" w:sz="0" w:space="0" w:color="auto"/>
            <w:right w:val="none" w:sz="0" w:space="0" w:color="auto"/>
          </w:divBdr>
        </w:div>
        <w:div w:id="1075779754">
          <w:marLeft w:val="640"/>
          <w:marRight w:val="0"/>
          <w:marTop w:val="0"/>
          <w:marBottom w:val="0"/>
          <w:divBdr>
            <w:top w:val="none" w:sz="0" w:space="0" w:color="auto"/>
            <w:left w:val="none" w:sz="0" w:space="0" w:color="auto"/>
            <w:bottom w:val="none" w:sz="0" w:space="0" w:color="auto"/>
            <w:right w:val="none" w:sz="0" w:space="0" w:color="auto"/>
          </w:divBdr>
        </w:div>
        <w:div w:id="1077706661">
          <w:marLeft w:val="640"/>
          <w:marRight w:val="0"/>
          <w:marTop w:val="0"/>
          <w:marBottom w:val="0"/>
          <w:divBdr>
            <w:top w:val="none" w:sz="0" w:space="0" w:color="auto"/>
            <w:left w:val="none" w:sz="0" w:space="0" w:color="auto"/>
            <w:bottom w:val="none" w:sz="0" w:space="0" w:color="auto"/>
            <w:right w:val="none" w:sz="0" w:space="0" w:color="auto"/>
          </w:divBdr>
        </w:div>
        <w:div w:id="1142817095">
          <w:marLeft w:val="640"/>
          <w:marRight w:val="0"/>
          <w:marTop w:val="0"/>
          <w:marBottom w:val="0"/>
          <w:divBdr>
            <w:top w:val="none" w:sz="0" w:space="0" w:color="auto"/>
            <w:left w:val="none" w:sz="0" w:space="0" w:color="auto"/>
            <w:bottom w:val="none" w:sz="0" w:space="0" w:color="auto"/>
            <w:right w:val="none" w:sz="0" w:space="0" w:color="auto"/>
          </w:divBdr>
        </w:div>
        <w:div w:id="1161577790">
          <w:marLeft w:val="640"/>
          <w:marRight w:val="0"/>
          <w:marTop w:val="0"/>
          <w:marBottom w:val="0"/>
          <w:divBdr>
            <w:top w:val="none" w:sz="0" w:space="0" w:color="auto"/>
            <w:left w:val="none" w:sz="0" w:space="0" w:color="auto"/>
            <w:bottom w:val="none" w:sz="0" w:space="0" w:color="auto"/>
            <w:right w:val="none" w:sz="0" w:space="0" w:color="auto"/>
          </w:divBdr>
        </w:div>
        <w:div w:id="1190796179">
          <w:marLeft w:val="640"/>
          <w:marRight w:val="0"/>
          <w:marTop w:val="0"/>
          <w:marBottom w:val="0"/>
          <w:divBdr>
            <w:top w:val="none" w:sz="0" w:space="0" w:color="auto"/>
            <w:left w:val="none" w:sz="0" w:space="0" w:color="auto"/>
            <w:bottom w:val="none" w:sz="0" w:space="0" w:color="auto"/>
            <w:right w:val="none" w:sz="0" w:space="0" w:color="auto"/>
          </w:divBdr>
        </w:div>
        <w:div w:id="1199851581">
          <w:marLeft w:val="640"/>
          <w:marRight w:val="0"/>
          <w:marTop w:val="0"/>
          <w:marBottom w:val="0"/>
          <w:divBdr>
            <w:top w:val="none" w:sz="0" w:space="0" w:color="auto"/>
            <w:left w:val="none" w:sz="0" w:space="0" w:color="auto"/>
            <w:bottom w:val="none" w:sz="0" w:space="0" w:color="auto"/>
            <w:right w:val="none" w:sz="0" w:space="0" w:color="auto"/>
          </w:divBdr>
        </w:div>
        <w:div w:id="1240211066">
          <w:marLeft w:val="640"/>
          <w:marRight w:val="0"/>
          <w:marTop w:val="0"/>
          <w:marBottom w:val="0"/>
          <w:divBdr>
            <w:top w:val="none" w:sz="0" w:space="0" w:color="auto"/>
            <w:left w:val="none" w:sz="0" w:space="0" w:color="auto"/>
            <w:bottom w:val="none" w:sz="0" w:space="0" w:color="auto"/>
            <w:right w:val="none" w:sz="0" w:space="0" w:color="auto"/>
          </w:divBdr>
        </w:div>
        <w:div w:id="1251230499">
          <w:marLeft w:val="640"/>
          <w:marRight w:val="0"/>
          <w:marTop w:val="0"/>
          <w:marBottom w:val="0"/>
          <w:divBdr>
            <w:top w:val="none" w:sz="0" w:space="0" w:color="auto"/>
            <w:left w:val="none" w:sz="0" w:space="0" w:color="auto"/>
            <w:bottom w:val="none" w:sz="0" w:space="0" w:color="auto"/>
            <w:right w:val="none" w:sz="0" w:space="0" w:color="auto"/>
          </w:divBdr>
        </w:div>
        <w:div w:id="1262376928">
          <w:marLeft w:val="640"/>
          <w:marRight w:val="0"/>
          <w:marTop w:val="0"/>
          <w:marBottom w:val="0"/>
          <w:divBdr>
            <w:top w:val="none" w:sz="0" w:space="0" w:color="auto"/>
            <w:left w:val="none" w:sz="0" w:space="0" w:color="auto"/>
            <w:bottom w:val="none" w:sz="0" w:space="0" w:color="auto"/>
            <w:right w:val="none" w:sz="0" w:space="0" w:color="auto"/>
          </w:divBdr>
        </w:div>
        <w:div w:id="1300653312">
          <w:marLeft w:val="640"/>
          <w:marRight w:val="0"/>
          <w:marTop w:val="0"/>
          <w:marBottom w:val="0"/>
          <w:divBdr>
            <w:top w:val="none" w:sz="0" w:space="0" w:color="auto"/>
            <w:left w:val="none" w:sz="0" w:space="0" w:color="auto"/>
            <w:bottom w:val="none" w:sz="0" w:space="0" w:color="auto"/>
            <w:right w:val="none" w:sz="0" w:space="0" w:color="auto"/>
          </w:divBdr>
        </w:div>
        <w:div w:id="1336490394">
          <w:marLeft w:val="640"/>
          <w:marRight w:val="0"/>
          <w:marTop w:val="0"/>
          <w:marBottom w:val="0"/>
          <w:divBdr>
            <w:top w:val="none" w:sz="0" w:space="0" w:color="auto"/>
            <w:left w:val="none" w:sz="0" w:space="0" w:color="auto"/>
            <w:bottom w:val="none" w:sz="0" w:space="0" w:color="auto"/>
            <w:right w:val="none" w:sz="0" w:space="0" w:color="auto"/>
          </w:divBdr>
        </w:div>
        <w:div w:id="1359351354">
          <w:marLeft w:val="640"/>
          <w:marRight w:val="0"/>
          <w:marTop w:val="0"/>
          <w:marBottom w:val="0"/>
          <w:divBdr>
            <w:top w:val="none" w:sz="0" w:space="0" w:color="auto"/>
            <w:left w:val="none" w:sz="0" w:space="0" w:color="auto"/>
            <w:bottom w:val="none" w:sz="0" w:space="0" w:color="auto"/>
            <w:right w:val="none" w:sz="0" w:space="0" w:color="auto"/>
          </w:divBdr>
        </w:div>
        <w:div w:id="1369597817">
          <w:marLeft w:val="640"/>
          <w:marRight w:val="0"/>
          <w:marTop w:val="0"/>
          <w:marBottom w:val="0"/>
          <w:divBdr>
            <w:top w:val="none" w:sz="0" w:space="0" w:color="auto"/>
            <w:left w:val="none" w:sz="0" w:space="0" w:color="auto"/>
            <w:bottom w:val="none" w:sz="0" w:space="0" w:color="auto"/>
            <w:right w:val="none" w:sz="0" w:space="0" w:color="auto"/>
          </w:divBdr>
        </w:div>
        <w:div w:id="1391343490">
          <w:marLeft w:val="640"/>
          <w:marRight w:val="0"/>
          <w:marTop w:val="0"/>
          <w:marBottom w:val="0"/>
          <w:divBdr>
            <w:top w:val="none" w:sz="0" w:space="0" w:color="auto"/>
            <w:left w:val="none" w:sz="0" w:space="0" w:color="auto"/>
            <w:bottom w:val="none" w:sz="0" w:space="0" w:color="auto"/>
            <w:right w:val="none" w:sz="0" w:space="0" w:color="auto"/>
          </w:divBdr>
        </w:div>
        <w:div w:id="1396776000">
          <w:marLeft w:val="640"/>
          <w:marRight w:val="0"/>
          <w:marTop w:val="0"/>
          <w:marBottom w:val="0"/>
          <w:divBdr>
            <w:top w:val="none" w:sz="0" w:space="0" w:color="auto"/>
            <w:left w:val="none" w:sz="0" w:space="0" w:color="auto"/>
            <w:bottom w:val="none" w:sz="0" w:space="0" w:color="auto"/>
            <w:right w:val="none" w:sz="0" w:space="0" w:color="auto"/>
          </w:divBdr>
        </w:div>
        <w:div w:id="1454862631">
          <w:marLeft w:val="640"/>
          <w:marRight w:val="0"/>
          <w:marTop w:val="0"/>
          <w:marBottom w:val="0"/>
          <w:divBdr>
            <w:top w:val="none" w:sz="0" w:space="0" w:color="auto"/>
            <w:left w:val="none" w:sz="0" w:space="0" w:color="auto"/>
            <w:bottom w:val="none" w:sz="0" w:space="0" w:color="auto"/>
            <w:right w:val="none" w:sz="0" w:space="0" w:color="auto"/>
          </w:divBdr>
        </w:div>
        <w:div w:id="1459642654">
          <w:marLeft w:val="640"/>
          <w:marRight w:val="0"/>
          <w:marTop w:val="0"/>
          <w:marBottom w:val="0"/>
          <w:divBdr>
            <w:top w:val="none" w:sz="0" w:space="0" w:color="auto"/>
            <w:left w:val="none" w:sz="0" w:space="0" w:color="auto"/>
            <w:bottom w:val="none" w:sz="0" w:space="0" w:color="auto"/>
            <w:right w:val="none" w:sz="0" w:space="0" w:color="auto"/>
          </w:divBdr>
        </w:div>
        <w:div w:id="1529488493">
          <w:marLeft w:val="640"/>
          <w:marRight w:val="0"/>
          <w:marTop w:val="0"/>
          <w:marBottom w:val="0"/>
          <w:divBdr>
            <w:top w:val="none" w:sz="0" w:space="0" w:color="auto"/>
            <w:left w:val="none" w:sz="0" w:space="0" w:color="auto"/>
            <w:bottom w:val="none" w:sz="0" w:space="0" w:color="auto"/>
            <w:right w:val="none" w:sz="0" w:space="0" w:color="auto"/>
          </w:divBdr>
        </w:div>
        <w:div w:id="1541042852">
          <w:marLeft w:val="640"/>
          <w:marRight w:val="0"/>
          <w:marTop w:val="0"/>
          <w:marBottom w:val="0"/>
          <w:divBdr>
            <w:top w:val="none" w:sz="0" w:space="0" w:color="auto"/>
            <w:left w:val="none" w:sz="0" w:space="0" w:color="auto"/>
            <w:bottom w:val="none" w:sz="0" w:space="0" w:color="auto"/>
            <w:right w:val="none" w:sz="0" w:space="0" w:color="auto"/>
          </w:divBdr>
        </w:div>
        <w:div w:id="1554006032">
          <w:marLeft w:val="640"/>
          <w:marRight w:val="0"/>
          <w:marTop w:val="0"/>
          <w:marBottom w:val="0"/>
          <w:divBdr>
            <w:top w:val="none" w:sz="0" w:space="0" w:color="auto"/>
            <w:left w:val="none" w:sz="0" w:space="0" w:color="auto"/>
            <w:bottom w:val="none" w:sz="0" w:space="0" w:color="auto"/>
            <w:right w:val="none" w:sz="0" w:space="0" w:color="auto"/>
          </w:divBdr>
        </w:div>
        <w:div w:id="1563835883">
          <w:marLeft w:val="640"/>
          <w:marRight w:val="0"/>
          <w:marTop w:val="0"/>
          <w:marBottom w:val="0"/>
          <w:divBdr>
            <w:top w:val="none" w:sz="0" w:space="0" w:color="auto"/>
            <w:left w:val="none" w:sz="0" w:space="0" w:color="auto"/>
            <w:bottom w:val="none" w:sz="0" w:space="0" w:color="auto"/>
            <w:right w:val="none" w:sz="0" w:space="0" w:color="auto"/>
          </w:divBdr>
        </w:div>
        <w:div w:id="1579096013">
          <w:marLeft w:val="640"/>
          <w:marRight w:val="0"/>
          <w:marTop w:val="0"/>
          <w:marBottom w:val="0"/>
          <w:divBdr>
            <w:top w:val="none" w:sz="0" w:space="0" w:color="auto"/>
            <w:left w:val="none" w:sz="0" w:space="0" w:color="auto"/>
            <w:bottom w:val="none" w:sz="0" w:space="0" w:color="auto"/>
            <w:right w:val="none" w:sz="0" w:space="0" w:color="auto"/>
          </w:divBdr>
        </w:div>
        <w:div w:id="1579514507">
          <w:marLeft w:val="640"/>
          <w:marRight w:val="0"/>
          <w:marTop w:val="0"/>
          <w:marBottom w:val="0"/>
          <w:divBdr>
            <w:top w:val="none" w:sz="0" w:space="0" w:color="auto"/>
            <w:left w:val="none" w:sz="0" w:space="0" w:color="auto"/>
            <w:bottom w:val="none" w:sz="0" w:space="0" w:color="auto"/>
            <w:right w:val="none" w:sz="0" w:space="0" w:color="auto"/>
          </w:divBdr>
        </w:div>
        <w:div w:id="1592275087">
          <w:marLeft w:val="640"/>
          <w:marRight w:val="0"/>
          <w:marTop w:val="0"/>
          <w:marBottom w:val="0"/>
          <w:divBdr>
            <w:top w:val="none" w:sz="0" w:space="0" w:color="auto"/>
            <w:left w:val="none" w:sz="0" w:space="0" w:color="auto"/>
            <w:bottom w:val="none" w:sz="0" w:space="0" w:color="auto"/>
            <w:right w:val="none" w:sz="0" w:space="0" w:color="auto"/>
          </w:divBdr>
        </w:div>
        <w:div w:id="1610162696">
          <w:marLeft w:val="640"/>
          <w:marRight w:val="0"/>
          <w:marTop w:val="0"/>
          <w:marBottom w:val="0"/>
          <w:divBdr>
            <w:top w:val="none" w:sz="0" w:space="0" w:color="auto"/>
            <w:left w:val="none" w:sz="0" w:space="0" w:color="auto"/>
            <w:bottom w:val="none" w:sz="0" w:space="0" w:color="auto"/>
            <w:right w:val="none" w:sz="0" w:space="0" w:color="auto"/>
          </w:divBdr>
        </w:div>
        <w:div w:id="1624457921">
          <w:marLeft w:val="640"/>
          <w:marRight w:val="0"/>
          <w:marTop w:val="0"/>
          <w:marBottom w:val="0"/>
          <w:divBdr>
            <w:top w:val="none" w:sz="0" w:space="0" w:color="auto"/>
            <w:left w:val="none" w:sz="0" w:space="0" w:color="auto"/>
            <w:bottom w:val="none" w:sz="0" w:space="0" w:color="auto"/>
            <w:right w:val="none" w:sz="0" w:space="0" w:color="auto"/>
          </w:divBdr>
        </w:div>
        <w:div w:id="1632246029">
          <w:marLeft w:val="640"/>
          <w:marRight w:val="0"/>
          <w:marTop w:val="0"/>
          <w:marBottom w:val="0"/>
          <w:divBdr>
            <w:top w:val="none" w:sz="0" w:space="0" w:color="auto"/>
            <w:left w:val="none" w:sz="0" w:space="0" w:color="auto"/>
            <w:bottom w:val="none" w:sz="0" w:space="0" w:color="auto"/>
            <w:right w:val="none" w:sz="0" w:space="0" w:color="auto"/>
          </w:divBdr>
        </w:div>
        <w:div w:id="1641689513">
          <w:marLeft w:val="640"/>
          <w:marRight w:val="0"/>
          <w:marTop w:val="0"/>
          <w:marBottom w:val="0"/>
          <w:divBdr>
            <w:top w:val="none" w:sz="0" w:space="0" w:color="auto"/>
            <w:left w:val="none" w:sz="0" w:space="0" w:color="auto"/>
            <w:bottom w:val="none" w:sz="0" w:space="0" w:color="auto"/>
            <w:right w:val="none" w:sz="0" w:space="0" w:color="auto"/>
          </w:divBdr>
        </w:div>
        <w:div w:id="1668903729">
          <w:marLeft w:val="640"/>
          <w:marRight w:val="0"/>
          <w:marTop w:val="0"/>
          <w:marBottom w:val="0"/>
          <w:divBdr>
            <w:top w:val="none" w:sz="0" w:space="0" w:color="auto"/>
            <w:left w:val="none" w:sz="0" w:space="0" w:color="auto"/>
            <w:bottom w:val="none" w:sz="0" w:space="0" w:color="auto"/>
            <w:right w:val="none" w:sz="0" w:space="0" w:color="auto"/>
          </w:divBdr>
        </w:div>
        <w:div w:id="1679695507">
          <w:marLeft w:val="640"/>
          <w:marRight w:val="0"/>
          <w:marTop w:val="0"/>
          <w:marBottom w:val="0"/>
          <w:divBdr>
            <w:top w:val="none" w:sz="0" w:space="0" w:color="auto"/>
            <w:left w:val="none" w:sz="0" w:space="0" w:color="auto"/>
            <w:bottom w:val="none" w:sz="0" w:space="0" w:color="auto"/>
            <w:right w:val="none" w:sz="0" w:space="0" w:color="auto"/>
          </w:divBdr>
        </w:div>
        <w:div w:id="1727221265">
          <w:marLeft w:val="640"/>
          <w:marRight w:val="0"/>
          <w:marTop w:val="0"/>
          <w:marBottom w:val="0"/>
          <w:divBdr>
            <w:top w:val="none" w:sz="0" w:space="0" w:color="auto"/>
            <w:left w:val="none" w:sz="0" w:space="0" w:color="auto"/>
            <w:bottom w:val="none" w:sz="0" w:space="0" w:color="auto"/>
            <w:right w:val="none" w:sz="0" w:space="0" w:color="auto"/>
          </w:divBdr>
        </w:div>
        <w:div w:id="1797527695">
          <w:marLeft w:val="640"/>
          <w:marRight w:val="0"/>
          <w:marTop w:val="0"/>
          <w:marBottom w:val="0"/>
          <w:divBdr>
            <w:top w:val="none" w:sz="0" w:space="0" w:color="auto"/>
            <w:left w:val="none" w:sz="0" w:space="0" w:color="auto"/>
            <w:bottom w:val="none" w:sz="0" w:space="0" w:color="auto"/>
            <w:right w:val="none" w:sz="0" w:space="0" w:color="auto"/>
          </w:divBdr>
        </w:div>
        <w:div w:id="1821073792">
          <w:marLeft w:val="640"/>
          <w:marRight w:val="0"/>
          <w:marTop w:val="0"/>
          <w:marBottom w:val="0"/>
          <w:divBdr>
            <w:top w:val="none" w:sz="0" w:space="0" w:color="auto"/>
            <w:left w:val="none" w:sz="0" w:space="0" w:color="auto"/>
            <w:bottom w:val="none" w:sz="0" w:space="0" w:color="auto"/>
            <w:right w:val="none" w:sz="0" w:space="0" w:color="auto"/>
          </w:divBdr>
        </w:div>
        <w:div w:id="1864005214">
          <w:marLeft w:val="640"/>
          <w:marRight w:val="0"/>
          <w:marTop w:val="0"/>
          <w:marBottom w:val="0"/>
          <w:divBdr>
            <w:top w:val="none" w:sz="0" w:space="0" w:color="auto"/>
            <w:left w:val="none" w:sz="0" w:space="0" w:color="auto"/>
            <w:bottom w:val="none" w:sz="0" w:space="0" w:color="auto"/>
            <w:right w:val="none" w:sz="0" w:space="0" w:color="auto"/>
          </w:divBdr>
        </w:div>
        <w:div w:id="1873299728">
          <w:marLeft w:val="640"/>
          <w:marRight w:val="0"/>
          <w:marTop w:val="0"/>
          <w:marBottom w:val="0"/>
          <w:divBdr>
            <w:top w:val="none" w:sz="0" w:space="0" w:color="auto"/>
            <w:left w:val="none" w:sz="0" w:space="0" w:color="auto"/>
            <w:bottom w:val="none" w:sz="0" w:space="0" w:color="auto"/>
            <w:right w:val="none" w:sz="0" w:space="0" w:color="auto"/>
          </w:divBdr>
        </w:div>
        <w:div w:id="1876575104">
          <w:marLeft w:val="640"/>
          <w:marRight w:val="0"/>
          <w:marTop w:val="0"/>
          <w:marBottom w:val="0"/>
          <w:divBdr>
            <w:top w:val="none" w:sz="0" w:space="0" w:color="auto"/>
            <w:left w:val="none" w:sz="0" w:space="0" w:color="auto"/>
            <w:bottom w:val="none" w:sz="0" w:space="0" w:color="auto"/>
            <w:right w:val="none" w:sz="0" w:space="0" w:color="auto"/>
          </w:divBdr>
        </w:div>
        <w:div w:id="1955168007">
          <w:marLeft w:val="640"/>
          <w:marRight w:val="0"/>
          <w:marTop w:val="0"/>
          <w:marBottom w:val="0"/>
          <w:divBdr>
            <w:top w:val="none" w:sz="0" w:space="0" w:color="auto"/>
            <w:left w:val="none" w:sz="0" w:space="0" w:color="auto"/>
            <w:bottom w:val="none" w:sz="0" w:space="0" w:color="auto"/>
            <w:right w:val="none" w:sz="0" w:space="0" w:color="auto"/>
          </w:divBdr>
        </w:div>
        <w:div w:id="2009013077">
          <w:marLeft w:val="640"/>
          <w:marRight w:val="0"/>
          <w:marTop w:val="0"/>
          <w:marBottom w:val="0"/>
          <w:divBdr>
            <w:top w:val="none" w:sz="0" w:space="0" w:color="auto"/>
            <w:left w:val="none" w:sz="0" w:space="0" w:color="auto"/>
            <w:bottom w:val="none" w:sz="0" w:space="0" w:color="auto"/>
            <w:right w:val="none" w:sz="0" w:space="0" w:color="auto"/>
          </w:divBdr>
        </w:div>
        <w:div w:id="2041738783">
          <w:marLeft w:val="640"/>
          <w:marRight w:val="0"/>
          <w:marTop w:val="0"/>
          <w:marBottom w:val="0"/>
          <w:divBdr>
            <w:top w:val="none" w:sz="0" w:space="0" w:color="auto"/>
            <w:left w:val="none" w:sz="0" w:space="0" w:color="auto"/>
            <w:bottom w:val="none" w:sz="0" w:space="0" w:color="auto"/>
            <w:right w:val="none" w:sz="0" w:space="0" w:color="auto"/>
          </w:divBdr>
        </w:div>
        <w:div w:id="2072576716">
          <w:marLeft w:val="640"/>
          <w:marRight w:val="0"/>
          <w:marTop w:val="0"/>
          <w:marBottom w:val="0"/>
          <w:divBdr>
            <w:top w:val="none" w:sz="0" w:space="0" w:color="auto"/>
            <w:left w:val="none" w:sz="0" w:space="0" w:color="auto"/>
            <w:bottom w:val="none" w:sz="0" w:space="0" w:color="auto"/>
            <w:right w:val="none" w:sz="0" w:space="0" w:color="auto"/>
          </w:divBdr>
        </w:div>
        <w:div w:id="2083680340">
          <w:marLeft w:val="640"/>
          <w:marRight w:val="0"/>
          <w:marTop w:val="0"/>
          <w:marBottom w:val="0"/>
          <w:divBdr>
            <w:top w:val="none" w:sz="0" w:space="0" w:color="auto"/>
            <w:left w:val="none" w:sz="0" w:space="0" w:color="auto"/>
            <w:bottom w:val="none" w:sz="0" w:space="0" w:color="auto"/>
            <w:right w:val="none" w:sz="0" w:space="0" w:color="auto"/>
          </w:divBdr>
        </w:div>
        <w:div w:id="2124180021">
          <w:marLeft w:val="640"/>
          <w:marRight w:val="0"/>
          <w:marTop w:val="0"/>
          <w:marBottom w:val="0"/>
          <w:divBdr>
            <w:top w:val="none" w:sz="0" w:space="0" w:color="auto"/>
            <w:left w:val="none" w:sz="0" w:space="0" w:color="auto"/>
            <w:bottom w:val="none" w:sz="0" w:space="0" w:color="auto"/>
            <w:right w:val="none" w:sz="0" w:space="0" w:color="auto"/>
          </w:divBdr>
        </w:div>
        <w:div w:id="2139176456">
          <w:marLeft w:val="640"/>
          <w:marRight w:val="0"/>
          <w:marTop w:val="0"/>
          <w:marBottom w:val="0"/>
          <w:divBdr>
            <w:top w:val="none" w:sz="0" w:space="0" w:color="auto"/>
            <w:left w:val="none" w:sz="0" w:space="0" w:color="auto"/>
            <w:bottom w:val="none" w:sz="0" w:space="0" w:color="auto"/>
            <w:right w:val="none" w:sz="0" w:space="0" w:color="auto"/>
          </w:divBdr>
        </w:div>
      </w:divsChild>
    </w:div>
    <w:div w:id="1034042222">
      <w:bodyDiv w:val="1"/>
      <w:marLeft w:val="0"/>
      <w:marRight w:val="0"/>
      <w:marTop w:val="0"/>
      <w:marBottom w:val="0"/>
      <w:divBdr>
        <w:top w:val="none" w:sz="0" w:space="0" w:color="auto"/>
        <w:left w:val="none" w:sz="0" w:space="0" w:color="auto"/>
        <w:bottom w:val="none" w:sz="0" w:space="0" w:color="auto"/>
        <w:right w:val="none" w:sz="0" w:space="0" w:color="auto"/>
      </w:divBdr>
      <w:divsChild>
        <w:div w:id="24527273">
          <w:marLeft w:val="640"/>
          <w:marRight w:val="0"/>
          <w:marTop w:val="0"/>
          <w:marBottom w:val="0"/>
          <w:divBdr>
            <w:top w:val="none" w:sz="0" w:space="0" w:color="auto"/>
            <w:left w:val="none" w:sz="0" w:space="0" w:color="auto"/>
            <w:bottom w:val="none" w:sz="0" w:space="0" w:color="auto"/>
            <w:right w:val="none" w:sz="0" w:space="0" w:color="auto"/>
          </w:divBdr>
        </w:div>
        <w:div w:id="48698427">
          <w:marLeft w:val="640"/>
          <w:marRight w:val="0"/>
          <w:marTop w:val="0"/>
          <w:marBottom w:val="0"/>
          <w:divBdr>
            <w:top w:val="none" w:sz="0" w:space="0" w:color="auto"/>
            <w:left w:val="none" w:sz="0" w:space="0" w:color="auto"/>
            <w:bottom w:val="none" w:sz="0" w:space="0" w:color="auto"/>
            <w:right w:val="none" w:sz="0" w:space="0" w:color="auto"/>
          </w:divBdr>
        </w:div>
        <w:div w:id="103424277">
          <w:marLeft w:val="640"/>
          <w:marRight w:val="0"/>
          <w:marTop w:val="0"/>
          <w:marBottom w:val="0"/>
          <w:divBdr>
            <w:top w:val="none" w:sz="0" w:space="0" w:color="auto"/>
            <w:left w:val="none" w:sz="0" w:space="0" w:color="auto"/>
            <w:bottom w:val="none" w:sz="0" w:space="0" w:color="auto"/>
            <w:right w:val="none" w:sz="0" w:space="0" w:color="auto"/>
          </w:divBdr>
        </w:div>
        <w:div w:id="132260041">
          <w:marLeft w:val="640"/>
          <w:marRight w:val="0"/>
          <w:marTop w:val="0"/>
          <w:marBottom w:val="0"/>
          <w:divBdr>
            <w:top w:val="none" w:sz="0" w:space="0" w:color="auto"/>
            <w:left w:val="none" w:sz="0" w:space="0" w:color="auto"/>
            <w:bottom w:val="none" w:sz="0" w:space="0" w:color="auto"/>
            <w:right w:val="none" w:sz="0" w:space="0" w:color="auto"/>
          </w:divBdr>
        </w:div>
        <w:div w:id="163209662">
          <w:marLeft w:val="640"/>
          <w:marRight w:val="0"/>
          <w:marTop w:val="0"/>
          <w:marBottom w:val="0"/>
          <w:divBdr>
            <w:top w:val="none" w:sz="0" w:space="0" w:color="auto"/>
            <w:left w:val="none" w:sz="0" w:space="0" w:color="auto"/>
            <w:bottom w:val="none" w:sz="0" w:space="0" w:color="auto"/>
            <w:right w:val="none" w:sz="0" w:space="0" w:color="auto"/>
          </w:divBdr>
        </w:div>
        <w:div w:id="176772241">
          <w:marLeft w:val="640"/>
          <w:marRight w:val="0"/>
          <w:marTop w:val="0"/>
          <w:marBottom w:val="0"/>
          <w:divBdr>
            <w:top w:val="none" w:sz="0" w:space="0" w:color="auto"/>
            <w:left w:val="none" w:sz="0" w:space="0" w:color="auto"/>
            <w:bottom w:val="none" w:sz="0" w:space="0" w:color="auto"/>
            <w:right w:val="none" w:sz="0" w:space="0" w:color="auto"/>
          </w:divBdr>
        </w:div>
        <w:div w:id="180515871">
          <w:marLeft w:val="640"/>
          <w:marRight w:val="0"/>
          <w:marTop w:val="0"/>
          <w:marBottom w:val="0"/>
          <w:divBdr>
            <w:top w:val="none" w:sz="0" w:space="0" w:color="auto"/>
            <w:left w:val="none" w:sz="0" w:space="0" w:color="auto"/>
            <w:bottom w:val="none" w:sz="0" w:space="0" w:color="auto"/>
            <w:right w:val="none" w:sz="0" w:space="0" w:color="auto"/>
          </w:divBdr>
        </w:div>
        <w:div w:id="188689787">
          <w:marLeft w:val="640"/>
          <w:marRight w:val="0"/>
          <w:marTop w:val="0"/>
          <w:marBottom w:val="0"/>
          <w:divBdr>
            <w:top w:val="none" w:sz="0" w:space="0" w:color="auto"/>
            <w:left w:val="none" w:sz="0" w:space="0" w:color="auto"/>
            <w:bottom w:val="none" w:sz="0" w:space="0" w:color="auto"/>
            <w:right w:val="none" w:sz="0" w:space="0" w:color="auto"/>
          </w:divBdr>
        </w:div>
        <w:div w:id="204215323">
          <w:marLeft w:val="640"/>
          <w:marRight w:val="0"/>
          <w:marTop w:val="0"/>
          <w:marBottom w:val="0"/>
          <w:divBdr>
            <w:top w:val="none" w:sz="0" w:space="0" w:color="auto"/>
            <w:left w:val="none" w:sz="0" w:space="0" w:color="auto"/>
            <w:bottom w:val="none" w:sz="0" w:space="0" w:color="auto"/>
            <w:right w:val="none" w:sz="0" w:space="0" w:color="auto"/>
          </w:divBdr>
        </w:div>
        <w:div w:id="209079262">
          <w:marLeft w:val="640"/>
          <w:marRight w:val="0"/>
          <w:marTop w:val="0"/>
          <w:marBottom w:val="0"/>
          <w:divBdr>
            <w:top w:val="none" w:sz="0" w:space="0" w:color="auto"/>
            <w:left w:val="none" w:sz="0" w:space="0" w:color="auto"/>
            <w:bottom w:val="none" w:sz="0" w:space="0" w:color="auto"/>
            <w:right w:val="none" w:sz="0" w:space="0" w:color="auto"/>
          </w:divBdr>
        </w:div>
        <w:div w:id="297106997">
          <w:marLeft w:val="640"/>
          <w:marRight w:val="0"/>
          <w:marTop w:val="0"/>
          <w:marBottom w:val="0"/>
          <w:divBdr>
            <w:top w:val="none" w:sz="0" w:space="0" w:color="auto"/>
            <w:left w:val="none" w:sz="0" w:space="0" w:color="auto"/>
            <w:bottom w:val="none" w:sz="0" w:space="0" w:color="auto"/>
            <w:right w:val="none" w:sz="0" w:space="0" w:color="auto"/>
          </w:divBdr>
        </w:div>
        <w:div w:id="342635883">
          <w:marLeft w:val="640"/>
          <w:marRight w:val="0"/>
          <w:marTop w:val="0"/>
          <w:marBottom w:val="0"/>
          <w:divBdr>
            <w:top w:val="none" w:sz="0" w:space="0" w:color="auto"/>
            <w:left w:val="none" w:sz="0" w:space="0" w:color="auto"/>
            <w:bottom w:val="none" w:sz="0" w:space="0" w:color="auto"/>
            <w:right w:val="none" w:sz="0" w:space="0" w:color="auto"/>
          </w:divBdr>
        </w:div>
        <w:div w:id="371461419">
          <w:marLeft w:val="640"/>
          <w:marRight w:val="0"/>
          <w:marTop w:val="0"/>
          <w:marBottom w:val="0"/>
          <w:divBdr>
            <w:top w:val="none" w:sz="0" w:space="0" w:color="auto"/>
            <w:left w:val="none" w:sz="0" w:space="0" w:color="auto"/>
            <w:bottom w:val="none" w:sz="0" w:space="0" w:color="auto"/>
            <w:right w:val="none" w:sz="0" w:space="0" w:color="auto"/>
          </w:divBdr>
        </w:div>
        <w:div w:id="375784265">
          <w:marLeft w:val="640"/>
          <w:marRight w:val="0"/>
          <w:marTop w:val="0"/>
          <w:marBottom w:val="0"/>
          <w:divBdr>
            <w:top w:val="none" w:sz="0" w:space="0" w:color="auto"/>
            <w:left w:val="none" w:sz="0" w:space="0" w:color="auto"/>
            <w:bottom w:val="none" w:sz="0" w:space="0" w:color="auto"/>
            <w:right w:val="none" w:sz="0" w:space="0" w:color="auto"/>
          </w:divBdr>
        </w:div>
        <w:div w:id="448202337">
          <w:marLeft w:val="640"/>
          <w:marRight w:val="0"/>
          <w:marTop w:val="0"/>
          <w:marBottom w:val="0"/>
          <w:divBdr>
            <w:top w:val="none" w:sz="0" w:space="0" w:color="auto"/>
            <w:left w:val="none" w:sz="0" w:space="0" w:color="auto"/>
            <w:bottom w:val="none" w:sz="0" w:space="0" w:color="auto"/>
            <w:right w:val="none" w:sz="0" w:space="0" w:color="auto"/>
          </w:divBdr>
        </w:div>
        <w:div w:id="501823061">
          <w:marLeft w:val="640"/>
          <w:marRight w:val="0"/>
          <w:marTop w:val="0"/>
          <w:marBottom w:val="0"/>
          <w:divBdr>
            <w:top w:val="none" w:sz="0" w:space="0" w:color="auto"/>
            <w:left w:val="none" w:sz="0" w:space="0" w:color="auto"/>
            <w:bottom w:val="none" w:sz="0" w:space="0" w:color="auto"/>
            <w:right w:val="none" w:sz="0" w:space="0" w:color="auto"/>
          </w:divBdr>
        </w:div>
        <w:div w:id="504058293">
          <w:marLeft w:val="640"/>
          <w:marRight w:val="0"/>
          <w:marTop w:val="0"/>
          <w:marBottom w:val="0"/>
          <w:divBdr>
            <w:top w:val="none" w:sz="0" w:space="0" w:color="auto"/>
            <w:left w:val="none" w:sz="0" w:space="0" w:color="auto"/>
            <w:bottom w:val="none" w:sz="0" w:space="0" w:color="auto"/>
            <w:right w:val="none" w:sz="0" w:space="0" w:color="auto"/>
          </w:divBdr>
        </w:div>
        <w:div w:id="604578733">
          <w:marLeft w:val="640"/>
          <w:marRight w:val="0"/>
          <w:marTop w:val="0"/>
          <w:marBottom w:val="0"/>
          <w:divBdr>
            <w:top w:val="none" w:sz="0" w:space="0" w:color="auto"/>
            <w:left w:val="none" w:sz="0" w:space="0" w:color="auto"/>
            <w:bottom w:val="none" w:sz="0" w:space="0" w:color="auto"/>
            <w:right w:val="none" w:sz="0" w:space="0" w:color="auto"/>
          </w:divBdr>
        </w:div>
        <w:div w:id="613753253">
          <w:marLeft w:val="640"/>
          <w:marRight w:val="0"/>
          <w:marTop w:val="0"/>
          <w:marBottom w:val="0"/>
          <w:divBdr>
            <w:top w:val="none" w:sz="0" w:space="0" w:color="auto"/>
            <w:left w:val="none" w:sz="0" w:space="0" w:color="auto"/>
            <w:bottom w:val="none" w:sz="0" w:space="0" w:color="auto"/>
            <w:right w:val="none" w:sz="0" w:space="0" w:color="auto"/>
          </w:divBdr>
        </w:div>
        <w:div w:id="652568950">
          <w:marLeft w:val="640"/>
          <w:marRight w:val="0"/>
          <w:marTop w:val="0"/>
          <w:marBottom w:val="0"/>
          <w:divBdr>
            <w:top w:val="none" w:sz="0" w:space="0" w:color="auto"/>
            <w:left w:val="none" w:sz="0" w:space="0" w:color="auto"/>
            <w:bottom w:val="none" w:sz="0" w:space="0" w:color="auto"/>
            <w:right w:val="none" w:sz="0" w:space="0" w:color="auto"/>
          </w:divBdr>
        </w:div>
        <w:div w:id="678316783">
          <w:marLeft w:val="640"/>
          <w:marRight w:val="0"/>
          <w:marTop w:val="0"/>
          <w:marBottom w:val="0"/>
          <w:divBdr>
            <w:top w:val="none" w:sz="0" w:space="0" w:color="auto"/>
            <w:left w:val="none" w:sz="0" w:space="0" w:color="auto"/>
            <w:bottom w:val="none" w:sz="0" w:space="0" w:color="auto"/>
            <w:right w:val="none" w:sz="0" w:space="0" w:color="auto"/>
          </w:divBdr>
        </w:div>
        <w:div w:id="691687639">
          <w:marLeft w:val="640"/>
          <w:marRight w:val="0"/>
          <w:marTop w:val="0"/>
          <w:marBottom w:val="0"/>
          <w:divBdr>
            <w:top w:val="none" w:sz="0" w:space="0" w:color="auto"/>
            <w:left w:val="none" w:sz="0" w:space="0" w:color="auto"/>
            <w:bottom w:val="none" w:sz="0" w:space="0" w:color="auto"/>
            <w:right w:val="none" w:sz="0" w:space="0" w:color="auto"/>
          </w:divBdr>
        </w:div>
        <w:div w:id="732658471">
          <w:marLeft w:val="640"/>
          <w:marRight w:val="0"/>
          <w:marTop w:val="0"/>
          <w:marBottom w:val="0"/>
          <w:divBdr>
            <w:top w:val="none" w:sz="0" w:space="0" w:color="auto"/>
            <w:left w:val="none" w:sz="0" w:space="0" w:color="auto"/>
            <w:bottom w:val="none" w:sz="0" w:space="0" w:color="auto"/>
            <w:right w:val="none" w:sz="0" w:space="0" w:color="auto"/>
          </w:divBdr>
        </w:div>
        <w:div w:id="742143271">
          <w:marLeft w:val="640"/>
          <w:marRight w:val="0"/>
          <w:marTop w:val="0"/>
          <w:marBottom w:val="0"/>
          <w:divBdr>
            <w:top w:val="none" w:sz="0" w:space="0" w:color="auto"/>
            <w:left w:val="none" w:sz="0" w:space="0" w:color="auto"/>
            <w:bottom w:val="none" w:sz="0" w:space="0" w:color="auto"/>
            <w:right w:val="none" w:sz="0" w:space="0" w:color="auto"/>
          </w:divBdr>
        </w:div>
        <w:div w:id="778262549">
          <w:marLeft w:val="640"/>
          <w:marRight w:val="0"/>
          <w:marTop w:val="0"/>
          <w:marBottom w:val="0"/>
          <w:divBdr>
            <w:top w:val="none" w:sz="0" w:space="0" w:color="auto"/>
            <w:left w:val="none" w:sz="0" w:space="0" w:color="auto"/>
            <w:bottom w:val="none" w:sz="0" w:space="0" w:color="auto"/>
            <w:right w:val="none" w:sz="0" w:space="0" w:color="auto"/>
          </w:divBdr>
        </w:div>
        <w:div w:id="796725612">
          <w:marLeft w:val="640"/>
          <w:marRight w:val="0"/>
          <w:marTop w:val="0"/>
          <w:marBottom w:val="0"/>
          <w:divBdr>
            <w:top w:val="none" w:sz="0" w:space="0" w:color="auto"/>
            <w:left w:val="none" w:sz="0" w:space="0" w:color="auto"/>
            <w:bottom w:val="none" w:sz="0" w:space="0" w:color="auto"/>
            <w:right w:val="none" w:sz="0" w:space="0" w:color="auto"/>
          </w:divBdr>
        </w:div>
        <w:div w:id="836961927">
          <w:marLeft w:val="640"/>
          <w:marRight w:val="0"/>
          <w:marTop w:val="0"/>
          <w:marBottom w:val="0"/>
          <w:divBdr>
            <w:top w:val="none" w:sz="0" w:space="0" w:color="auto"/>
            <w:left w:val="none" w:sz="0" w:space="0" w:color="auto"/>
            <w:bottom w:val="none" w:sz="0" w:space="0" w:color="auto"/>
            <w:right w:val="none" w:sz="0" w:space="0" w:color="auto"/>
          </w:divBdr>
        </w:div>
        <w:div w:id="884214610">
          <w:marLeft w:val="640"/>
          <w:marRight w:val="0"/>
          <w:marTop w:val="0"/>
          <w:marBottom w:val="0"/>
          <w:divBdr>
            <w:top w:val="none" w:sz="0" w:space="0" w:color="auto"/>
            <w:left w:val="none" w:sz="0" w:space="0" w:color="auto"/>
            <w:bottom w:val="none" w:sz="0" w:space="0" w:color="auto"/>
            <w:right w:val="none" w:sz="0" w:space="0" w:color="auto"/>
          </w:divBdr>
        </w:div>
        <w:div w:id="905796733">
          <w:marLeft w:val="640"/>
          <w:marRight w:val="0"/>
          <w:marTop w:val="0"/>
          <w:marBottom w:val="0"/>
          <w:divBdr>
            <w:top w:val="none" w:sz="0" w:space="0" w:color="auto"/>
            <w:left w:val="none" w:sz="0" w:space="0" w:color="auto"/>
            <w:bottom w:val="none" w:sz="0" w:space="0" w:color="auto"/>
            <w:right w:val="none" w:sz="0" w:space="0" w:color="auto"/>
          </w:divBdr>
        </w:div>
        <w:div w:id="924613962">
          <w:marLeft w:val="640"/>
          <w:marRight w:val="0"/>
          <w:marTop w:val="0"/>
          <w:marBottom w:val="0"/>
          <w:divBdr>
            <w:top w:val="none" w:sz="0" w:space="0" w:color="auto"/>
            <w:left w:val="none" w:sz="0" w:space="0" w:color="auto"/>
            <w:bottom w:val="none" w:sz="0" w:space="0" w:color="auto"/>
            <w:right w:val="none" w:sz="0" w:space="0" w:color="auto"/>
          </w:divBdr>
        </w:div>
        <w:div w:id="924991435">
          <w:marLeft w:val="640"/>
          <w:marRight w:val="0"/>
          <w:marTop w:val="0"/>
          <w:marBottom w:val="0"/>
          <w:divBdr>
            <w:top w:val="none" w:sz="0" w:space="0" w:color="auto"/>
            <w:left w:val="none" w:sz="0" w:space="0" w:color="auto"/>
            <w:bottom w:val="none" w:sz="0" w:space="0" w:color="auto"/>
            <w:right w:val="none" w:sz="0" w:space="0" w:color="auto"/>
          </w:divBdr>
        </w:div>
        <w:div w:id="936134592">
          <w:marLeft w:val="640"/>
          <w:marRight w:val="0"/>
          <w:marTop w:val="0"/>
          <w:marBottom w:val="0"/>
          <w:divBdr>
            <w:top w:val="none" w:sz="0" w:space="0" w:color="auto"/>
            <w:left w:val="none" w:sz="0" w:space="0" w:color="auto"/>
            <w:bottom w:val="none" w:sz="0" w:space="0" w:color="auto"/>
            <w:right w:val="none" w:sz="0" w:space="0" w:color="auto"/>
          </w:divBdr>
        </w:div>
        <w:div w:id="1016467780">
          <w:marLeft w:val="640"/>
          <w:marRight w:val="0"/>
          <w:marTop w:val="0"/>
          <w:marBottom w:val="0"/>
          <w:divBdr>
            <w:top w:val="none" w:sz="0" w:space="0" w:color="auto"/>
            <w:left w:val="none" w:sz="0" w:space="0" w:color="auto"/>
            <w:bottom w:val="none" w:sz="0" w:space="0" w:color="auto"/>
            <w:right w:val="none" w:sz="0" w:space="0" w:color="auto"/>
          </w:divBdr>
        </w:div>
        <w:div w:id="1067999376">
          <w:marLeft w:val="640"/>
          <w:marRight w:val="0"/>
          <w:marTop w:val="0"/>
          <w:marBottom w:val="0"/>
          <w:divBdr>
            <w:top w:val="none" w:sz="0" w:space="0" w:color="auto"/>
            <w:left w:val="none" w:sz="0" w:space="0" w:color="auto"/>
            <w:bottom w:val="none" w:sz="0" w:space="0" w:color="auto"/>
            <w:right w:val="none" w:sz="0" w:space="0" w:color="auto"/>
          </w:divBdr>
        </w:div>
        <w:div w:id="1074812440">
          <w:marLeft w:val="640"/>
          <w:marRight w:val="0"/>
          <w:marTop w:val="0"/>
          <w:marBottom w:val="0"/>
          <w:divBdr>
            <w:top w:val="none" w:sz="0" w:space="0" w:color="auto"/>
            <w:left w:val="none" w:sz="0" w:space="0" w:color="auto"/>
            <w:bottom w:val="none" w:sz="0" w:space="0" w:color="auto"/>
            <w:right w:val="none" w:sz="0" w:space="0" w:color="auto"/>
          </w:divBdr>
        </w:div>
        <w:div w:id="1085765669">
          <w:marLeft w:val="640"/>
          <w:marRight w:val="0"/>
          <w:marTop w:val="0"/>
          <w:marBottom w:val="0"/>
          <w:divBdr>
            <w:top w:val="none" w:sz="0" w:space="0" w:color="auto"/>
            <w:left w:val="none" w:sz="0" w:space="0" w:color="auto"/>
            <w:bottom w:val="none" w:sz="0" w:space="0" w:color="auto"/>
            <w:right w:val="none" w:sz="0" w:space="0" w:color="auto"/>
          </w:divBdr>
        </w:div>
        <w:div w:id="1104692724">
          <w:marLeft w:val="640"/>
          <w:marRight w:val="0"/>
          <w:marTop w:val="0"/>
          <w:marBottom w:val="0"/>
          <w:divBdr>
            <w:top w:val="none" w:sz="0" w:space="0" w:color="auto"/>
            <w:left w:val="none" w:sz="0" w:space="0" w:color="auto"/>
            <w:bottom w:val="none" w:sz="0" w:space="0" w:color="auto"/>
            <w:right w:val="none" w:sz="0" w:space="0" w:color="auto"/>
          </w:divBdr>
        </w:div>
        <w:div w:id="1165705883">
          <w:marLeft w:val="640"/>
          <w:marRight w:val="0"/>
          <w:marTop w:val="0"/>
          <w:marBottom w:val="0"/>
          <w:divBdr>
            <w:top w:val="none" w:sz="0" w:space="0" w:color="auto"/>
            <w:left w:val="none" w:sz="0" w:space="0" w:color="auto"/>
            <w:bottom w:val="none" w:sz="0" w:space="0" w:color="auto"/>
            <w:right w:val="none" w:sz="0" w:space="0" w:color="auto"/>
          </w:divBdr>
        </w:div>
        <w:div w:id="1197429923">
          <w:marLeft w:val="640"/>
          <w:marRight w:val="0"/>
          <w:marTop w:val="0"/>
          <w:marBottom w:val="0"/>
          <w:divBdr>
            <w:top w:val="none" w:sz="0" w:space="0" w:color="auto"/>
            <w:left w:val="none" w:sz="0" w:space="0" w:color="auto"/>
            <w:bottom w:val="none" w:sz="0" w:space="0" w:color="auto"/>
            <w:right w:val="none" w:sz="0" w:space="0" w:color="auto"/>
          </w:divBdr>
        </w:div>
        <w:div w:id="1204636734">
          <w:marLeft w:val="640"/>
          <w:marRight w:val="0"/>
          <w:marTop w:val="0"/>
          <w:marBottom w:val="0"/>
          <w:divBdr>
            <w:top w:val="none" w:sz="0" w:space="0" w:color="auto"/>
            <w:left w:val="none" w:sz="0" w:space="0" w:color="auto"/>
            <w:bottom w:val="none" w:sz="0" w:space="0" w:color="auto"/>
            <w:right w:val="none" w:sz="0" w:space="0" w:color="auto"/>
          </w:divBdr>
        </w:div>
        <w:div w:id="1215892627">
          <w:marLeft w:val="640"/>
          <w:marRight w:val="0"/>
          <w:marTop w:val="0"/>
          <w:marBottom w:val="0"/>
          <w:divBdr>
            <w:top w:val="none" w:sz="0" w:space="0" w:color="auto"/>
            <w:left w:val="none" w:sz="0" w:space="0" w:color="auto"/>
            <w:bottom w:val="none" w:sz="0" w:space="0" w:color="auto"/>
            <w:right w:val="none" w:sz="0" w:space="0" w:color="auto"/>
          </w:divBdr>
        </w:div>
        <w:div w:id="1284194430">
          <w:marLeft w:val="640"/>
          <w:marRight w:val="0"/>
          <w:marTop w:val="0"/>
          <w:marBottom w:val="0"/>
          <w:divBdr>
            <w:top w:val="none" w:sz="0" w:space="0" w:color="auto"/>
            <w:left w:val="none" w:sz="0" w:space="0" w:color="auto"/>
            <w:bottom w:val="none" w:sz="0" w:space="0" w:color="auto"/>
            <w:right w:val="none" w:sz="0" w:space="0" w:color="auto"/>
          </w:divBdr>
        </w:div>
        <w:div w:id="1377318202">
          <w:marLeft w:val="640"/>
          <w:marRight w:val="0"/>
          <w:marTop w:val="0"/>
          <w:marBottom w:val="0"/>
          <w:divBdr>
            <w:top w:val="none" w:sz="0" w:space="0" w:color="auto"/>
            <w:left w:val="none" w:sz="0" w:space="0" w:color="auto"/>
            <w:bottom w:val="none" w:sz="0" w:space="0" w:color="auto"/>
            <w:right w:val="none" w:sz="0" w:space="0" w:color="auto"/>
          </w:divBdr>
        </w:div>
        <w:div w:id="1398357240">
          <w:marLeft w:val="640"/>
          <w:marRight w:val="0"/>
          <w:marTop w:val="0"/>
          <w:marBottom w:val="0"/>
          <w:divBdr>
            <w:top w:val="none" w:sz="0" w:space="0" w:color="auto"/>
            <w:left w:val="none" w:sz="0" w:space="0" w:color="auto"/>
            <w:bottom w:val="none" w:sz="0" w:space="0" w:color="auto"/>
            <w:right w:val="none" w:sz="0" w:space="0" w:color="auto"/>
          </w:divBdr>
        </w:div>
        <w:div w:id="1412391426">
          <w:marLeft w:val="640"/>
          <w:marRight w:val="0"/>
          <w:marTop w:val="0"/>
          <w:marBottom w:val="0"/>
          <w:divBdr>
            <w:top w:val="none" w:sz="0" w:space="0" w:color="auto"/>
            <w:left w:val="none" w:sz="0" w:space="0" w:color="auto"/>
            <w:bottom w:val="none" w:sz="0" w:space="0" w:color="auto"/>
            <w:right w:val="none" w:sz="0" w:space="0" w:color="auto"/>
          </w:divBdr>
        </w:div>
        <w:div w:id="1421834375">
          <w:marLeft w:val="640"/>
          <w:marRight w:val="0"/>
          <w:marTop w:val="0"/>
          <w:marBottom w:val="0"/>
          <w:divBdr>
            <w:top w:val="none" w:sz="0" w:space="0" w:color="auto"/>
            <w:left w:val="none" w:sz="0" w:space="0" w:color="auto"/>
            <w:bottom w:val="none" w:sz="0" w:space="0" w:color="auto"/>
            <w:right w:val="none" w:sz="0" w:space="0" w:color="auto"/>
          </w:divBdr>
        </w:div>
        <w:div w:id="1439182252">
          <w:marLeft w:val="640"/>
          <w:marRight w:val="0"/>
          <w:marTop w:val="0"/>
          <w:marBottom w:val="0"/>
          <w:divBdr>
            <w:top w:val="none" w:sz="0" w:space="0" w:color="auto"/>
            <w:left w:val="none" w:sz="0" w:space="0" w:color="auto"/>
            <w:bottom w:val="none" w:sz="0" w:space="0" w:color="auto"/>
            <w:right w:val="none" w:sz="0" w:space="0" w:color="auto"/>
          </w:divBdr>
        </w:div>
        <w:div w:id="1444417124">
          <w:marLeft w:val="640"/>
          <w:marRight w:val="0"/>
          <w:marTop w:val="0"/>
          <w:marBottom w:val="0"/>
          <w:divBdr>
            <w:top w:val="none" w:sz="0" w:space="0" w:color="auto"/>
            <w:left w:val="none" w:sz="0" w:space="0" w:color="auto"/>
            <w:bottom w:val="none" w:sz="0" w:space="0" w:color="auto"/>
            <w:right w:val="none" w:sz="0" w:space="0" w:color="auto"/>
          </w:divBdr>
        </w:div>
        <w:div w:id="1456292167">
          <w:marLeft w:val="640"/>
          <w:marRight w:val="0"/>
          <w:marTop w:val="0"/>
          <w:marBottom w:val="0"/>
          <w:divBdr>
            <w:top w:val="none" w:sz="0" w:space="0" w:color="auto"/>
            <w:left w:val="none" w:sz="0" w:space="0" w:color="auto"/>
            <w:bottom w:val="none" w:sz="0" w:space="0" w:color="auto"/>
            <w:right w:val="none" w:sz="0" w:space="0" w:color="auto"/>
          </w:divBdr>
        </w:div>
        <w:div w:id="1503425400">
          <w:marLeft w:val="640"/>
          <w:marRight w:val="0"/>
          <w:marTop w:val="0"/>
          <w:marBottom w:val="0"/>
          <w:divBdr>
            <w:top w:val="none" w:sz="0" w:space="0" w:color="auto"/>
            <w:left w:val="none" w:sz="0" w:space="0" w:color="auto"/>
            <w:bottom w:val="none" w:sz="0" w:space="0" w:color="auto"/>
            <w:right w:val="none" w:sz="0" w:space="0" w:color="auto"/>
          </w:divBdr>
        </w:div>
        <w:div w:id="1508053141">
          <w:marLeft w:val="640"/>
          <w:marRight w:val="0"/>
          <w:marTop w:val="0"/>
          <w:marBottom w:val="0"/>
          <w:divBdr>
            <w:top w:val="none" w:sz="0" w:space="0" w:color="auto"/>
            <w:left w:val="none" w:sz="0" w:space="0" w:color="auto"/>
            <w:bottom w:val="none" w:sz="0" w:space="0" w:color="auto"/>
            <w:right w:val="none" w:sz="0" w:space="0" w:color="auto"/>
          </w:divBdr>
        </w:div>
        <w:div w:id="1520661155">
          <w:marLeft w:val="640"/>
          <w:marRight w:val="0"/>
          <w:marTop w:val="0"/>
          <w:marBottom w:val="0"/>
          <w:divBdr>
            <w:top w:val="none" w:sz="0" w:space="0" w:color="auto"/>
            <w:left w:val="none" w:sz="0" w:space="0" w:color="auto"/>
            <w:bottom w:val="none" w:sz="0" w:space="0" w:color="auto"/>
            <w:right w:val="none" w:sz="0" w:space="0" w:color="auto"/>
          </w:divBdr>
        </w:div>
        <w:div w:id="1521119328">
          <w:marLeft w:val="640"/>
          <w:marRight w:val="0"/>
          <w:marTop w:val="0"/>
          <w:marBottom w:val="0"/>
          <w:divBdr>
            <w:top w:val="none" w:sz="0" w:space="0" w:color="auto"/>
            <w:left w:val="none" w:sz="0" w:space="0" w:color="auto"/>
            <w:bottom w:val="none" w:sz="0" w:space="0" w:color="auto"/>
            <w:right w:val="none" w:sz="0" w:space="0" w:color="auto"/>
          </w:divBdr>
        </w:div>
        <w:div w:id="1548373128">
          <w:marLeft w:val="640"/>
          <w:marRight w:val="0"/>
          <w:marTop w:val="0"/>
          <w:marBottom w:val="0"/>
          <w:divBdr>
            <w:top w:val="none" w:sz="0" w:space="0" w:color="auto"/>
            <w:left w:val="none" w:sz="0" w:space="0" w:color="auto"/>
            <w:bottom w:val="none" w:sz="0" w:space="0" w:color="auto"/>
            <w:right w:val="none" w:sz="0" w:space="0" w:color="auto"/>
          </w:divBdr>
        </w:div>
        <w:div w:id="1600261705">
          <w:marLeft w:val="640"/>
          <w:marRight w:val="0"/>
          <w:marTop w:val="0"/>
          <w:marBottom w:val="0"/>
          <w:divBdr>
            <w:top w:val="none" w:sz="0" w:space="0" w:color="auto"/>
            <w:left w:val="none" w:sz="0" w:space="0" w:color="auto"/>
            <w:bottom w:val="none" w:sz="0" w:space="0" w:color="auto"/>
            <w:right w:val="none" w:sz="0" w:space="0" w:color="auto"/>
          </w:divBdr>
        </w:div>
        <w:div w:id="1602109801">
          <w:marLeft w:val="640"/>
          <w:marRight w:val="0"/>
          <w:marTop w:val="0"/>
          <w:marBottom w:val="0"/>
          <w:divBdr>
            <w:top w:val="none" w:sz="0" w:space="0" w:color="auto"/>
            <w:left w:val="none" w:sz="0" w:space="0" w:color="auto"/>
            <w:bottom w:val="none" w:sz="0" w:space="0" w:color="auto"/>
            <w:right w:val="none" w:sz="0" w:space="0" w:color="auto"/>
          </w:divBdr>
        </w:div>
        <w:div w:id="1612087225">
          <w:marLeft w:val="640"/>
          <w:marRight w:val="0"/>
          <w:marTop w:val="0"/>
          <w:marBottom w:val="0"/>
          <w:divBdr>
            <w:top w:val="none" w:sz="0" w:space="0" w:color="auto"/>
            <w:left w:val="none" w:sz="0" w:space="0" w:color="auto"/>
            <w:bottom w:val="none" w:sz="0" w:space="0" w:color="auto"/>
            <w:right w:val="none" w:sz="0" w:space="0" w:color="auto"/>
          </w:divBdr>
        </w:div>
        <w:div w:id="1633512683">
          <w:marLeft w:val="640"/>
          <w:marRight w:val="0"/>
          <w:marTop w:val="0"/>
          <w:marBottom w:val="0"/>
          <w:divBdr>
            <w:top w:val="none" w:sz="0" w:space="0" w:color="auto"/>
            <w:left w:val="none" w:sz="0" w:space="0" w:color="auto"/>
            <w:bottom w:val="none" w:sz="0" w:space="0" w:color="auto"/>
            <w:right w:val="none" w:sz="0" w:space="0" w:color="auto"/>
          </w:divBdr>
        </w:div>
        <w:div w:id="1642617872">
          <w:marLeft w:val="640"/>
          <w:marRight w:val="0"/>
          <w:marTop w:val="0"/>
          <w:marBottom w:val="0"/>
          <w:divBdr>
            <w:top w:val="none" w:sz="0" w:space="0" w:color="auto"/>
            <w:left w:val="none" w:sz="0" w:space="0" w:color="auto"/>
            <w:bottom w:val="none" w:sz="0" w:space="0" w:color="auto"/>
            <w:right w:val="none" w:sz="0" w:space="0" w:color="auto"/>
          </w:divBdr>
        </w:div>
        <w:div w:id="1664553625">
          <w:marLeft w:val="640"/>
          <w:marRight w:val="0"/>
          <w:marTop w:val="0"/>
          <w:marBottom w:val="0"/>
          <w:divBdr>
            <w:top w:val="none" w:sz="0" w:space="0" w:color="auto"/>
            <w:left w:val="none" w:sz="0" w:space="0" w:color="auto"/>
            <w:bottom w:val="none" w:sz="0" w:space="0" w:color="auto"/>
            <w:right w:val="none" w:sz="0" w:space="0" w:color="auto"/>
          </w:divBdr>
        </w:div>
        <w:div w:id="1677656686">
          <w:marLeft w:val="640"/>
          <w:marRight w:val="0"/>
          <w:marTop w:val="0"/>
          <w:marBottom w:val="0"/>
          <w:divBdr>
            <w:top w:val="none" w:sz="0" w:space="0" w:color="auto"/>
            <w:left w:val="none" w:sz="0" w:space="0" w:color="auto"/>
            <w:bottom w:val="none" w:sz="0" w:space="0" w:color="auto"/>
            <w:right w:val="none" w:sz="0" w:space="0" w:color="auto"/>
          </w:divBdr>
        </w:div>
        <w:div w:id="1713265047">
          <w:marLeft w:val="640"/>
          <w:marRight w:val="0"/>
          <w:marTop w:val="0"/>
          <w:marBottom w:val="0"/>
          <w:divBdr>
            <w:top w:val="none" w:sz="0" w:space="0" w:color="auto"/>
            <w:left w:val="none" w:sz="0" w:space="0" w:color="auto"/>
            <w:bottom w:val="none" w:sz="0" w:space="0" w:color="auto"/>
            <w:right w:val="none" w:sz="0" w:space="0" w:color="auto"/>
          </w:divBdr>
        </w:div>
        <w:div w:id="1728069807">
          <w:marLeft w:val="640"/>
          <w:marRight w:val="0"/>
          <w:marTop w:val="0"/>
          <w:marBottom w:val="0"/>
          <w:divBdr>
            <w:top w:val="none" w:sz="0" w:space="0" w:color="auto"/>
            <w:left w:val="none" w:sz="0" w:space="0" w:color="auto"/>
            <w:bottom w:val="none" w:sz="0" w:space="0" w:color="auto"/>
            <w:right w:val="none" w:sz="0" w:space="0" w:color="auto"/>
          </w:divBdr>
        </w:div>
        <w:div w:id="1746295605">
          <w:marLeft w:val="640"/>
          <w:marRight w:val="0"/>
          <w:marTop w:val="0"/>
          <w:marBottom w:val="0"/>
          <w:divBdr>
            <w:top w:val="none" w:sz="0" w:space="0" w:color="auto"/>
            <w:left w:val="none" w:sz="0" w:space="0" w:color="auto"/>
            <w:bottom w:val="none" w:sz="0" w:space="0" w:color="auto"/>
            <w:right w:val="none" w:sz="0" w:space="0" w:color="auto"/>
          </w:divBdr>
        </w:div>
        <w:div w:id="1781101540">
          <w:marLeft w:val="640"/>
          <w:marRight w:val="0"/>
          <w:marTop w:val="0"/>
          <w:marBottom w:val="0"/>
          <w:divBdr>
            <w:top w:val="none" w:sz="0" w:space="0" w:color="auto"/>
            <w:left w:val="none" w:sz="0" w:space="0" w:color="auto"/>
            <w:bottom w:val="none" w:sz="0" w:space="0" w:color="auto"/>
            <w:right w:val="none" w:sz="0" w:space="0" w:color="auto"/>
          </w:divBdr>
        </w:div>
        <w:div w:id="1782454073">
          <w:marLeft w:val="640"/>
          <w:marRight w:val="0"/>
          <w:marTop w:val="0"/>
          <w:marBottom w:val="0"/>
          <w:divBdr>
            <w:top w:val="none" w:sz="0" w:space="0" w:color="auto"/>
            <w:left w:val="none" w:sz="0" w:space="0" w:color="auto"/>
            <w:bottom w:val="none" w:sz="0" w:space="0" w:color="auto"/>
            <w:right w:val="none" w:sz="0" w:space="0" w:color="auto"/>
          </w:divBdr>
        </w:div>
        <w:div w:id="1798720683">
          <w:marLeft w:val="640"/>
          <w:marRight w:val="0"/>
          <w:marTop w:val="0"/>
          <w:marBottom w:val="0"/>
          <w:divBdr>
            <w:top w:val="none" w:sz="0" w:space="0" w:color="auto"/>
            <w:left w:val="none" w:sz="0" w:space="0" w:color="auto"/>
            <w:bottom w:val="none" w:sz="0" w:space="0" w:color="auto"/>
            <w:right w:val="none" w:sz="0" w:space="0" w:color="auto"/>
          </w:divBdr>
        </w:div>
        <w:div w:id="1810975845">
          <w:marLeft w:val="640"/>
          <w:marRight w:val="0"/>
          <w:marTop w:val="0"/>
          <w:marBottom w:val="0"/>
          <w:divBdr>
            <w:top w:val="none" w:sz="0" w:space="0" w:color="auto"/>
            <w:left w:val="none" w:sz="0" w:space="0" w:color="auto"/>
            <w:bottom w:val="none" w:sz="0" w:space="0" w:color="auto"/>
            <w:right w:val="none" w:sz="0" w:space="0" w:color="auto"/>
          </w:divBdr>
        </w:div>
        <w:div w:id="1823352610">
          <w:marLeft w:val="640"/>
          <w:marRight w:val="0"/>
          <w:marTop w:val="0"/>
          <w:marBottom w:val="0"/>
          <w:divBdr>
            <w:top w:val="none" w:sz="0" w:space="0" w:color="auto"/>
            <w:left w:val="none" w:sz="0" w:space="0" w:color="auto"/>
            <w:bottom w:val="none" w:sz="0" w:space="0" w:color="auto"/>
            <w:right w:val="none" w:sz="0" w:space="0" w:color="auto"/>
          </w:divBdr>
        </w:div>
        <w:div w:id="1883400115">
          <w:marLeft w:val="640"/>
          <w:marRight w:val="0"/>
          <w:marTop w:val="0"/>
          <w:marBottom w:val="0"/>
          <w:divBdr>
            <w:top w:val="none" w:sz="0" w:space="0" w:color="auto"/>
            <w:left w:val="none" w:sz="0" w:space="0" w:color="auto"/>
            <w:bottom w:val="none" w:sz="0" w:space="0" w:color="auto"/>
            <w:right w:val="none" w:sz="0" w:space="0" w:color="auto"/>
          </w:divBdr>
        </w:div>
        <w:div w:id="1932472213">
          <w:marLeft w:val="640"/>
          <w:marRight w:val="0"/>
          <w:marTop w:val="0"/>
          <w:marBottom w:val="0"/>
          <w:divBdr>
            <w:top w:val="none" w:sz="0" w:space="0" w:color="auto"/>
            <w:left w:val="none" w:sz="0" w:space="0" w:color="auto"/>
            <w:bottom w:val="none" w:sz="0" w:space="0" w:color="auto"/>
            <w:right w:val="none" w:sz="0" w:space="0" w:color="auto"/>
          </w:divBdr>
        </w:div>
        <w:div w:id="1951745061">
          <w:marLeft w:val="640"/>
          <w:marRight w:val="0"/>
          <w:marTop w:val="0"/>
          <w:marBottom w:val="0"/>
          <w:divBdr>
            <w:top w:val="none" w:sz="0" w:space="0" w:color="auto"/>
            <w:left w:val="none" w:sz="0" w:space="0" w:color="auto"/>
            <w:bottom w:val="none" w:sz="0" w:space="0" w:color="auto"/>
            <w:right w:val="none" w:sz="0" w:space="0" w:color="auto"/>
          </w:divBdr>
        </w:div>
        <w:div w:id="1983073238">
          <w:marLeft w:val="640"/>
          <w:marRight w:val="0"/>
          <w:marTop w:val="0"/>
          <w:marBottom w:val="0"/>
          <w:divBdr>
            <w:top w:val="none" w:sz="0" w:space="0" w:color="auto"/>
            <w:left w:val="none" w:sz="0" w:space="0" w:color="auto"/>
            <w:bottom w:val="none" w:sz="0" w:space="0" w:color="auto"/>
            <w:right w:val="none" w:sz="0" w:space="0" w:color="auto"/>
          </w:divBdr>
        </w:div>
        <w:div w:id="1999338466">
          <w:marLeft w:val="640"/>
          <w:marRight w:val="0"/>
          <w:marTop w:val="0"/>
          <w:marBottom w:val="0"/>
          <w:divBdr>
            <w:top w:val="none" w:sz="0" w:space="0" w:color="auto"/>
            <w:left w:val="none" w:sz="0" w:space="0" w:color="auto"/>
            <w:bottom w:val="none" w:sz="0" w:space="0" w:color="auto"/>
            <w:right w:val="none" w:sz="0" w:space="0" w:color="auto"/>
          </w:divBdr>
        </w:div>
        <w:div w:id="2011711871">
          <w:marLeft w:val="640"/>
          <w:marRight w:val="0"/>
          <w:marTop w:val="0"/>
          <w:marBottom w:val="0"/>
          <w:divBdr>
            <w:top w:val="none" w:sz="0" w:space="0" w:color="auto"/>
            <w:left w:val="none" w:sz="0" w:space="0" w:color="auto"/>
            <w:bottom w:val="none" w:sz="0" w:space="0" w:color="auto"/>
            <w:right w:val="none" w:sz="0" w:space="0" w:color="auto"/>
          </w:divBdr>
        </w:div>
        <w:div w:id="2071339170">
          <w:marLeft w:val="640"/>
          <w:marRight w:val="0"/>
          <w:marTop w:val="0"/>
          <w:marBottom w:val="0"/>
          <w:divBdr>
            <w:top w:val="none" w:sz="0" w:space="0" w:color="auto"/>
            <w:left w:val="none" w:sz="0" w:space="0" w:color="auto"/>
            <w:bottom w:val="none" w:sz="0" w:space="0" w:color="auto"/>
            <w:right w:val="none" w:sz="0" w:space="0" w:color="auto"/>
          </w:divBdr>
        </w:div>
        <w:div w:id="2089957052">
          <w:marLeft w:val="640"/>
          <w:marRight w:val="0"/>
          <w:marTop w:val="0"/>
          <w:marBottom w:val="0"/>
          <w:divBdr>
            <w:top w:val="none" w:sz="0" w:space="0" w:color="auto"/>
            <w:left w:val="none" w:sz="0" w:space="0" w:color="auto"/>
            <w:bottom w:val="none" w:sz="0" w:space="0" w:color="auto"/>
            <w:right w:val="none" w:sz="0" w:space="0" w:color="auto"/>
          </w:divBdr>
        </w:div>
        <w:div w:id="2100829408">
          <w:marLeft w:val="640"/>
          <w:marRight w:val="0"/>
          <w:marTop w:val="0"/>
          <w:marBottom w:val="0"/>
          <w:divBdr>
            <w:top w:val="none" w:sz="0" w:space="0" w:color="auto"/>
            <w:left w:val="none" w:sz="0" w:space="0" w:color="auto"/>
            <w:bottom w:val="none" w:sz="0" w:space="0" w:color="auto"/>
            <w:right w:val="none" w:sz="0" w:space="0" w:color="auto"/>
          </w:divBdr>
        </w:div>
        <w:div w:id="2102138374">
          <w:marLeft w:val="640"/>
          <w:marRight w:val="0"/>
          <w:marTop w:val="0"/>
          <w:marBottom w:val="0"/>
          <w:divBdr>
            <w:top w:val="none" w:sz="0" w:space="0" w:color="auto"/>
            <w:left w:val="none" w:sz="0" w:space="0" w:color="auto"/>
            <w:bottom w:val="none" w:sz="0" w:space="0" w:color="auto"/>
            <w:right w:val="none" w:sz="0" w:space="0" w:color="auto"/>
          </w:divBdr>
        </w:div>
        <w:div w:id="2102949885">
          <w:marLeft w:val="640"/>
          <w:marRight w:val="0"/>
          <w:marTop w:val="0"/>
          <w:marBottom w:val="0"/>
          <w:divBdr>
            <w:top w:val="none" w:sz="0" w:space="0" w:color="auto"/>
            <w:left w:val="none" w:sz="0" w:space="0" w:color="auto"/>
            <w:bottom w:val="none" w:sz="0" w:space="0" w:color="auto"/>
            <w:right w:val="none" w:sz="0" w:space="0" w:color="auto"/>
          </w:divBdr>
        </w:div>
        <w:div w:id="2105104769">
          <w:marLeft w:val="640"/>
          <w:marRight w:val="0"/>
          <w:marTop w:val="0"/>
          <w:marBottom w:val="0"/>
          <w:divBdr>
            <w:top w:val="none" w:sz="0" w:space="0" w:color="auto"/>
            <w:left w:val="none" w:sz="0" w:space="0" w:color="auto"/>
            <w:bottom w:val="none" w:sz="0" w:space="0" w:color="auto"/>
            <w:right w:val="none" w:sz="0" w:space="0" w:color="auto"/>
          </w:divBdr>
        </w:div>
      </w:divsChild>
    </w:div>
    <w:div w:id="1035815370">
      <w:bodyDiv w:val="1"/>
      <w:marLeft w:val="0"/>
      <w:marRight w:val="0"/>
      <w:marTop w:val="0"/>
      <w:marBottom w:val="0"/>
      <w:divBdr>
        <w:top w:val="none" w:sz="0" w:space="0" w:color="auto"/>
        <w:left w:val="none" w:sz="0" w:space="0" w:color="auto"/>
        <w:bottom w:val="none" w:sz="0" w:space="0" w:color="auto"/>
        <w:right w:val="none" w:sz="0" w:space="0" w:color="auto"/>
      </w:divBdr>
      <w:divsChild>
        <w:div w:id="11493626">
          <w:marLeft w:val="640"/>
          <w:marRight w:val="0"/>
          <w:marTop w:val="0"/>
          <w:marBottom w:val="0"/>
          <w:divBdr>
            <w:top w:val="none" w:sz="0" w:space="0" w:color="auto"/>
            <w:left w:val="none" w:sz="0" w:space="0" w:color="auto"/>
            <w:bottom w:val="none" w:sz="0" w:space="0" w:color="auto"/>
            <w:right w:val="none" w:sz="0" w:space="0" w:color="auto"/>
          </w:divBdr>
        </w:div>
        <w:div w:id="45031940">
          <w:marLeft w:val="640"/>
          <w:marRight w:val="0"/>
          <w:marTop w:val="0"/>
          <w:marBottom w:val="0"/>
          <w:divBdr>
            <w:top w:val="none" w:sz="0" w:space="0" w:color="auto"/>
            <w:left w:val="none" w:sz="0" w:space="0" w:color="auto"/>
            <w:bottom w:val="none" w:sz="0" w:space="0" w:color="auto"/>
            <w:right w:val="none" w:sz="0" w:space="0" w:color="auto"/>
          </w:divBdr>
        </w:div>
        <w:div w:id="52966998">
          <w:marLeft w:val="640"/>
          <w:marRight w:val="0"/>
          <w:marTop w:val="0"/>
          <w:marBottom w:val="0"/>
          <w:divBdr>
            <w:top w:val="none" w:sz="0" w:space="0" w:color="auto"/>
            <w:left w:val="none" w:sz="0" w:space="0" w:color="auto"/>
            <w:bottom w:val="none" w:sz="0" w:space="0" w:color="auto"/>
            <w:right w:val="none" w:sz="0" w:space="0" w:color="auto"/>
          </w:divBdr>
        </w:div>
        <w:div w:id="88896226">
          <w:marLeft w:val="640"/>
          <w:marRight w:val="0"/>
          <w:marTop w:val="0"/>
          <w:marBottom w:val="0"/>
          <w:divBdr>
            <w:top w:val="none" w:sz="0" w:space="0" w:color="auto"/>
            <w:left w:val="none" w:sz="0" w:space="0" w:color="auto"/>
            <w:bottom w:val="none" w:sz="0" w:space="0" w:color="auto"/>
            <w:right w:val="none" w:sz="0" w:space="0" w:color="auto"/>
          </w:divBdr>
        </w:div>
        <w:div w:id="95178821">
          <w:marLeft w:val="640"/>
          <w:marRight w:val="0"/>
          <w:marTop w:val="0"/>
          <w:marBottom w:val="0"/>
          <w:divBdr>
            <w:top w:val="none" w:sz="0" w:space="0" w:color="auto"/>
            <w:left w:val="none" w:sz="0" w:space="0" w:color="auto"/>
            <w:bottom w:val="none" w:sz="0" w:space="0" w:color="auto"/>
            <w:right w:val="none" w:sz="0" w:space="0" w:color="auto"/>
          </w:divBdr>
        </w:div>
        <w:div w:id="104421711">
          <w:marLeft w:val="640"/>
          <w:marRight w:val="0"/>
          <w:marTop w:val="0"/>
          <w:marBottom w:val="0"/>
          <w:divBdr>
            <w:top w:val="none" w:sz="0" w:space="0" w:color="auto"/>
            <w:left w:val="none" w:sz="0" w:space="0" w:color="auto"/>
            <w:bottom w:val="none" w:sz="0" w:space="0" w:color="auto"/>
            <w:right w:val="none" w:sz="0" w:space="0" w:color="auto"/>
          </w:divBdr>
        </w:div>
        <w:div w:id="107819763">
          <w:marLeft w:val="640"/>
          <w:marRight w:val="0"/>
          <w:marTop w:val="0"/>
          <w:marBottom w:val="0"/>
          <w:divBdr>
            <w:top w:val="none" w:sz="0" w:space="0" w:color="auto"/>
            <w:left w:val="none" w:sz="0" w:space="0" w:color="auto"/>
            <w:bottom w:val="none" w:sz="0" w:space="0" w:color="auto"/>
            <w:right w:val="none" w:sz="0" w:space="0" w:color="auto"/>
          </w:divBdr>
        </w:div>
        <w:div w:id="110248574">
          <w:marLeft w:val="640"/>
          <w:marRight w:val="0"/>
          <w:marTop w:val="0"/>
          <w:marBottom w:val="0"/>
          <w:divBdr>
            <w:top w:val="none" w:sz="0" w:space="0" w:color="auto"/>
            <w:left w:val="none" w:sz="0" w:space="0" w:color="auto"/>
            <w:bottom w:val="none" w:sz="0" w:space="0" w:color="auto"/>
            <w:right w:val="none" w:sz="0" w:space="0" w:color="auto"/>
          </w:divBdr>
        </w:div>
        <w:div w:id="128861420">
          <w:marLeft w:val="640"/>
          <w:marRight w:val="0"/>
          <w:marTop w:val="0"/>
          <w:marBottom w:val="0"/>
          <w:divBdr>
            <w:top w:val="none" w:sz="0" w:space="0" w:color="auto"/>
            <w:left w:val="none" w:sz="0" w:space="0" w:color="auto"/>
            <w:bottom w:val="none" w:sz="0" w:space="0" w:color="auto"/>
            <w:right w:val="none" w:sz="0" w:space="0" w:color="auto"/>
          </w:divBdr>
        </w:div>
        <w:div w:id="137839993">
          <w:marLeft w:val="640"/>
          <w:marRight w:val="0"/>
          <w:marTop w:val="0"/>
          <w:marBottom w:val="0"/>
          <w:divBdr>
            <w:top w:val="none" w:sz="0" w:space="0" w:color="auto"/>
            <w:left w:val="none" w:sz="0" w:space="0" w:color="auto"/>
            <w:bottom w:val="none" w:sz="0" w:space="0" w:color="auto"/>
            <w:right w:val="none" w:sz="0" w:space="0" w:color="auto"/>
          </w:divBdr>
        </w:div>
        <w:div w:id="166989199">
          <w:marLeft w:val="640"/>
          <w:marRight w:val="0"/>
          <w:marTop w:val="0"/>
          <w:marBottom w:val="0"/>
          <w:divBdr>
            <w:top w:val="none" w:sz="0" w:space="0" w:color="auto"/>
            <w:left w:val="none" w:sz="0" w:space="0" w:color="auto"/>
            <w:bottom w:val="none" w:sz="0" w:space="0" w:color="auto"/>
            <w:right w:val="none" w:sz="0" w:space="0" w:color="auto"/>
          </w:divBdr>
        </w:div>
        <w:div w:id="216093026">
          <w:marLeft w:val="640"/>
          <w:marRight w:val="0"/>
          <w:marTop w:val="0"/>
          <w:marBottom w:val="0"/>
          <w:divBdr>
            <w:top w:val="none" w:sz="0" w:space="0" w:color="auto"/>
            <w:left w:val="none" w:sz="0" w:space="0" w:color="auto"/>
            <w:bottom w:val="none" w:sz="0" w:space="0" w:color="auto"/>
            <w:right w:val="none" w:sz="0" w:space="0" w:color="auto"/>
          </w:divBdr>
        </w:div>
        <w:div w:id="230848690">
          <w:marLeft w:val="640"/>
          <w:marRight w:val="0"/>
          <w:marTop w:val="0"/>
          <w:marBottom w:val="0"/>
          <w:divBdr>
            <w:top w:val="none" w:sz="0" w:space="0" w:color="auto"/>
            <w:left w:val="none" w:sz="0" w:space="0" w:color="auto"/>
            <w:bottom w:val="none" w:sz="0" w:space="0" w:color="auto"/>
            <w:right w:val="none" w:sz="0" w:space="0" w:color="auto"/>
          </w:divBdr>
        </w:div>
        <w:div w:id="258830979">
          <w:marLeft w:val="640"/>
          <w:marRight w:val="0"/>
          <w:marTop w:val="0"/>
          <w:marBottom w:val="0"/>
          <w:divBdr>
            <w:top w:val="none" w:sz="0" w:space="0" w:color="auto"/>
            <w:left w:val="none" w:sz="0" w:space="0" w:color="auto"/>
            <w:bottom w:val="none" w:sz="0" w:space="0" w:color="auto"/>
            <w:right w:val="none" w:sz="0" w:space="0" w:color="auto"/>
          </w:divBdr>
        </w:div>
        <w:div w:id="336427950">
          <w:marLeft w:val="640"/>
          <w:marRight w:val="0"/>
          <w:marTop w:val="0"/>
          <w:marBottom w:val="0"/>
          <w:divBdr>
            <w:top w:val="none" w:sz="0" w:space="0" w:color="auto"/>
            <w:left w:val="none" w:sz="0" w:space="0" w:color="auto"/>
            <w:bottom w:val="none" w:sz="0" w:space="0" w:color="auto"/>
            <w:right w:val="none" w:sz="0" w:space="0" w:color="auto"/>
          </w:divBdr>
        </w:div>
        <w:div w:id="348258977">
          <w:marLeft w:val="640"/>
          <w:marRight w:val="0"/>
          <w:marTop w:val="0"/>
          <w:marBottom w:val="0"/>
          <w:divBdr>
            <w:top w:val="none" w:sz="0" w:space="0" w:color="auto"/>
            <w:left w:val="none" w:sz="0" w:space="0" w:color="auto"/>
            <w:bottom w:val="none" w:sz="0" w:space="0" w:color="auto"/>
            <w:right w:val="none" w:sz="0" w:space="0" w:color="auto"/>
          </w:divBdr>
        </w:div>
        <w:div w:id="369307983">
          <w:marLeft w:val="640"/>
          <w:marRight w:val="0"/>
          <w:marTop w:val="0"/>
          <w:marBottom w:val="0"/>
          <w:divBdr>
            <w:top w:val="none" w:sz="0" w:space="0" w:color="auto"/>
            <w:left w:val="none" w:sz="0" w:space="0" w:color="auto"/>
            <w:bottom w:val="none" w:sz="0" w:space="0" w:color="auto"/>
            <w:right w:val="none" w:sz="0" w:space="0" w:color="auto"/>
          </w:divBdr>
        </w:div>
        <w:div w:id="370570087">
          <w:marLeft w:val="640"/>
          <w:marRight w:val="0"/>
          <w:marTop w:val="0"/>
          <w:marBottom w:val="0"/>
          <w:divBdr>
            <w:top w:val="none" w:sz="0" w:space="0" w:color="auto"/>
            <w:left w:val="none" w:sz="0" w:space="0" w:color="auto"/>
            <w:bottom w:val="none" w:sz="0" w:space="0" w:color="auto"/>
            <w:right w:val="none" w:sz="0" w:space="0" w:color="auto"/>
          </w:divBdr>
        </w:div>
        <w:div w:id="431249026">
          <w:marLeft w:val="640"/>
          <w:marRight w:val="0"/>
          <w:marTop w:val="0"/>
          <w:marBottom w:val="0"/>
          <w:divBdr>
            <w:top w:val="none" w:sz="0" w:space="0" w:color="auto"/>
            <w:left w:val="none" w:sz="0" w:space="0" w:color="auto"/>
            <w:bottom w:val="none" w:sz="0" w:space="0" w:color="auto"/>
            <w:right w:val="none" w:sz="0" w:space="0" w:color="auto"/>
          </w:divBdr>
        </w:div>
        <w:div w:id="478692803">
          <w:marLeft w:val="640"/>
          <w:marRight w:val="0"/>
          <w:marTop w:val="0"/>
          <w:marBottom w:val="0"/>
          <w:divBdr>
            <w:top w:val="none" w:sz="0" w:space="0" w:color="auto"/>
            <w:left w:val="none" w:sz="0" w:space="0" w:color="auto"/>
            <w:bottom w:val="none" w:sz="0" w:space="0" w:color="auto"/>
            <w:right w:val="none" w:sz="0" w:space="0" w:color="auto"/>
          </w:divBdr>
        </w:div>
        <w:div w:id="565917523">
          <w:marLeft w:val="640"/>
          <w:marRight w:val="0"/>
          <w:marTop w:val="0"/>
          <w:marBottom w:val="0"/>
          <w:divBdr>
            <w:top w:val="none" w:sz="0" w:space="0" w:color="auto"/>
            <w:left w:val="none" w:sz="0" w:space="0" w:color="auto"/>
            <w:bottom w:val="none" w:sz="0" w:space="0" w:color="auto"/>
            <w:right w:val="none" w:sz="0" w:space="0" w:color="auto"/>
          </w:divBdr>
        </w:div>
        <w:div w:id="611788584">
          <w:marLeft w:val="640"/>
          <w:marRight w:val="0"/>
          <w:marTop w:val="0"/>
          <w:marBottom w:val="0"/>
          <w:divBdr>
            <w:top w:val="none" w:sz="0" w:space="0" w:color="auto"/>
            <w:left w:val="none" w:sz="0" w:space="0" w:color="auto"/>
            <w:bottom w:val="none" w:sz="0" w:space="0" w:color="auto"/>
            <w:right w:val="none" w:sz="0" w:space="0" w:color="auto"/>
          </w:divBdr>
        </w:div>
        <w:div w:id="618608757">
          <w:marLeft w:val="640"/>
          <w:marRight w:val="0"/>
          <w:marTop w:val="0"/>
          <w:marBottom w:val="0"/>
          <w:divBdr>
            <w:top w:val="none" w:sz="0" w:space="0" w:color="auto"/>
            <w:left w:val="none" w:sz="0" w:space="0" w:color="auto"/>
            <w:bottom w:val="none" w:sz="0" w:space="0" w:color="auto"/>
            <w:right w:val="none" w:sz="0" w:space="0" w:color="auto"/>
          </w:divBdr>
        </w:div>
        <w:div w:id="636035927">
          <w:marLeft w:val="640"/>
          <w:marRight w:val="0"/>
          <w:marTop w:val="0"/>
          <w:marBottom w:val="0"/>
          <w:divBdr>
            <w:top w:val="none" w:sz="0" w:space="0" w:color="auto"/>
            <w:left w:val="none" w:sz="0" w:space="0" w:color="auto"/>
            <w:bottom w:val="none" w:sz="0" w:space="0" w:color="auto"/>
            <w:right w:val="none" w:sz="0" w:space="0" w:color="auto"/>
          </w:divBdr>
        </w:div>
        <w:div w:id="653460820">
          <w:marLeft w:val="640"/>
          <w:marRight w:val="0"/>
          <w:marTop w:val="0"/>
          <w:marBottom w:val="0"/>
          <w:divBdr>
            <w:top w:val="none" w:sz="0" w:space="0" w:color="auto"/>
            <w:left w:val="none" w:sz="0" w:space="0" w:color="auto"/>
            <w:bottom w:val="none" w:sz="0" w:space="0" w:color="auto"/>
            <w:right w:val="none" w:sz="0" w:space="0" w:color="auto"/>
          </w:divBdr>
        </w:div>
        <w:div w:id="676346957">
          <w:marLeft w:val="640"/>
          <w:marRight w:val="0"/>
          <w:marTop w:val="0"/>
          <w:marBottom w:val="0"/>
          <w:divBdr>
            <w:top w:val="none" w:sz="0" w:space="0" w:color="auto"/>
            <w:left w:val="none" w:sz="0" w:space="0" w:color="auto"/>
            <w:bottom w:val="none" w:sz="0" w:space="0" w:color="auto"/>
            <w:right w:val="none" w:sz="0" w:space="0" w:color="auto"/>
          </w:divBdr>
        </w:div>
        <w:div w:id="679283447">
          <w:marLeft w:val="640"/>
          <w:marRight w:val="0"/>
          <w:marTop w:val="0"/>
          <w:marBottom w:val="0"/>
          <w:divBdr>
            <w:top w:val="none" w:sz="0" w:space="0" w:color="auto"/>
            <w:left w:val="none" w:sz="0" w:space="0" w:color="auto"/>
            <w:bottom w:val="none" w:sz="0" w:space="0" w:color="auto"/>
            <w:right w:val="none" w:sz="0" w:space="0" w:color="auto"/>
          </w:divBdr>
        </w:div>
        <w:div w:id="685863406">
          <w:marLeft w:val="640"/>
          <w:marRight w:val="0"/>
          <w:marTop w:val="0"/>
          <w:marBottom w:val="0"/>
          <w:divBdr>
            <w:top w:val="none" w:sz="0" w:space="0" w:color="auto"/>
            <w:left w:val="none" w:sz="0" w:space="0" w:color="auto"/>
            <w:bottom w:val="none" w:sz="0" w:space="0" w:color="auto"/>
            <w:right w:val="none" w:sz="0" w:space="0" w:color="auto"/>
          </w:divBdr>
        </w:div>
        <w:div w:id="738941288">
          <w:marLeft w:val="640"/>
          <w:marRight w:val="0"/>
          <w:marTop w:val="0"/>
          <w:marBottom w:val="0"/>
          <w:divBdr>
            <w:top w:val="none" w:sz="0" w:space="0" w:color="auto"/>
            <w:left w:val="none" w:sz="0" w:space="0" w:color="auto"/>
            <w:bottom w:val="none" w:sz="0" w:space="0" w:color="auto"/>
            <w:right w:val="none" w:sz="0" w:space="0" w:color="auto"/>
          </w:divBdr>
        </w:div>
        <w:div w:id="740639572">
          <w:marLeft w:val="640"/>
          <w:marRight w:val="0"/>
          <w:marTop w:val="0"/>
          <w:marBottom w:val="0"/>
          <w:divBdr>
            <w:top w:val="none" w:sz="0" w:space="0" w:color="auto"/>
            <w:left w:val="none" w:sz="0" w:space="0" w:color="auto"/>
            <w:bottom w:val="none" w:sz="0" w:space="0" w:color="auto"/>
            <w:right w:val="none" w:sz="0" w:space="0" w:color="auto"/>
          </w:divBdr>
        </w:div>
        <w:div w:id="756512884">
          <w:marLeft w:val="640"/>
          <w:marRight w:val="0"/>
          <w:marTop w:val="0"/>
          <w:marBottom w:val="0"/>
          <w:divBdr>
            <w:top w:val="none" w:sz="0" w:space="0" w:color="auto"/>
            <w:left w:val="none" w:sz="0" w:space="0" w:color="auto"/>
            <w:bottom w:val="none" w:sz="0" w:space="0" w:color="auto"/>
            <w:right w:val="none" w:sz="0" w:space="0" w:color="auto"/>
          </w:divBdr>
        </w:div>
        <w:div w:id="760839136">
          <w:marLeft w:val="640"/>
          <w:marRight w:val="0"/>
          <w:marTop w:val="0"/>
          <w:marBottom w:val="0"/>
          <w:divBdr>
            <w:top w:val="none" w:sz="0" w:space="0" w:color="auto"/>
            <w:left w:val="none" w:sz="0" w:space="0" w:color="auto"/>
            <w:bottom w:val="none" w:sz="0" w:space="0" w:color="auto"/>
            <w:right w:val="none" w:sz="0" w:space="0" w:color="auto"/>
          </w:divBdr>
        </w:div>
        <w:div w:id="810443637">
          <w:marLeft w:val="640"/>
          <w:marRight w:val="0"/>
          <w:marTop w:val="0"/>
          <w:marBottom w:val="0"/>
          <w:divBdr>
            <w:top w:val="none" w:sz="0" w:space="0" w:color="auto"/>
            <w:left w:val="none" w:sz="0" w:space="0" w:color="auto"/>
            <w:bottom w:val="none" w:sz="0" w:space="0" w:color="auto"/>
            <w:right w:val="none" w:sz="0" w:space="0" w:color="auto"/>
          </w:divBdr>
        </w:div>
        <w:div w:id="811824318">
          <w:marLeft w:val="640"/>
          <w:marRight w:val="0"/>
          <w:marTop w:val="0"/>
          <w:marBottom w:val="0"/>
          <w:divBdr>
            <w:top w:val="none" w:sz="0" w:space="0" w:color="auto"/>
            <w:left w:val="none" w:sz="0" w:space="0" w:color="auto"/>
            <w:bottom w:val="none" w:sz="0" w:space="0" w:color="auto"/>
            <w:right w:val="none" w:sz="0" w:space="0" w:color="auto"/>
          </w:divBdr>
        </w:div>
        <w:div w:id="820317380">
          <w:marLeft w:val="640"/>
          <w:marRight w:val="0"/>
          <w:marTop w:val="0"/>
          <w:marBottom w:val="0"/>
          <w:divBdr>
            <w:top w:val="none" w:sz="0" w:space="0" w:color="auto"/>
            <w:left w:val="none" w:sz="0" w:space="0" w:color="auto"/>
            <w:bottom w:val="none" w:sz="0" w:space="0" w:color="auto"/>
            <w:right w:val="none" w:sz="0" w:space="0" w:color="auto"/>
          </w:divBdr>
        </w:div>
        <w:div w:id="862279806">
          <w:marLeft w:val="640"/>
          <w:marRight w:val="0"/>
          <w:marTop w:val="0"/>
          <w:marBottom w:val="0"/>
          <w:divBdr>
            <w:top w:val="none" w:sz="0" w:space="0" w:color="auto"/>
            <w:left w:val="none" w:sz="0" w:space="0" w:color="auto"/>
            <w:bottom w:val="none" w:sz="0" w:space="0" w:color="auto"/>
            <w:right w:val="none" w:sz="0" w:space="0" w:color="auto"/>
          </w:divBdr>
        </w:div>
        <w:div w:id="879853558">
          <w:marLeft w:val="640"/>
          <w:marRight w:val="0"/>
          <w:marTop w:val="0"/>
          <w:marBottom w:val="0"/>
          <w:divBdr>
            <w:top w:val="none" w:sz="0" w:space="0" w:color="auto"/>
            <w:left w:val="none" w:sz="0" w:space="0" w:color="auto"/>
            <w:bottom w:val="none" w:sz="0" w:space="0" w:color="auto"/>
            <w:right w:val="none" w:sz="0" w:space="0" w:color="auto"/>
          </w:divBdr>
        </w:div>
        <w:div w:id="890580588">
          <w:marLeft w:val="640"/>
          <w:marRight w:val="0"/>
          <w:marTop w:val="0"/>
          <w:marBottom w:val="0"/>
          <w:divBdr>
            <w:top w:val="none" w:sz="0" w:space="0" w:color="auto"/>
            <w:left w:val="none" w:sz="0" w:space="0" w:color="auto"/>
            <w:bottom w:val="none" w:sz="0" w:space="0" w:color="auto"/>
            <w:right w:val="none" w:sz="0" w:space="0" w:color="auto"/>
          </w:divBdr>
        </w:div>
        <w:div w:id="898830155">
          <w:marLeft w:val="640"/>
          <w:marRight w:val="0"/>
          <w:marTop w:val="0"/>
          <w:marBottom w:val="0"/>
          <w:divBdr>
            <w:top w:val="none" w:sz="0" w:space="0" w:color="auto"/>
            <w:left w:val="none" w:sz="0" w:space="0" w:color="auto"/>
            <w:bottom w:val="none" w:sz="0" w:space="0" w:color="auto"/>
            <w:right w:val="none" w:sz="0" w:space="0" w:color="auto"/>
          </w:divBdr>
        </w:div>
        <w:div w:id="930774835">
          <w:marLeft w:val="640"/>
          <w:marRight w:val="0"/>
          <w:marTop w:val="0"/>
          <w:marBottom w:val="0"/>
          <w:divBdr>
            <w:top w:val="none" w:sz="0" w:space="0" w:color="auto"/>
            <w:left w:val="none" w:sz="0" w:space="0" w:color="auto"/>
            <w:bottom w:val="none" w:sz="0" w:space="0" w:color="auto"/>
            <w:right w:val="none" w:sz="0" w:space="0" w:color="auto"/>
          </w:divBdr>
        </w:div>
        <w:div w:id="966935681">
          <w:marLeft w:val="640"/>
          <w:marRight w:val="0"/>
          <w:marTop w:val="0"/>
          <w:marBottom w:val="0"/>
          <w:divBdr>
            <w:top w:val="none" w:sz="0" w:space="0" w:color="auto"/>
            <w:left w:val="none" w:sz="0" w:space="0" w:color="auto"/>
            <w:bottom w:val="none" w:sz="0" w:space="0" w:color="auto"/>
            <w:right w:val="none" w:sz="0" w:space="0" w:color="auto"/>
          </w:divBdr>
        </w:div>
        <w:div w:id="997464760">
          <w:marLeft w:val="640"/>
          <w:marRight w:val="0"/>
          <w:marTop w:val="0"/>
          <w:marBottom w:val="0"/>
          <w:divBdr>
            <w:top w:val="none" w:sz="0" w:space="0" w:color="auto"/>
            <w:left w:val="none" w:sz="0" w:space="0" w:color="auto"/>
            <w:bottom w:val="none" w:sz="0" w:space="0" w:color="auto"/>
            <w:right w:val="none" w:sz="0" w:space="0" w:color="auto"/>
          </w:divBdr>
        </w:div>
        <w:div w:id="1008556316">
          <w:marLeft w:val="640"/>
          <w:marRight w:val="0"/>
          <w:marTop w:val="0"/>
          <w:marBottom w:val="0"/>
          <w:divBdr>
            <w:top w:val="none" w:sz="0" w:space="0" w:color="auto"/>
            <w:left w:val="none" w:sz="0" w:space="0" w:color="auto"/>
            <w:bottom w:val="none" w:sz="0" w:space="0" w:color="auto"/>
            <w:right w:val="none" w:sz="0" w:space="0" w:color="auto"/>
          </w:divBdr>
        </w:div>
        <w:div w:id="1035425366">
          <w:marLeft w:val="640"/>
          <w:marRight w:val="0"/>
          <w:marTop w:val="0"/>
          <w:marBottom w:val="0"/>
          <w:divBdr>
            <w:top w:val="none" w:sz="0" w:space="0" w:color="auto"/>
            <w:left w:val="none" w:sz="0" w:space="0" w:color="auto"/>
            <w:bottom w:val="none" w:sz="0" w:space="0" w:color="auto"/>
            <w:right w:val="none" w:sz="0" w:space="0" w:color="auto"/>
          </w:divBdr>
        </w:div>
        <w:div w:id="1122310385">
          <w:marLeft w:val="640"/>
          <w:marRight w:val="0"/>
          <w:marTop w:val="0"/>
          <w:marBottom w:val="0"/>
          <w:divBdr>
            <w:top w:val="none" w:sz="0" w:space="0" w:color="auto"/>
            <w:left w:val="none" w:sz="0" w:space="0" w:color="auto"/>
            <w:bottom w:val="none" w:sz="0" w:space="0" w:color="auto"/>
            <w:right w:val="none" w:sz="0" w:space="0" w:color="auto"/>
          </w:divBdr>
        </w:div>
        <w:div w:id="1164205773">
          <w:marLeft w:val="640"/>
          <w:marRight w:val="0"/>
          <w:marTop w:val="0"/>
          <w:marBottom w:val="0"/>
          <w:divBdr>
            <w:top w:val="none" w:sz="0" w:space="0" w:color="auto"/>
            <w:left w:val="none" w:sz="0" w:space="0" w:color="auto"/>
            <w:bottom w:val="none" w:sz="0" w:space="0" w:color="auto"/>
            <w:right w:val="none" w:sz="0" w:space="0" w:color="auto"/>
          </w:divBdr>
        </w:div>
        <w:div w:id="1185754273">
          <w:marLeft w:val="640"/>
          <w:marRight w:val="0"/>
          <w:marTop w:val="0"/>
          <w:marBottom w:val="0"/>
          <w:divBdr>
            <w:top w:val="none" w:sz="0" w:space="0" w:color="auto"/>
            <w:left w:val="none" w:sz="0" w:space="0" w:color="auto"/>
            <w:bottom w:val="none" w:sz="0" w:space="0" w:color="auto"/>
            <w:right w:val="none" w:sz="0" w:space="0" w:color="auto"/>
          </w:divBdr>
        </w:div>
        <w:div w:id="1212114516">
          <w:marLeft w:val="640"/>
          <w:marRight w:val="0"/>
          <w:marTop w:val="0"/>
          <w:marBottom w:val="0"/>
          <w:divBdr>
            <w:top w:val="none" w:sz="0" w:space="0" w:color="auto"/>
            <w:left w:val="none" w:sz="0" w:space="0" w:color="auto"/>
            <w:bottom w:val="none" w:sz="0" w:space="0" w:color="auto"/>
            <w:right w:val="none" w:sz="0" w:space="0" w:color="auto"/>
          </w:divBdr>
        </w:div>
        <w:div w:id="1297026423">
          <w:marLeft w:val="640"/>
          <w:marRight w:val="0"/>
          <w:marTop w:val="0"/>
          <w:marBottom w:val="0"/>
          <w:divBdr>
            <w:top w:val="none" w:sz="0" w:space="0" w:color="auto"/>
            <w:left w:val="none" w:sz="0" w:space="0" w:color="auto"/>
            <w:bottom w:val="none" w:sz="0" w:space="0" w:color="auto"/>
            <w:right w:val="none" w:sz="0" w:space="0" w:color="auto"/>
          </w:divBdr>
        </w:div>
        <w:div w:id="1299217816">
          <w:marLeft w:val="640"/>
          <w:marRight w:val="0"/>
          <w:marTop w:val="0"/>
          <w:marBottom w:val="0"/>
          <w:divBdr>
            <w:top w:val="none" w:sz="0" w:space="0" w:color="auto"/>
            <w:left w:val="none" w:sz="0" w:space="0" w:color="auto"/>
            <w:bottom w:val="none" w:sz="0" w:space="0" w:color="auto"/>
            <w:right w:val="none" w:sz="0" w:space="0" w:color="auto"/>
          </w:divBdr>
        </w:div>
        <w:div w:id="1307973811">
          <w:marLeft w:val="640"/>
          <w:marRight w:val="0"/>
          <w:marTop w:val="0"/>
          <w:marBottom w:val="0"/>
          <w:divBdr>
            <w:top w:val="none" w:sz="0" w:space="0" w:color="auto"/>
            <w:left w:val="none" w:sz="0" w:space="0" w:color="auto"/>
            <w:bottom w:val="none" w:sz="0" w:space="0" w:color="auto"/>
            <w:right w:val="none" w:sz="0" w:space="0" w:color="auto"/>
          </w:divBdr>
        </w:div>
        <w:div w:id="1365907542">
          <w:marLeft w:val="640"/>
          <w:marRight w:val="0"/>
          <w:marTop w:val="0"/>
          <w:marBottom w:val="0"/>
          <w:divBdr>
            <w:top w:val="none" w:sz="0" w:space="0" w:color="auto"/>
            <w:left w:val="none" w:sz="0" w:space="0" w:color="auto"/>
            <w:bottom w:val="none" w:sz="0" w:space="0" w:color="auto"/>
            <w:right w:val="none" w:sz="0" w:space="0" w:color="auto"/>
          </w:divBdr>
        </w:div>
        <w:div w:id="1389107805">
          <w:marLeft w:val="640"/>
          <w:marRight w:val="0"/>
          <w:marTop w:val="0"/>
          <w:marBottom w:val="0"/>
          <w:divBdr>
            <w:top w:val="none" w:sz="0" w:space="0" w:color="auto"/>
            <w:left w:val="none" w:sz="0" w:space="0" w:color="auto"/>
            <w:bottom w:val="none" w:sz="0" w:space="0" w:color="auto"/>
            <w:right w:val="none" w:sz="0" w:space="0" w:color="auto"/>
          </w:divBdr>
        </w:div>
        <w:div w:id="1426800538">
          <w:marLeft w:val="640"/>
          <w:marRight w:val="0"/>
          <w:marTop w:val="0"/>
          <w:marBottom w:val="0"/>
          <w:divBdr>
            <w:top w:val="none" w:sz="0" w:space="0" w:color="auto"/>
            <w:left w:val="none" w:sz="0" w:space="0" w:color="auto"/>
            <w:bottom w:val="none" w:sz="0" w:space="0" w:color="auto"/>
            <w:right w:val="none" w:sz="0" w:space="0" w:color="auto"/>
          </w:divBdr>
        </w:div>
        <w:div w:id="1447431992">
          <w:marLeft w:val="640"/>
          <w:marRight w:val="0"/>
          <w:marTop w:val="0"/>
          <w:marBottom w:val="0"/>
          <w:divBdr>
            <w:top w:val="none" w:sz="0" w:space="0" w:color="auto"/>
            <w:left w:val="none" w:sz="0" w:space="0" w:color="auto"/>
            <w:bottom w:val="none" w:sz="0" w:space="0" w:color="auto"/>
            <w:right w:val="none" w:sz="0" w:space="0" w:color="auto"/>
          </w:divBdr>
        </w:div>
        <w:div w:id="1520462672">
          <w:marLeft w:val="640"/>
          <w:marRight w:val="0"/>
          <w:marTop w:val="0"/>
          <w:marBottom w:val="0"/>
          <w:divBdr>
            <w:top w:val="none" w:sz="0" w:space="0" w:color="auto"/>
            <w:left w:val="none" w:sz="0" w:space="0" w:color="auto"/>
            <w:bottom w:val="none" w:sz="0" w:space="0" w:color="auto"/>
            <w:right w:val="none" w:sz="0" w:space="0" w:color="auto"/>
          </w:divBdr>
        </w:div>
        <w:div w:id="1539005995">
          <w:marLeft w:val="640"/>
          <w:marRight w:val="0"/>
          <w:marTop w:val="0"/>
          <w:marBottom w:val="0"/>
          <w:divBdr>
            <w:top w:val="none" w:sz="0" w:space="0" w:color="auto"/>
            <w:left w:val="none" w:sz="0" w:space="0" w:color="auto"/>
            <w:bottom w:val="none" w:sz="0" w:space="0" w:color="auto"/>
            <w:right w:val="none" w:sz="0" w:space="0" w:color="auto"/>
          </w:divBdr>
        </w:div>
        <w:div w:id="1564869327">
          <w:marLeft w:val="640"/>
          <w:marRight w:val="0"/>
          <w:marTop w:val="0"/>
          <w:marBottom w:val="0"/>
          <w:divBdr>
            <w:top w:val="none" w:sz="0" w:space="0" w:color="auto"/>
            <w:left w:val="none" w:sz="0" w:space="0" w:color="auto"/>
            <w:bottom w:val="none" w:sz="0" w:space="0" w:color="auto"/>
            <w:right w:val="none" w:sz="0" w:space="0" w:color="auto"/>
          </w:divBdr>
        </w:div>
        <w:div w:id="1664814823">
          <w:marLeft w:val="640"/>
          <w:marRight w:val="0"/>
          <w:marTop w:val="0"/>
          <w:marBottom w:val="0"/>
          <w:divBdr>
            <w:top w:val="none" w:sz="0" w:space="0" w:color="auto"/>
            <w:left w:val="none" w:sz="0" w:space="0" w:color="auto"/>
            <w:bottom w:val="none" w:sz="0" w:space="0" w:color="auto"/>
            <w:right w:val="none" w:sz="0" w:space="0" w:color="auto"/>
          </w:divBdr>
        </w:div>
        <w:div w:id="1671785943">
          <w:marLeft w:val="640"/>
          <w:marRight w:val="0"/>
          <w:marTop w:val="0"/>
          <w:marBottom w:val="0"/>
          <w:divBdr>
            <w:top w:val="none" w:sz="0" w:space="0" w:color="auto"/>
            <w:left w:val="none" w:sz="0" w:space="0" w:color="auto"/>
            <w:bottom w:val="none" w:sz="0" w:space="0" w:color="auto"/>
            <w:right w:val="none" w:sz="0" w:space="0" w:color="auto"/>
          </w:divBdr>
        </w:div>
        <w:div w:id="1685017163">
          <w:marLeft w:val="640"/>
          <w:marRight w:val="0"/>
          <w:marTop w:val="0"/>
          <w:marBottom w:val="0"/>
          <w:divBdr>
            <w:top w:val="none" w:sz="0" w:space="0" w:color="auto"/>
            <w:left w:val="none" w:sz="0" w:space="0" w:color="auto"/>
            <w:bottom w:val="none" w:sz="0" w:space="0" w:color="auto"/>
            <w:right w:val="none" w:sz="0" w:space="0" w:color="auto"/>
          </w:divBdr>
        </w:div>
        <w:div w:id="1728069721">
          <w:marLeft w:val="640"/>
          <w:marRight w:val="0"/>
          <w:marTop w:val="0"/>
          <w:marBottom w:val="0"/>
          <w:divBdr>
            <w:top w:val="none" w:sz="0" w:space="0" w:color="auto"/>
            <w:left w:val="none" w:sz="0" w:space="0" w:color="auto"/>
            <w:bottom w:val="none" w:sz="0" w:space="0" w:color="auto"/>
            <w:right w:val="none" w:sz="0" w:space="0" w:color="auto"/>
          </w:divBdr>
        </w:div>
        <w:div w:id="1728335159">
          <w:marLeft w:val="640"/>
          <w:marRight w:val="0"/>
          <w:marTop w:val="0"/>
          <w:marBottom w:val="0"/>
          <w:divBdr>
            <w:top w:val="none" w:sz="0" w:space="0" w:color="auto"/>
            <w:left w:val="none" w:sz="0" w:space="0" w:color="auto"/>
            <w:bottom w:val="none" w:sz="0" w:space="0" w:color="auto"/>
            <w:right w:val="none" w:sz="0" w:space="0" w:color="auto"/>
          </w:divBdr>
        </w:div>
        <w:div w:id="1734964560">
          <w:marLeft w:val="640"/>
          <w:marRight w:val="0"/>
          <w:marTop w:val="0"/>
          <w:marBottom w:val="0"/>
          <w:divBdr>
            <w:top w:val="none" w:sz="0" w:space="0" w:color="auto"/>
            <w:left w:val="none" w:sz="0" w:space="0" w:color="auto"/>
            <w:bottom w:val="none" w:sz="0" w:space="0" w:color="auto"/>
            <w:right w:val="none" w:sz="0" w:space="0" w:color="auto"/>
          </w:divBdr>
        </w:div>
        <w:div w:id="1756514058">
          <w:marLeft w:val="640"/>
          <w:marRight w:val="0"/>
          <w:marTop w:val="0"/>
          <w:marBottom w:val="0"/>
          <w:divBdr>
            <w:top w:val="none" w:sz="0" w:space="0" w:color="auto"/>
            <w:left w:val="none" w:sz="0" w:space="0" w:color="auto"/>
            <w:bottom w:val="none" w:sz="0" w:space="0" w:color="auto"/>
            <w:right w:val="none" w:sz="0" w:space="0" w:color="auto"/>
          </w:divBdr>
        </w:div>
        <w:div w:id="1770270844">
          <w:marLeft w:val="640"/>
          <w:marRight w:val="0"/>
          <w:marTop w:val="0"/>
          <w:marBottom w:val="0"/>
          <w:divBdr>
            <w:top w:val="none" w:sz="0" w:space="0" w:color="auto"/>
            <w:left w:val="none" w:sz="0" w:space="0" w:color="auto"/>
            <w:bottom w:val="none" w:sz="0" w:space="0" w:color="auto"/>
            <w:right w:val="none" w:sz="0" w:space="0" w:color="auto"/>
          </w:divBdr>
        </w:div>
        <w:div w:id="1868760893">
          <w:marLeft w:val="640"/>
          <w:marRight w:val="0"/>
          <w:marTop w:val="0"/>
          <w:marBottom w:val="0"/>
          <w:divBdr>
            <w:top w:val="none" w:sz="0" w:space="0" w:color="auto"/>
            <w:left w:val="none" w:sz="0" w:space="0" w:color="auto"/>
            <w:bottom w:val="none" w:sz="0" w:space="0" w:color="auto"/>
            <w:right w:val="none" w:sz="0" w:space="0" w:color="auto"/>
          </w:divBdr>
        </w:div>
        <w:div w:id="1898054237">
          <w:marLeft w:val="640"/>
          <w:marRight w:val="0"/>
          <w:marTop w:val="0"/>
          <w:marBottom w:val="0"/>
          <w:divBdr>
            <w:top w:val="none" w:sz="0" w:space="0" w:color="auto"/>
            <w:left w:val="none" w:sz="0" w:space="0" w:color="auto"/>
            <w:bottom w:val="none" w:sz="0" w:space="0" w:color="auto"/>
            <w:right w:val="none" w:sz="0" w:space="0" w:color="auto"/>
          </w:divBdr>
        </w:div>
        <w:div w:id="1916091007">
          <w:marLeft w:val="640"/>
          <w:marRight w:val="0"/>
          <w:marTop w:val="0"/>
          <w:marBottom w:val="0"/>
          <w:divBdr>
            <w:top w:val="none" w:sz="0" w:space="0" w:color="auto"/>
            <w:left w:val="none" w:sz="0" w:space="0" w:color="auto"/>
            <w:bottom w:val="none" w:sz="0" w:space="0" w:color="auto"/>
            <w:right w:val="none" w:sz="0" w:space="0" w:color="auto"/>
          </w:divBdr>
        </w:div>
        <w:div w:id="1942375845">
          <w:marLeft w:val="640"/>
          <w:marRight w:val="0"/>
          <w:marTop w:val="0"/>
          <w:marBottom w:val="0"/>
          <w:divBdr>
            <w:top w:val="none" w:sz="0" w:space="0" w:color="auto"/>
            <w:left w:val="none" w:sz="0" w:space="0" w:color="auto"/>
            <w:bottom w:val="none" w:sz="0" w:space="0" w:color="auto"/>
            <w:right w:val="none" w:sz="0" w:space="0" w:color="auto"/>
          </w:divBdr>
        </w:div>
        <w:div w:id="1957053696">
          <w:marLeft w:val="640"/>
          <w:marRight w:val="0"/>
          <w:marTop w:val="0"/>
          <w:marBottom w:val="0"/>
          <w:divBdr>
            <w:top w:val="none" w:sz="0" w:space="0" w:color="auto"/>
            <w:left w:val="none" w:sz="0" w:space="0" w:color="auto"/>
            <w:bottom w:val="none" w:sz="0" w:space="0" w:color="auto"/>
            <w:right w:val="none" w:sz="0" w:space="0" w:color="auto"/>
          </w:divBdr>
        </w:div>
        <w:div w:id="1996912668">
          <w:marLeft w:val="640"/>
          <w:marRight w:val="0"/>
          <w:marTop w:val="0"/>
          <w:marBottom w:val="0"/>
          <w:divBdr>
            <w:top w:val="none" w:sz="0" w:space="0" w:color="auto"/>
            <w:left w:val="none" w:sz="0" w:space="0" w:color="auto"/>
            <w:bottom w:val="none" w:sz="0" w:space="0" w:color="auto"/>
            <w:right w:val="none" w:sz="0" w:space="0" w:color="auto"/>
          </w:divBdr>
        </w:div>
        <w:div w:id="2074546108">
          <w:marLeft w:val="640"/>
          <w:marRight w:val="0"/>
          <w:marTop w:val="0"/>
          <w:marBottom w:val="0"/>
          <w:divBdr>
            <w:top w:val="none" w:sz="0" w:space="0" w:color="auto"/>
            <w:left w:val="none" w:sz="0" w:space="0" w:color="auto"/>
            <w:bottom w:val="none" w:sz="0" w:space="0" w:color="auto"/>
            <w:right w:val="none" w:sz="0" w:space="0" w:color="auto"/>
          </w:divBdr>
        </w:div>
        <w:div w:id="2077629885">
          <w:marLeft w:val="640"/>
          <w:marRight w:val="0"/>
          <w:marTop w:val="0"/>
          <w:marBottom w:val="0"/>
          <w:divBdr>
            <w:top w:val="none" w:sz="0" w:space="0" w:color="auto"/>
            <w:left w:val="none" w:sz="0" w:space="0" w:color="auto"/>
            <w:bottom w:val="none" w:sz="0" w:space="0" w:color="auto"/>
            <w:right w:val="none" w:sz="0" w:space="0" w:color="auto"/>
          </w:divBdr>
        </w:div>
        <w:div w:id="2085175417">
          <w:marLeft w:val="640"/>
          <w:marRight w:val="0"/>
          <w:marTop w:val="0"/>
          <w:marBottom w:val="0"/>
          <w:divBdr>
            <w:top w:val="none" w:sz="0" w:space="0" w:color="auto"/>
            <w:left w:val="none" w:sz="0" w:space="0" w:color="auto"/>
            <w:bottom w:val="none" w:sz="0" w:space="0" w:color="auto"/>
            <w:right w:val="none" w:sz="0" w:space="0" w:color="auto"/>
          </w:divBdr>
        </w:div>
        <w:div w:id="2104380395">
          <w:marLeft w:val="640"/>
          <w:marRight w:val="0"/>
          <w:marTop w:val="0"/>
          <w:marBottom w:val="0"/>
          <w:divBdr>
            <w:top w:val="none" w:sz="0" w:space="0" w:color="auto"/>
            <w:left w:val="none" w:sz="0" w:space="0" w:color="auto"/>
            <w:bottom w:val="none" w:sz="0" w:space="0" w:color="auto"/>
            <w:right w:val="none" w:sz="0" w:space="0" w:color="auto"/>
          </w:divBdr>
        </w:div>
        <w:div w:id="2105033453">
          <w:marLeft w:val="640"/>
          <w:marRight w:val="0"/>
          <w:marTop w:val="0"/>
          <w:marBottom w:val="0"/>
          <w:divBdr>
            <w:top w:val="none" w:sz="0" w:space="0" w:color="auto"/>
            <w:left w:val="none" w:sz="0" w:space="0" w:color="auto"/>
            <w:bottom w:val="none" w:sz="0" w:space="0" w:color="auto"/>
            <w:right w:val="none" w:sz="0" w:space="0" w:color="auto"/>
          </w:divBdr>
        </w:div>
      </w:divsChild>
    </w:div>
    <w:div w:id="1106072753">
      <w:bodyDiv w:val="1"/>
      <w:marLeft w:val="0"/>
      <w:marRight w:val="0"/>
      <w:marTop w:val="0"/>
      <w:marBottom w:val="0"/>
      <w:divBdr>
        <w:top w:val="none" w:sz="0" w:space="0" w:color="auto"/>
        <w:left w:val="none" w:sz="0" w:space="0" w:color="auto"/>
        <w:bottom w:val="none" w:sz="0" w:space="0" w:color="auto"/>
        <w:right w:val="none" w:sz="0" w:space="0" w:color="auto"/>
      </w:divBdr>
    </w:div>
    <w:div w:id="1130394516">
      <w:bodyDiv w:val="1"/>
      <w:marLeft w:val="0"/>
      <w:marRight w:val="0"/>
      <w:marTop w:val="0"/>
      <w:marBottom w:val="0"/>
      <w:divBdr>
        <w:top w:val="none" w:sz="0" w:space="0" w:color="auto"/>
        <w:left w:val="none" w:sz="0" w:space="0" w:color="auto"/>
        <w:bottom w:val="none" w:sz="0" w:space="0" w:color="auto"/>
        <w:right w:val="none" w:sz="0" w:space="0" w:color="auto"/>
      </w:divBdr>
      <w:divsChild>
        <w:div w:id="3047399">
          <w:marLeft w:val="640"/>
          <w:marRight w:val="0"/>
          <w:marTop w:val="0"/>
          <w:marBottom w:val="0"/>
          <w:divBdr>
            <w:top w:val="none" w:sz="0" w:space="0" w:color="auto"/>
            <w:left w:val="none" w:sz="0" w:space="0" w:color="auto"/>
            <w:bottom w:val="none" w:sz="0" w:space="0" w:color="auto"/>
            <w:right w:val="none" w:sz="0" w:space="0" w:color="auto"/>
          </w:divBdr>
        </w:div>
        <w:div w:id="22021887">
          <w:marLeft w:val="640"/>
          <w:marRight w:val="0"/>
          <w:marTop w:val="0"/>
          <w:marBottom w:val="0"/>
          <w:divBdr>
            <w:top w:val="none" w:sz="0" w:space="0" w:color="auto"/>
            <w:left w:val="none" w:sz="0" w:space="0" w:color="auto"/>
            <w:bottom w:val="none" w:sz="0" w:space="0" w:color="auto"/>
            <w:right w:val="none" w:sz="0" w:space="0" w:color="auto"/>
          </w:divBdr>
        </w:div>
        <w:div w:id="86049045">
          <w:marLeft w:val="640"/>
          <w:marRight w:val="0"/>
          <w:marTop w:val="0"/>
          <w:marBottom w:val="0"/>
          <w:divBdr>
            <w:top w:val="none" w:sz="0" w:space="0" w:color="auto"/>
            <w:left w:val="none" w:sz="0" w:space="0" w:color="auto"/>
            <w:bottom w:val="none" w:sz="0" w:space="0" w:color="auto"/>
            <w:right w:val="none" w:sz="0" w:space="0" w:color="auto"/>
          </w:divBdr>
        </w:div>
        <w:div w:id="89812233">
          <w:marLeft w:val="640"/>
          <w:marRight w:val="0"/>
          <w:marTop w:val="0"/>
          <w:marBottom w:val="0"/>
          <w:divBdr>
            <w:top w:val="none" w:sz="0" w:space="0" w:color="auto"/>
            <w:left w:val="none" w:sz="0" w:space="0" w:color="auto"/>
            <w:bottom w:val="none" w:sz="0" w:space="0" w:color="auto"/>
            <w:right w:val="none" w:sz="0" w:space="0" w:color="auto"/>
          </w:divBdr>
        </w:div>
        <w:div w:id="114905700">
          <w:marLeft w:val="640"/>
          <w:marRight w:val="0"/>
          <w:marTop w:val="0"/>
          <w:marBottom w:val="0"/>
          <w:divBdr>
            <w:top w:val="none" w:sz="0" w:space="0" w:color="auto"/>
            <w:left w:val="none" w:sz="0" w:space="0" w:color="auto"/>
            <w:bottom w:val="none" w:sz="0" w:space="0" w:color="auto"/>
            <w:right w:val="none" w:sz="0" w:space="0" w:color="auto"/>
          </w:divBdr>
        </w:div>
        <w:div w:id="130484238">
          <w:marLeft w:val="640"/>
          <w:marRight w:val="0"/>
          <w:marTop w:val="0"/>
          <w:marBottom w:val="0"/>
          <w:divBdr>
            <w:top w:val="none" w:sz="0" w:space="0" w:color="auto"/>
            <w:left w:val="none" w:sz="0" w:space="0" w:color="auto"/>
            <w:bottom w:val="none" w:sz="0" w:space="0" w:color="auto"/>
            <w:right w:val="none" w:sz="0" w:space="0" w:color="auto"/>
          </w:divBdr>
        </w:div>
        <w:div w:id="131405307">
          <w:marLeft w:val="640"/>
          <w:marRight w:val="0"/>
          <w:marTop w:val="0"/>
          <w:marBottom w:val="0"/>
          <w:divBdr>
            <w:top w:val="none" w:sz="0" w:space="0" w:color="auto"/>
            <w:left w:val="none" w:sz="0" w:space="0" w:color="auto"/>
            <w:bottom w:val="none" w:sz="0" w:space="0" w:color="auto"/>
            <w:right w:val="none" w:sz="0" w:space="0" w:color="auto"/>
          </w:divBdr>
        </w:div>
        <w:div w:id="138769530">
          <w:marLeft w:val="640"/>
          <w:marRight w:val="0"/>
          <w:marTop w:val="0"/>
          <w:marBottom w:val="0"/>
          <w:divBdr>
            <w:top w:val="none" w:sz="0" w:space="0" w:color="auto"/>
            <w:left w:val="none" w:sz="0" w:space="0" w:color="auto"/>
            <w:bottom w:val="none" w:sz="0" w:space="0" w:color="auto"/>
            <w:right w:val="none" w:sz="0" w:space="0" w:color="auto"/>
          </w:divBdr>
        </w:div>
        <w:div w:id="178276989">
          <w:marLeft w:val="640"/>
          <w:marRight w:val="0"/>
          <w:marTop w:val="0"/>
          <w:marBottom w:val="0"/>
          <w:divBdr>
            <w:top w:val="none" w:sz="0" w:space="0" w:color="auto"/>
            <w:left w:val="none" w:sz="0" w:space="0" w:color="auto"/>
            <w:bottom w:val="none" w:sz="0" w:space="0" w:color="auto"/>
            <w:right w:val="none" w:sz="0" w:space="0" w:color="auto"/>
          </w:divBdr>
        </w:div>
        <w:div w:id="190261785">
          <w:marLeft w:val="640"/>
          <w:marRight w:val="0"/>
          <w:marTop w:val="0"/>
          <w:marBottom w:val="0"/>
          <w:divBdr>
            <w:top w:val="none" w:sz="0" w:space="0" w:color="auto"/>
            <w:left w:val="none" w:sz="0" w:space="0" w:color="auto"/>
            <w:bottom w:val="none" w:sz="0" w:space="0" w:color="auto"/>
            <w:right w:val="none" w:sz="0" w:space="0" w:color="auto"/>
          </w:divBdr>
        </w:div>
        <w:div w:id="201409993">
          <w:marLeft w:val="640"/>
          <w:marRight w:val="0"/>
          <w:marTop w:val="0"/>
          <w:marBottom w:val="0"/>
          <w:divBdr>
            <w:top w:val="none" w:sz="0" w:space="0" w:color="auto"/>
            <w:left w:val="none" w:sz="0" w:space="0" w:color="auto"/>
            <w:bottom w:val="none" w:sz="0" w:space="0" w:color="auto"/>
            <w:right w:val="none" w:sz="0" w:space="0" w:color="auto"/>
          </w:divBdr>
        </w:div>
        <w:div w:id="246038235">
          <w:marLeft w:val="640"/>
          <w:marRight w:val="0"/>
          <w:marTop w:val="0"/>
          <w:marBottom w:val="0"/>
          <w:divBdr>
            <w:top w:val="none" w:sz="0" w:space="0" w:color="auto"/>
            <w:left w:val="none" w:sz="0" w:space="0" w:color="auto"/>
            <w:bottom w:val="none" w:sz="0" w:space="0" w:color="auto"/>
            <w:right w:val="none" w:sz="0" w:space="0" w:color="auto"/>
          </w:divBdr>
        </w:div>
        <w:div w:id="313218060">
          <w:marLeft w:val="640"/>
          <w:marRight w:val="0"/>
          <w:marTop w:val="0"/>
          <w:marBottom w:val="0"/>
          <w:divBdr>
            <w:top w:val="none" w:sz="0" w:space="0" w:color="auto"/>
            <w:left w:val="none" w:sz="0" w:space="0" w:color="auto"/>
            <w:bottom w:val="none" w:sz="0" w:space="0" w:color="auto"/>
            <w:right w:val="none" w:sz="0" w:space="0" w:color="auto"/>
          </w:divBdr>
        </w:div>
        <w:div w:id="334649809">
          <w:marLeft w:val="640"/>
          <w:marRight w:val="0"/>
          <w:marTop w:val="0"/>
          <w:marBottom w:val="0"/>
          <w:divBdr>
            <w:top w:val="none" w:sz="0" w:space="0" w:color="auto"/>
            <w:left w:val="none" w:sz="0" w:space="0" w:color="auto"/>
            <w:bottom w:val="none" w:sz="0" w:space="0" w:color="auto"/>
            <w:right w:val="none" w:sz="0" w:space="0" w:color="auto"/>
          </w:divBdr>
        </w:div>
        <w:div w:id="355813033">
          <w:marLeft w:val="640"/>
          <w:marRight w:val="0"/>
          <w:marTop w:val="0"/>
          <w:marBottom w:val="0"/>
          <w:divBdr>
            <w:top w:val="none" w:sz="0" w:space="0" w:color="auto"/>
            <w:left w:val="none" w:sz="0" w:space="0" w:color="auto"/>
            <w:bottom w:val="none" w:sz="0" w:space="0" w:color="auto"/>
            <w:right w:val="none" w:sz="0" w:space="0" w:color="auto"/>
          </w:divBdr>
        </w:div>
        <w:div w:id="365102151">
          <w:marLeft w:val="640"/>
          <w:marRight w:val="0"/>
          <w:marTop w:val="0"/>
          <w:marBottom w:val="0"/>
          <w:divBdr>
            <w:top w:val="none" w:sz="0" w:space="0" w:color="auto"/>
            <w:left w:val="none" w:sz="0" w:space="0" w:color="auto"/>
            <w:bottom w:val="none" w:sz="0" w:space="0" w:color="auto"/>
            <w:right w:val="none" w:sz="0" w:space="0" w:color="auto"/>
          </w:divBdr>
        </w:div>
        <w:div w:id="370762883">
          <w:marLeft w:val="640"/>
          <w:marRight w:val="0"/>
          <w:marTop w:val="0"/>
          <w:marBottom w:val="0"/>
          <w:divBdr>
            <w:top w:val="none" w:sz="0" w:space="0" w:color="auto"/>
            <w:left w:val="none" w:sz="0" w:space="0" w:color="auto"/>
            <w:bottom w:val="none" w:sz="0" w:space="0" w:color="auto"/>
            <w:right w:val="none" w:sz="0" w:space="0" w:color="auto"/>
          </w:divBdr>
        </w:div>
        <w:div w:id="387997573">
          <w:marLeft w:val="640"/>
          <w:marRight w:val="0"/>
          <w:marTop w:val="0"/>
          <w:marBottom w:val="0"/>
          <w:divBdr>
            <w:top w:val="none" w:sz="0" w:space="0" w:color="auto"/>
            <w:left w:val="none" w:sz="0" w:space="0" w:color="auto"/>
            <w:bottom w:val="none" w:sz="0" w:space="0" w:color="auto"/>
            <w:right w:val="none" w:sz="0" w:space="0" w:color="auto"/>
          </w:divBdr>
        </w:div>
        <w:div w:id="394202993">
          <w:marLeft w:val="640"/>
          <w:marRight w:val="0"/>
          <w:marTop w:val="0"/>
          <w:marBottom w:val="0"/>
          <w:divBdr>
            <w:top w:val="none" w:sz="0" w:space="0" w:color="auto"/>
            <w:left w:val="none" w:sz="0" w:space="0" w:color="auto"/>
            <w:bottom w:val="none" w:sz="0" w:space="0" w:color="auto"/>
            <w:right w:val="none" w:sz="0" w:space="0" w:color="auto"/>
          </w:divBdr>
        </w:div>
        <w:div w:id="431170180">
          <w:marLeft w:val="640"/>
          <w:marRight w:val="0"/>
          <w:marTop w:val="0"/>
          <w:marBottom w:val="0"/>
          <w:divBdr>
            <w:top w:val="none" w:sz="0" w:space="0" w:color="auto"/>
            <w:left w:val="none" w:sz="0" w:space="0" w:color="auto"/>
            <w:bottom w:val="none" w:sz="0" w:space="0" w:color="auto"/>
            <w:right w:val="none" w:sz="0" w:space="0" w:color="auto"/>
          </w:divBdr>
        </w:div>
        <w:div w:id="497505367">
          <w:marLeft w:val="640"/>
          <w:marRight w:val="0"/>
          <w:marTop w:val="0"/>
          <w:marBottom w:val="0"/>
          <w:divBdr>
            <w:top w:val="none" w:sz="0" w:space="0" w:color="auto"/>
            <w:left w:val="none" w:sz="0" w:space="0" w:color="auto"/>
            <w:bottom w:val="none" w:sz="0" w:space="0" w:color="auto"/>
            <w:right w:val="none" w:sz="0" w:space="0" w:color="auto"/>
          </w:divBdr>
        </w:div>
        <w:div w:id="507059555">
          <w:marLeft w:val="640"/>
          <w:marRight w:val="0"/>
          <w:marTop w:val="0"/>
          <w:marBottom w:val="0"/>
          <w:divBdr>
            <w:top w:val="none" w:sz="0" w:space="0" w:color="auto"/>
            <w:left w:val="none" w:sz="0" w:space="0" w:color="auto"/>
            <w:bottom w:val="none" w:sz="0" w:space="0" w:color="auto"/>
            <w:right w:val="none" w:sz="0" w:space="0" w:color="auto"/>
          </w:divBdr>
        </w:div>
        <w:div w:id="527838076">
          <w:marLeft w:val="640"/>
          <w:marRight w:val="0"/>
          <w:marTop w:val="0"/>
          <w:marBottom w:val="0"/>
          <w:divBdr>
            <w:top w:val="none" w:sz="0" w:space="0" w:color="auto"/>
            <w:left w:val="none" w:sz="0" w:space="0" w:color="auto"/>
            <w:bottom w:val="none" w:sz="0" w:space="0" w:color="auto"/>
            <w:right w:val="none" w:sz="0" w:space="0" w:color="auto"/>
          </w:divBdr>
        </w:div>
        <w:div w:id="533738133">
          <w:marLeft w:val="640"/>
          <w:marRight w:val="0"/>
          <w:marTop w:val="0"/>
          <w:marBottom w:val="0"/>
          <w:divBdr>
            <w:top w:val="none" w:sz="0" w:space="0" w:color="auto"/>
            <w:left w:val="none" w:sz="0" w:space="0" w:color="auto"/>
            <w:bottom w:val="none" w:sz="0" w:space="0" w:color="auto"/>
            <w:right w:val="none" w:sz="0" w:space="0" w:color="auto"/>
          </w:divBdr>
        </w:div>
        <w:div w:id="537813758">
          <w:marLeft w:val="640"/>
          <w:marRight w:val="0"/>
          <w:marTop w:val="0"/>
          <w:marBottom w:val="0"/>
          <w:divBdr>
            <w:top w:val="none" w:sz="0" w:space="0" w:color="auto"/>
            <w:left w:val="none" w:sz="0" w:space="0" w:color="auto"/>
            <w:bottom w:val="none" w:sz="0" w:space="0" w:color="auto"/>
            <w:right w:val="none" w:sz="0" w:space="0" w:color="auto"/>
          </w:divBdr>
        </w:div>
        <w:div w:id="675034167">
          <w:marLeft w:val="640"/>
          <w:marRight w:val="0"/>
          <w:marTop w:val="0"/>
          <w:marBottom w:val="0"/>
          <w:divBdr>
            <w:top w:val="none" w:sz="0" w:space="0" w:color="auto"/>
            <w:left w:val="none" w:sz="0" w:space="0" w:color="auto"/>
            <w:bottom w:val="none" w:sz="0" w:space="0" w:color="auto"/>
            <w:right w:val="none" w:sz="0" w:space="0" w:color="auto"/>
          </w:divBdr>
        </w:div>
        <w:div w:id="685834677">
          <w:marLeft w:val="640"/>
          <w:marRight w:val="0"/>
          <w:marTop w:val="0"/>
          <w:marBottom w:val="0"/>
          <w:divBdr>
            <w:top w:val="none" w:sz="0" w:space="0" w:color="auto"/>
            <w:left w:val="none" w:sz="0" w:space="0" w:color="auto"/>
            <w:bottom w:val="none" w:sz="0" w:space="0" w:color="auto"/>
            <w:right w:val="none" w:sz="0" w:space="0" w:color="auto"/>
          </w:divBdr>
        </w:div>
        <w:div w:id="690112008">
          <w:marLeft w:val="640"/>
          <w:marRight w:val="0"/>
          <w:marTop w:val="0"/>
          <w:marBottom w:val="0"/>
          <w:divBdr>
            <w:top w:val="none" w:sz="0" w:space="0" w:color="auto"/>
            <w:left w:val="none" w:sz="0" w:space="0" w:color="auto"/>
            <w:bottom w:val="none" w:sz="0" w:space="0" w:color="auto"/>
            <w:right w:val="none" w:sz="0" w:space="0" w:color="auto"/>
          </w:divBdr>
        </w:div>
        <w:div w:id="709115515">
          <w:marLeft w:val="640"/>
          <w:marRight w:val="0"/>
          <w:marTop w:val="0"/>
          <w:marBottom w:val="0"/>
          <w:divBdr>
            <w:top w:val="none" w:sz="0" w:space="0" w:color="auto"/>
            <w:left w:val="none" w:sz="0" w:space="0" w:color="auto"/>
            <w:bottom w:val="none" w:sz="0" w:space="0" w:color="auto"/>
            <w:right w:val="none" w:sz="0" w:space="0" w:color="auto"/>
          </w:divBdr>
        </w:div>
        <w:div w:id="752315717">
          <w:marLeft w:val="640"/>
          <w:marRight w:val="0"/>
          <w:marTop w:val="0"/>
          <w:marBottom w:val="0"/>
          <w:divBdr>
            <w:top w:val="none" w:sz="0" w:space="0" w:color="auto"/>
            <w:left w:val="none" w:sz="0" w:space="0" w:color="auto"/>
            <w:bottom w:val="none" w:sz="0" w:space="0" w:color="auto"/>
            <w:right w:val="none" w:sz="0" w:space="0" w:color="auto"/>
          </w:divBdr>
        </w:div>
        <w:div w:id="772940249">
          <w:marLeft w:val="640"/>
          <w:marRight w:val="0"/>
          <w:marTop w:val="0"/>
          <w:marBottom w:val="0"/>
          <w:divBdr>
            <w:top w:val="none" w:sz="0" w:space="0" w:color="auto"/>
            <w:left w:val="none" w:sz="0" w:space="0" w:color="auto"/>
            <w:bottom w:val="none" w:sz="0" w:space="0" w:color="auto"/>
            <w:right w:val="none" w:sz="0" w:space="0" w:color="auto"/>
          </w:divBdr>
        </w:div>
        <w:div w:id="790562115">
          <w:marLeft w:val="640"/>
          <w:marRight w:val="0"/>
          <w:marTop w:val="0"/>
          <w:marBottom w:val="0"/>
          <w:divBdr>
            <w:top w:val="none" w:sz="0" w:space="0" w:color="auto"/>
            <w:left w:val="none" w:sz="0" w:space="0" w:color="auto"/>
            <w:bottom w:val="none" w:sz="0" w:space="0" w:color="auto"/>
            <w:right w:val="none" w:sz="0" w:space="0" w:color="auto"/>
          </w:divBdr>
        </w:div>
        <w:div w:id="805271134">
          <w:marLeft w:val="640"/>
          <w:marRight w:val="0"/>
          <w:marTop w:val="0"/>
          <w:marBottom w:val="0"/>
          <w:divBdr>
            <w:top w:val="none" w:sz="0" w:space="0" w:color="auto"/>
            <w:left w:val="none" w:sz="0" w:space="0" w:color="auto"/>
            <w:bottom w:val="none" w:sz="0" w:space="0" w:color="auto"/>
            <w:right w:val="none" w:sz="0" w:space="0" w:color="auto"/>
          </w:divBdr>
        </w:div>
        <w:div w:id="827134740">
          <w:marLeft w:val="640"/>
          <w:marRight w:val="0"/>
          <w:marTop w:val="0"/>
          <w:marBottom w:val="0"/>
          <w:divBdr>
            <w:top w:val="none" w:sz="0" w:space="0" w:color="auto"/>
            <w:left w:val="none" w:sz="0" w:space="0" w:color="auto"/>
            <w:bottom w:val="none" w:sz="0" w:space="0" w:color="auto"/>
            <w:right w:val="none" w:sz="0" w:space="0" w:color="auto"/>
          </w:divBdr>
        </w:div>
        <w:div w:id="852916776">
          <w:marLeft w:val="640"/>
          <w:marRight w:val="0"/>
          <w:marTop w:val="0"/>
          <w:marBottom w:val="0"/>
          <w:divBdr>
            <w:top w:val="none" w:sz="0" w:space="0" w:color="auto"/>
            <w:left w:val="none" w:sz="0" w:space="0" w:color="auto"/>
            <w:bottom w:val="none" w:sz="0" w:space="0" w:color="auto"/>
            <w:right w:val="none" w:sz="0" w:space="0" w:color="auto"/>
          </w:divBdr>
        </w:div>
        <w:div w:id="889459237">
          <w:marLeft w:val="640"/>
          <w:marRight w:val="0"/>
          <w:marTop w:val="0"/>
          <w:marBottom w:val="0"/>
          <w:divBdr>
            <w:top w:val="none" w:sz="0" w:space="0" w:color="auto"/>
            <w:left w:val="none" w:sz="0" w:space="0" w:color="auto"/>
            <w:bottom w:val="none" w:sz="0" w:space="0" w:color="auto"/>
            <w:right w:val="none" w:sz="0" w:space="0" w:color="auto"/>
          </w:divBdr>
        </w:div>
        <w:div w:id="917135786">
          <w:marLeft w:val="640"/>
          <w:marRight w:val="0"/>
          <w:marTop w:val="0"/>
          <w:marBottom w:val="0"/>
          <w:divBdr>
            <w:top w:val="none" w:sz="0" w:space="0" w:color="auto"/>
            <w:left w:val="none" w:sz="0" w:space="0" w:color="auto"/>
            <w:bottom w:val="none" w:sz="0" w:space="0" w:color="auto"/>
            <w:right w:val="none" w:sz="0" w:space="0" w:color="auto"/>
          </w:divBdr>
        </w:div>
        <w:div w:id="935015738">
          <w:marLeft w:val="640"/>
          <w:marRight w:val="0"/>
          <w:marTop w:val="0"/>
          <w:marBottom w:val="0"/>
          <w:divBdr>
            <w:top w:val="none" w:sz="0" w:space="0" w:color="auto"/>
            <w:left w:val="none" w:sz="0" w:space="0" w:color="auto"/>
            <w:bottom w:val="none" w:sz="0" w:space="0" w:color="auto"/>
            <w:right w:val="none" w:sz="0" w:space="0" w:color="auto"/>
          </w:divBdr>
        </w:div>
        <w:div w:id="937638780">
          <w:marLeft w:val="640"/>
          <w:marRight w:val="0"/>
          <w:marTop w:val="0"/>
          <w:marBottom w:val="0"/>
          <w:divBdr>
            <w:top w:val="none" w:sz="0" w:space="0" w:color="auto"/>
            <w:left w:val="none" w:sz="0" w:space="0" w:color="auto"/>
            <w:bottom w:val="none" w:sz="0" w:space="0" w:color="auto"/>
            <w:right w:val="none" w:sz="0" w:space="0" w:color="auto"/>
          </w:divBdr>
        </w:div>
        <w:div w:id="946935941">
          <w:marLeft w:val="640"/>
          <w:marRight w:val="0"/>
          <w:marTop w:val="0"/>
          <w:marBottom w:val="0"/>
          <w:divBdr>
            <w:top w:val="none" w:sz="0" w:space="0" w:color="auto"/>
            <w:left w:val="none" w:sz="0" w:space="0" w:color="auto"/>
            <w:bottom w:val="none" w:sz="0" w:space="0" w:color="auto"/>
            <w:right w:val="none" w:sz="0" w:space="0" w:color="auto"/>
          </w:divBdr>
        </w:div>
        <w:div w:id="990058515">
          <w:marLeft w:val="640"/>
          <w:marRight w:val="0"/>
          <w:marTop w:val="0"/>
          <w:marBottom w:val="0"/>
          <w:divBdr>
            <w:top w:val="none" w:sz="0" w:space="0" w:color="auto"/>
            <w:left w:val="none" w:sz="0" w:space="0" w:color="auto"/>
            <w:bottom w:val="none" w:sz="0" w:space="0" w:color="auto"/>
            <w:right w:val="none" w:sz="0" w:space="0" w:color="auto"/>
          </w:divBdr>
        </w:div>
        <w:div w:id="1036390936">
          <w:marLeft w:val="640"/>
          <w:marRight w:val="0"/>
          <w:marTop w:val="0"/>
          <w:marBottom w:val="0"/>
          <w:divBdr>
            <w:top w:val="none" w:sz="0" w:space="0" w:color="auto"/>
            <w:left w:val="none" w:sz="0" w:space="0" w:color="auto"/>
            <w:bottom w:val="none" w:sz="0" w:space="0" w:color="auto"/>
            <w:right w:val="none" w:sz="0" w:space="0" w:color="auto"/>
          </w:divBdr>
        </w:div>
        <w:div w:id="1040588443">
          <w:marLeft w:val="640"/>
          <w:marRight w:val="0"/>
          <w:marTop w:val="0"/>
          <w:marBottom w:val="0"/>
          <w:divBdr>
            <w:top w:val="none" w:sz="0" w:space="0" w:color="auto"/>
            <w:left w:val="none" w:sz="0" w:space="0" w:color="auto"/>
            <w:bottom w:val="none" w:sz="0" w:space="0" w:color="auto"/>
            <w:right w:val="none" w:sz="0" w:space="0" w:color="auto"/>
          </w:divBdr>
        </w:div>
        <w:div w:id="1045829826">
          <w:marLeft w:val="640"/>
          <w:marRight w:val="0"/>
          <w:marTop w:val="0"/>
          <w:marBottom w:val="0"/>
          <w:divBdr>
            <w:top w:val="none" w:sz="0" w:space="0" w:color="auto"/>
            <w:left w:val="none" w:sz="0" w:space="0" w:color="auto"/>
            <w:bottom w:val="none" w:sz="0" w:space="0" w:color="auto"/>
            <w:right w:val="none" w:sz="0" w:space="0" w:color="auto"/>
          </w:divBdr>
        </w:div>
        <w:div w:id="1049576478">
          <w:marLeft w:val="640"/>
          <w:marRight w:val="0"/>
          <w:marTop w:val="0"/>
          <w:marBottom w:val="0"/>
          <w:divBdr>
            <w:top w:val="none" w:sz="0" w:space="0" w:color="auto"/>
            <w:left w:val="none" w:sz="0" w:space="0" w:color="auto"/>
            <w:bottom w:val="none" w:sz="0" w:space="0" w:color="auto"/>
            <w:right w:val="none" w:sz="0" w:space="0" w:color="auto"/>
          </w:divBdr>
        </w:div>
        <w:div w:id="1071469486">
          <w:marLeft w:val="640"/>
          <w:marRight w:val="0"/>
          <w:marTop w:val="0"/>
          <w:marBottom w:val="0"/>
          <w:divBdr>
            <w:top w:val="none" w:sz="0" w:space="0" w:color="auto"/>
            <w:left w:val="none" w:sz="0" w:space="0" w:color="auto"/>
            <w:bottom w:val="none" w:sz="0" w:space="0" w:color="auto"/>
            <w:right w:val="none" w:sz="0" w:space="0" w:color="auto"/>
          </w:divBdr>
        </w:div>
        <w:div w:id="1131510416">
          <w:marLeft w:val="640"/>
          <w:marRight w:val="0"/>
          <w:marTop w:val="0"/>
          <w:marBottom w:val="0"/>
          <w:divBdr>
            <w:top w:val="none" w:sz="0" w:space="0" w:color="auto"/>
            <w:left w:val="none" w:sz="0" w:space="0" w:color="auto"/>
            <w:bottom w:val="none" w:sz="0" w:space="0" w:color="auto"/>
            <w:right w:val="none" w:sz="0" w:space="0" w:color="auto"/>
          </w:divBdr>
        </w:div>
        <w:div w:id="1134979968">
          <w:marLeft w:val="640"/>
          <w:marRight w:val="0"/>
          <w:marTop w:val="0"/>
          <w:marBottom w:val="0"/>
          <w:divBdr>
            <w:top w:val="none" w:sz="0" w:space="0" w:color="auto"/>
            <w:left w:val="none" w:sz="0" w:space="0" w:color="auto"/>
            <w:bottom w:val="none" w:sz="0" w:space="0" w:color="auto"/>
            <w:right w:val="none" w:sz="0" w:space="0" w:color="auto"/>
          </w:divBdr>
        </w:div>
        <w:div w:id="1207720523">
          <w:marLeft w:val="640"/>
          <w:marRight w:val="0"/>
          <w:marTop w:val="0"/>
          <w:marBottom w:val="0"/>
          <w:divBdr>
            <w:top w:val="none" w:sz="0" w:space="0" w:color="auto"/>
            <w:left w:val="none" w:sz="0" w:space="0" w:color="auto"/>
            <w:bottom w:val="none" w:sz="0" w:space="0" w:color="auto"/>
            <w:right w:val="none" w:sz="0" w:space="0" w:color="auto"/>
          </w:divBdr>
        </w:div>
        <w:div w:id="1242521107">
          <w:marLeft w:val="640"/>
          <w:marRight w:val="0"/>
          <w:marTop w:val="0"/>
          <w:marBottom w:val="0"/>
          <w:divBdr>
            <w:top w:val="none" w:sz="0" w:space="0" w:color="auto"/>
            <w:left w:val="none" w:sz="0" w:space="0" w:color="auto"/>
            <w:bottom w:val="none" w:sz="0" w:space="0" w:color="auto"/>
            <w:right w:val="none" w:sz="0" w:space="0" w:color="auto"/>
          </w:divBdr>
        </w:div>
        <w:div w:id="1259757451">
          <w:marLeft w:val="640"/>
          <w:marRight w:val="0"/>
          <w:marTop w:val="0"/>
          <w:marBottom w:val="0"/>
          <w:divBdr>
            <w:top w:val="none" w:sz="0" w:space="0" w:color="auto"/>
            <w:left w:val="none" w:sz="0" w:space="0" w:color="auto"/>
            <w:bottom w:val="none" w:sz="0" w:space="0" w:color="auto"/>
            <w:right w:val="none" w:sz="0" w:space="0" w:color="auto"/>
          </w:divBdr>
        </w:div>
        <w:div w:id="1267885721">
          <w:marLeft w:val="640"/>
          <w:marRight w:val="0"/>
          <w:marTop w:val="0"/>
          <w:marBottom w:val="0"/>
          <w:divBdr>
            <w:top w:val="none" w:sz="0" w:space="0" w:color="auto"/>
            <w:left w:val="none" w:sz="0" w:space="0" w:color="auto"/>
            <w:bottom w:val="none" w:sz="0" w:space="0" w:color="auto"/>
            <w:right w:val="none" w:sz="0" w:space="0" w:color="auto"/>
          </w:divBdr>
        </w:div>
        <w:div w:id="1307315419">
          <w:marLeft w:val="640"/>
          <w:marRight w:val="0"/>
          <w:marTop w:val="0"/>
          <w:marBottom w:val="0"/>
          <w:divBdr>
            <w:top w:val="none" w:sz="0" w:space="0" w:color="auto"/>
            <w:left w:val="none" w:sz="0" w:space="0" w:color="auto"/>
            <w:bottom w:val="none" w:sz="0" w:space="0" w:color="auto"/>
            <w:right w:val="none" w:sz="0" w:space="0" w:color="auto"/>
          </w:divBdr>
        </w:div>
        <w:div w:id="1323854267">
          <w:marLeft w:val="640"/>
          <w:marRight w:val="0"/>
          <w:marTop w:val="0"/>
          <w:marBottom w:val="0"/>
          <w:divBdr>
            <w:top w:val="none" w:sz="0" w:space="0" w:color="auto"/>
            <w:left w:val="none" w:sz="0" w:space="0" w:color="auto"/>
            <w:bottom w:val="none" w:sz="0" w:space="0" w:color="auto"/>
            <w:right w:val="none" w:sz="0" w:space="0" w:color="auto"/>
          </w:divBdr>
        </w:div>
        <w:div w:id="1359963453">
          <w:marLeft w:val="640"/>
          <w:marRight w:val="0"/>
          <w:marTop w:val="0"/>
          <w:marBottom w:val="0"/>
          <w:divBdr>
            <w:top w:val="none" w:sz="0" w:space="0" w:color="auto"/>
            <w:left w:val="none" w:sz="0" w:space="0" w:color="auto"/>
            <w:bottom w:val="none" w:sz="0" w:space="0" w:color="auto"/>
            <w:right w:val="none" w:sz="0" w:space="0" w:color="auto"/>
          </w:divBdr>
        </w:div>
        <w:div w:id="1441490200">
          <w:marLeft w:val="640"/>
          <w:marRight w:val="0"/>
          <w:marTop w:val="0"/>
          <w:marBottom w:val="0"/>
          <w:divBdr>
            <w:top w:val="none" w:sz="0" w:space="0" w:color="auto"/>
            <w:left w:val="none" w:sz="0" w:space="0" w:color="auto"/>
            <w:bottom w:val="none" w:sz="0" w:space="0" w:color="auto"/>
            <w:right w:val="none" w:sz="0" w:space="0" w:color="auto"/>
          </w:divBdr>
        </w:div>
        <w:div w:id="1517424264">
          <w:marLeft w:val="640"/>
          <w:marRight w:val="0"/>
          <w:marTop w:val="0"/>
          <w:marBottom w:val="0"/>
          <w:divBdr>
            <w:top w:val="none" w:sz="0" w:space="0" w:color="auto"/>
            <w:left w:val="none" w:sz="0" w:space="0" w:color="auto"/>
            <w:bottom w:val="none" w:sz="0" w:space="0" w:color="auto"/>
            <w:right w:val="none" w:sz="0" w:space="0" w:color="auto"/>
          </w:divBdr>
        </w:div>
        <w:div w:id="1565336760">
          <w:marLeft w:val="640"/>
          <w:marRight w:val="0"/>
          <w:marTop w:val="0"/>
          <w:marBottom w:val="0"/>
          <w:divBdr>
            <w:top w:val="none" w:sz="0" w:space="0" w:color="auto"/>
            <w:left w:val="none" w:sz="0" w:space="0" w:color="auto"/>
            <w:bottom w:val="none" w:sz="0" w:space="0" w:color="auto"/>
            <w:right w:val="none" w:sz="0" w:space="0" w:color="auto"/>
          </w:divBdr>
        </w:div>
        <w:div w:id="1583946905">
          <w:marLeft w:val="640"/>
          <w:marRight w:val="0"/>
          <w:marTop w:val="0"/>
          <w:marBottom w:val="0"/>
          <w:divBdr>
            <w:top w:val="none" w:sz="0" w:space="0" w:color="auto"/>
            <w:left w:val="none" w:sz="0" w:space="0" w:color="auto"/>
            <w:bottom w:val="none" w:sz="0" w:space="0" w:color="auto"/>
            <w:right w:val="none" w:sz="0" w:space="0" w:color="auto"/>
          </w:divBdr>
        </w:div>
        <w:div w:id="1595741970">
          <w:marLeft w:val="640"/>
          <w:marRight w:val="0"/>
          <w:marTop w:val="0"/>
          <w:marBottom w:val="0"/>
          <w:divBdr>
            <w:top w:val="none" w:sz="0" w:space="0" w:color="auto"/>
            <w:left w:val="none" w:sz="0" w:space="0" w:color="auto"/>
            <w:bottom w:val="none" w:sz="0" w:space="0" w:color="auto"/>
            <w:right w:val="none" w:sz="0" w:space="0" w:color="auto"/>
          </w:divBdr>
        </w:div>
        <w:div w:id="1596595315">
          <w:marLeft w:val="640"/>
          <w:marRight w:val="0"/>
          <w:marTop w:val="0"/>
          <w:marBottom w:val="0"/>
          <w:divBdr>
            <w:top w:val="none" w:sz="0" w:space="0" w:color="auto"/>
            <w:left w:val="none" w:sz="0" w:space="0" w:color="auto"/>
            <w:bottom w:val="none" w:sz="0" w:space="0" w:color="auto"/>
            <w:right w:val="none" w:sz="0" w:space="0" w:color="auto"/>
          </w:divBdr>
        </w:div>
        <w:div w:id="1637833711">
          <w:marLeft w:val="640"/>
          <w:marRight w:val="0"/>
          <w:marTop w:val="0"/>
          <w:marBottom w:val="0"/>
          <w:divBdr>
            <w:top w:val="none" w:sz="0" w:space="0" w:color="auto"/>
            <w:left w:val="none" w:sz="0" w:space="0" w:color="auto"/>
            <w:bottom w:val="none" w:sz="0" w:space="0" w:color="auto"/>
            <w:right w:val="none" w:sz="0" w:space="0" w:color="auto"/>
          </w:divBdr>
        </w:div>
        <w:div w:id="1674721079">
          <w:marLeft w:val="640"/>
          <w:marRight w:val="0"/>
          <w:marTop w:val="0"/>
          <w:marBottom w:val="0"/>
          <w:divBdr>
            <w:top w:val="none" w:sz="0" w:space="0" w:color="auto"/>
            <w:left w:val="none" w:sz="0" w:space="0" w:color="auto"/>
            <w:bottom w:val="none" w:sz="0" w:space="0" w:color="auto"/>
            <w:right w:val="none" w:sz="0" w:space="0" w:color="auto"/>
          </w:divBdr>
        </w:div>
        <w:div w:id="1680546098">
          <w:marLeft w:val="640"/>
          <w:marRight w:val="0"/>
          <w:marTop w:val="0"/>
          <w:marBottom w:val="0"/>
          <w:divBdr>
            <w:top w:val="none" w:sz="0" w:space="0" w:color="auto"/>
            <w:left w:val="none" w:sz="0" w:space="0" w:color="auto"/>
            <w:bottom w:val="none" w:sz="0" w:space="0" w:color="auto"/>
            <w:right w:val="none" w:sz="0" w:space="0" w:color="auto"/>
          </w:divBdr>
        </w:div>
        <w:div w:id="1690528384">
          <w:marLeft w:val="640"/>
          <w:marRight w:val="0"/>
          <w:marTop w:val="0"/>
          <w:marBottom w:val="0"/>
          <w:divBdr>
            <w:top w:val="none" w:sz="0" w:space="0" w:color="auto"/>
            <w:left w:val="none" w:sz="0" w:space="0" w:color="auto"/>
            <w:bottom w:val="none" w:sz="0" w:space="0" w:color="auto"/>
            <w:right w:val="none" w:sz="0" w:space="0" w:color="auto"/>
          </w:divBdr>
        </w:div>
        <w:div w:id="1697269946">
          <w:marLeft w:val="640"/>
          <w:marRight w:val="0"/>
          <w:marTop w:val="0"/>
          <w:marBottom w:val="0"/>
          <w:divBdr>
            <w:top w:val="none" w:sz="0" w:space="0" w:color="auto"/>
            <w:left w:val="none" w:sz="0" w:space="0" w:color="auto"/>
            <w:bottom w:val="none" w:sz="0" w:space="0" w:color="auto"/>
            <w:right w:val="none" w:sz="0" w:space="0" w:color="auto"/>
          </w:divBdr>
        </w:div>
        <w:div w:id="1698509236">
          <w:marLeft w:val="640"/>
          <w:marRight w:val="0"/>
          <w:marTop w:val="0"/>
          <w:marBottom w:val="0"/>
          <w:divBdr>
            <w:top w:val="none" w:sz="0" w:space="0" w:color="auto"/>
            <w:left w:val="none" w:sz="0" w:space="0" w:color="auto"/>
            <w:bottom w:val="none" w:sz="0" w:space="0" w:color="auto"/>
            <w:right w:val="none" w:sz="0" w:space="0" w:color="auto"/>
          </w:divBdr>
        </w:div>
        <w:div w:id="1701054858">
          <w:marLeft w:val="640"/>
          <w:marRight w:val="0"/>
          <w:marTop w:val="0"/>
          <w:marBottom w:val="0"/>
          <w:divBdr>
            <w:top w:val="none" w:sz="0" w:space="0" w:color="auto"/>
            <w:left w:val="none" w:sz="0" w:space="0" w:color="auto"/>
            <w:bottom w:val="none" w:sz="0" w:space="0" w:color="auto"/>
            <w:right w:val="none" w:sz="0" w:space="0" w:color="auto"/>
          </w:divBdr>
        </w:div>
        <w:div w:id="1768504708">
          <w:marLeft w:val="640"/>
          <w:marRight w:val="0"/>
          <w:marTop w:val="0"/>
          <w:marBottom w:val="0"/>
          <w:divBdr>
            <w:top w:val="none" w:sz="0" w:space="0" w:color="auto"/>
            <w:left w:val="none" w:sz="0" w:space="0" w:color="auto"/>
            <w:bottom w:val="none" w:sz="0" w:space="0" w:color="auto"/>
            <w:right w:val="none" w:sz="0" w:space="0" w:color="auto"/>
          </w:divBdr>
        </w:div>
        <w:div w:id="1803189213">
          <w:marLeft w:val="640"/>
          <w:marRight w:val="0"/>
          <w:marTop w:val="0"/>
          <w:marBottom w:val="0"/>
          <w:divBdr>
            <w:top w:val="none" w:sz="0" w:space="0" w:color="auto"/>
            <w:left w:val="none" w:sz="0" w:space="0" w:color="auto"/>
            <w:bottom w:val="none" w:sz="0" w:space="0" w:color="auto"/>
            <w:right w:val="none" w:sz="0" w:space="0" w:color="auto"/>
          </w:divBdr>
        </w:div>
        <w:div w:id="1866627287">
          <w:marLeft w:val="640"/>
          <w:marRight w:val="0"/>
          <w:marTop w:val="0"/>
          <w:marBottom w:val="0"/>
          <w:divBdr>
            <w:top w:val="none" w:sz="0" w:space="0" w:color="auto"/>
            <w:left w:val="none" w:sz="0" w:space="0" w:color="auto"/>
            <w:bottom w:val="none" w:sz="0" w:space="0" w:color="auto"/>
            <w:right w:val="none" w:sz="0" w:space="0" w:color="auto"/>
          </w:divBdr>
        </w:div>
        <w:div w:id="1926718524">
          <w:marLeft w:val="640"/>
          <w:marRight w:val="0"/>
          <w:marTop w:val="0"/>
          <w:marBottom w:val="0"/>
          <w:divBdr>
            <w:top w:val="none" w:sz="0" w:space="0" w:color="auto"/>
            <w:left w:val="none" w:sz="0" w:space="0" w:color="auto"/>
            <w:bottom w:val="none" w:sz="0" w:space="0" w:color="auto"/>
            <w:right w:val="none" w:sz="0" w:space="0" w:color="auto"/>
          </w:divBdr>
        </w:div>
        <w:div w:id="1937440809">
          <w:marLeft w:val="640"/>
          <w:marRight w:val="0"/>
          <w:marTop w:val="0"/>
          <w:marBottom w:val="0"/>
          <w:divBdr>
            <w:top w:val="none" w:sz="0" w:space="0" w:color="auto"/>
            <w:left w:val="none" w:sz="0" w:space="0" w:color="auto"/>
            <w:bottom w:val="none" w:sz="0" w:space="0" w:color="auto"/>
            <w:right w:val="none" w:sz="0" w:space="0" w:color="auto"/>
          </w:divBdr>
        </w:div>
        <w:div w:id="1970164747">
          <w:marLeft w:val="640"/>
          <w:marRight w:val="0"/>
          <w:marTop w:val="0"/>
          <w:marBottom w:val="0"/>
          <w:divBdr>
            <w:top w:val="none" w:sz="0" w:space="0" w:color="auto"/>
            <w:left w:val="none" w:sz="0" w:space="0" w:color="auto"/>
            <w:bottom w:val="none" w:sz="0" w:space="0" w:color="auto"/>
            <w:right w:val="none" w:sz="0" w:space="0" w:color="auto"/>
          </w:divBdr>
        </w:div>
        <w:div w:id="2010517554">
          <w:marLeft w:val="640"/>
          <w:marRight w:val="0"/>
          <w:marTop w:val="0"/>
          <w:marBottom w:val="0"/>
          <w:divBdr>
            <w:top w:val="none" w:sz="0" w:space="0" w:color="auto"/>
            <w:left w:val="none" w:sz="0" w:space="0" w:color="auto"/>
            <w:bottom w:val="none" w:sz="0" w:space="0" w:color="auto"/>
            <w:right w:val="none" w:sz="0" w:space="0" w:color="auto"/>
          </w:divBdr>
        </w:div>
        <w:div w:id="2036273298">
          <w:marLeft w:val="640"/>
          <w:marRight w:val="0"/>
          <w:marTop w:val="0"/>
          <w:marBottom w:val="0"/>
          <w:divBdr>
            <w:top w:val="none" w:sz="0" w:space="0" w:color="auto"/>
            <w:left w:val="none" w:sz="0" w:space="0" w:color="auto"/>
            <w:bottom w:val="none" w:sz="0" w:space="0" w:color="auto"/>
            <w:right w:val="none" w:sz="0" w:space="0" w:color="auto"/>
          </w:divBdr>
        </w:div>
        <w:div w:id="2044748725">
          <w:marLeft w:val="640"/>
          <w:marRight w:val="0"/>
          <w:marTop w:val="0"/>
          <w:marBottom w:val="0"/>
          <w:divBdr>
            <w:top w:val="none" w:sz="0" w:space="0" w:color="auto"/>
            <w:left w:val="none" w:sz="0" w:space="0" w:color="auto"/>
            <w:bottom w:val="none" w:sz="0" w:space="0" w:color="auto"/>
            <w:right w:val="none" w:sz="0" w:space="0" w:color="auto"/>
          </w:divBdr>
        </w:div>
        <w:div w:id="2062094565">
          <w:marLeft w:val="640"/>
          <w:marRight w:val="0"/>
          <w:marTop w:val="0"/>
          <w:marBottom w:val="0"/>
          <w:divBdr>
            <w:top w:val="none" w:sz="0" w:space="0" w:color="auto"/>
            <w:left w:val="none" w:sz="0" w:space="0" w:color="auto"/>
            <w:bottom w:val="none" w:sz="0" w:space="0" w:color="auto"/>
            <w:right w:val="none" w:sz="0" w:space="0" w:color="auto"/>
          </w:divBdr>
        </w:div>
        <w:div w:id="2075159349">
          <w:marLeft w:val="640"/>
          <w:marRight w:val="0"/>
          <w:marTop w:val="0"/>
          <w:marBottom w:val="0"/>
          <w:divBdr>
            <w:top w:val="none" w:sz="0" w:space="0" w:color="auto"/>
            <w:left w:val="none" w:sz="0" w:space="0" w:color="auto"/>
            <w:bottom w:val="none" w:sz="0" w:space="0" w:color="auto"/>
            <w:right w:val="none" w:sz="0" w:space="0" w:color="auto"/>
          </w:divBdr>
        </w:div>
        <w:div w:id="2101245645">
          <w:marLeft w:val="640"/>
          <w:marRight w:val="0"/>
          <w:marTop w:val="0"/>
          <w:marBottom w:val="0"/>
          <w:divBdr>
            <w:top w:val="none" w:sz="0" w:space="0" w:color="auto"/>
            <w:left w:val="none" w:sz="0" w:space="0" w:color="auto"/>
            <w:bottom w:val="none" w:sz="0" w:space="0" w:color="auto"/>
            <w:right w:val="none" w:sz="0" w:space="0" w:color="auto"/>
          </w:divBdr>
        </w:div>
        <w:div w:id="2137336947">
          <w:marLeft w:val="640"/>
          <w:marRight w:val="0"/>
          <w:marTop w:val="0"/>
          <w:marBottom w:val="0"/>
          <w:divBdr>
            <w:top w:val="none" w:sz="0" w:space="0" w:color="auto"/>
            <w:left w:val="none" w:sz="0" w:space="0" w:color="auto"/>
            <w:bottom w:val="none" w:sz="0" w:space="0" w:color="auto"/>
            <w:right w:val="none" w:sz="0" w:space="0" w:color="auto"/>
          </w:divBdr>
        </w:div>
      </w:divsChild>
    </w:div>
    <w:div w:id="1198158899">
      <w:bodyDiv w:val="1"/>
      <w:marLeft w:val="0"/>
      <w:marRight w:val="0"/>
      <w:marTop w:val="0"/>
      <w:marBottom w:val="0"/>
      <w:divBdr>
        <w:top w:val="none" w:sz="0" w:space="0" w:color="auto"/>
        <w:left w:val="none" w:sz="0" w:space="0" w:color="auto"/>
        <w:bottom w:val="none" w:sz="0" w:space="0" w:color="auto"/>
        <w:right w:val="none" w:sz="0" w:space="0" w:color="auto"/>
      </w:divBdr>
      <w:divsChild>
        <w:div w:id="59401980">
          <w:marLeft w:val="640"/>
          <w:marRight w:val="0"/>
          <w:marTop w:val="0"/>
          <w:marBottom w:val="0"/>
          <w:divBdr>
            <w:top w:val="none" w:sz="0" w:space="0" w:color="auto"/>
            <w:left w:val="none" w:sz="0" w:space="0" w:color="auto"/>
            <w:bottom w:val="none" w:sz="0" w:space="0" w:color="auto"/>
            <w:right w:val="none" w:sz="0" w:space="0" w:color="auto"/>
          </w:divBdr>
        </w:div>
        <w:div w:id="70126547">
          <w:marLeft w:val="640"/>
          <w:marRight w:val="0"/>
          <w:marTop w:val="0"/>
          <w:marBottom w:val="0"/>
          <w:divBdr>
            <w:top w:val="none" w:sz="0" w:space="0" w:color="auto"/>
            <w:left w:val="none" w:sz="0" w:space="0" w:color="auto"/>
            <w:bottom w:val="none" w:sz="0" w:space="0" w:color="auto"/>
            <w:right w:val="none" w:sz="0" w:space="0" w:color="auto"/>
          </w:divBdr>
        </w:div>
        <w:div w:id="92865349">
          <w:marLeft w:val="640"/>
          <w:marRight w:val="0"/>
          <w:marTop w:val="0"/>
          <w:marBottom w:val="0"/>
          <w:divBdr>
            <w:top w:val="none" w:sz="0" w:space="0" w:color="auto"/>
            <w:left w:val="none" w:sz="0" w:space="0" w:color="auto"/>
            <w:bottom w:val="none" w:sz="0" w:space="0" w:color="auto"/>
            <w:right w:val="none" w:sz="0" w:space="0" w:color="auto"/>
          </w:divBdr>
        </w:div>
        <w:div w:id="133254271">
          <w:marLeft w:val="640"/>
          <w:marRight w:val="0"/>
          <w:marTop w:val="0"/>
          <w:marBottom w:val="0"/>
          <w:divBdr>
            <w:top w:val="none" w:sz="0" w:space="0" w:color="auto"/>
            <w:left w:val="none" w:sz="0" w:space="0" w:color="auto"/>
            <w:bottom w:val="none" w:sz="0" w:space="0" w:color="auto"/>
            <w:right w:val="none" w:sz="0" w:space="0" w:color="auto"/>
          </w:divBdr>
        </w:div>
        <w:div w:id="135612777">
          <w:marLeft w:val="640"/>
          <w:marRight w:val="0"/>
          <w:marTop w:val="0"/>
          <w:marBottom w:val="0"/>
          <w:divBdr>
            <w:top w:val="none" w:sz="0" w:space="0" w:color="auto"/>
            <w:left w:val="none" w:sz="0" w:space="0" w:color="auto"/>
            <w:bottom w:val="none" w:sz="0" w:space="0" w:color="auto"/>
            <w:right w:val="none" w:sz="0" w:space="0" w:color="auto"/>
          </w:divBdr>
        </w:div>
        <w:div w:id="171190158">
          <w:marLeft w:val="640"/>
          <w:marRight w:val="0"/>
          <w:marTop w:val="0"/>
          <w:marBottom w:val="0"/>
          <w:divBdr>
            <w:top w:val="none" w:sz="0" w:space="0" w:color="auto"/>
            <w:left w:val="none" w:sz="0" w:space="0" w:color="auto"/>
            <w:bottom w:val="none" w:sz="0" w:space="0" w:color="auto"/>
            <w:right w:val="none" w:sz="0" w:space="0" w:color="auto"/>
          </w:divBdr>
        </w:div>
        <w:div w:id="175272004">
          <w:marLeft w:val="640"/>
          <w:marRight w:val="0"/>
          <w:marTop w:val="0"/>
          <w:marBottom w:val="0"/>
          <w:divBdr>
            <w:top w:val="none" w:sz="0" w:space="0" w:color="auto"/>
            <w:left w:val="none" w:sz="0" w:space="0" w:color="auto"/>
            <w:bottom w:val="none" w:sz="0" w:space="0" w:color="auto"/>
            <w:right w:val="none" w:sz="0" w:space="0" w:color="auto"/>
          </w:divBdr>
        </w:div>
        <w:div w:id="176622863">
          <w:marLeft w:val="640"/>
          <w:marRight w:val="0"/>
          <w:marTop w:val="0"/>
          <w:marBottom w:val="0"/>
          <w:divBdr>
            <w:top w:val="none" w:sz="0" w:space="0" w:color="auto"/>
            <w:left w:val="none" w:sz="0" w:space="0" w:color="auto"/>
            <w:bottom w:val="none" w:sz="0" w:space="0" w:color="auto"/>
            <w:right w:val="none" w:sz="0" w:space="0" w:color="auto"/>
          </w:divBdr>
        </w:div>
        <w:div w:id="178589265">
          <w:marLeft w:val="640"/>
          <w:marRight w:val="0"/>
          <w:marTop w:val="0"/>
          <w:marBottom w:val="0"/>
          <w:divBdr>
            <w:top w:val="none" w:sz="0" w:space="0" w:color="auto"/>
            <w:left w:val="none" w:sz="0" w:space="0" w:color="auto"/>
            <w:bottom w:val="none" w:sz="0" w:space="0" w:color="auto"/>
            <w:right w:val="none" w:sz="0" w:space="0" w:color="auto"/>
          </w:divBdr>
        </w:div>
        <w:div w:id="262999959">
          <w:marLeft w:val="640"/>
          <w:marRight w:val="0"/>
          <w:marTop w:val="0"/>
          <w:marBottom w:val="0"/>
          <w:divBdr>
            <w:top w:val="none" w:sz="0" w:space="0" w:color="auto"/>
            <w:left w:val="none" w:sz="0" w:space="0" w:color="auto"/>
            <w:bottom w:val="none" w:sz="0" w:space="0" w:color="auto"/>
            <w:right w:val="none" w:sz="0" w:space="0" w:color="auto"/>
          </w:divBdr>
        </w:div>
        <w:div w:id="263735899">
          <w:marLeft w:val="640"/>
          <w:marRight w:val="0"/>
          <w:marTop w:val="0"/>
          <w:marBottom w:val="0"/>
          <w:divBdr>
            <w:top w:val="none" w:sz="0" w:space="0" w:color="auto"/>
            <w:left w:val="none" w:sz="0" w:space="0" w:color="auto"/>
            <w:bottom w:val="none" w:sz="0" w:space="0" w:color="auto"/>
            <w:right w:val="none" w:sz="0" w:space="0" w:color="auto"/>
          </w:divBdr>
        </w:div>
        <w:div w:id="287248538">
          <w:marLeft w:val="640"/>
          <w:marRight w:val="0"/>
          <w:marTop w:val="0"/>
          <w:marBottom w:val="0"/>
          <w:divBdr>
            <w:top w:val="none" w:sz="0" w:space="0" w:color="auto"/>
            <w:left w:val="none" w:sz="0" w:space="0" w:color="auto"/>
            <w:bottom w:val="none" w:sz="0" w:space="0" w:color="auto"/>
            <w:right w:val="none" w:sz="0" w:space="0" w:color="auto"/>
          </w:divBdr>
        </w:div>
        <w:div w:id="341514383">
          <w:marLeft w:val="640"/>
          <w:marRight w:val="0"/>
          <w:marTop w:val="0"/>
          <w:marBottom w:val="0"/>
          <w:divBdr>
            <w:top w:val="none" w:sz="0" w:space="0" w:color="auto"/>
            <w:left w:val="none" w:sz="0" w:space="0" w:color="auto"/>
            <w:bottom w:val="none" w:sz="0" w:space="0" w:color="auto"/>
            <w:right w:val="none" w:sz="0" w:space="0" w:color="auto"/>
          </w:divBdr>
        </w:div>
        <w:div w:id="350381505">
          <w:marLeft w:val="640"/>
          <w:marRight w:val="0"/>
          <w:marTop w:val="0"/>
          <w:marBottom w:val="0"/>
          <w:divBdr>
            <w:top w:val="none" w:sz="0" w:space="0" w:color="auto"/>
            <w:left w:val="none" w:sz="0" w:space="0" w:color="auto"/>
            <w:bottom w:val="none" w:sz="0" w:space="0" w:color="auto"/>
            <w:right w:val="none" w:sz="0" w:space="0" w:color="auto"/>
          </w:divBdr>
        </w:div>
        <w:div w:id="383988124">
          <w:marLeft w:val="640"/>
          <w:marRight w:val="0"/>
          <w:marTop w:val="0"/>
          <w:marBottom w:val="0"/>
          <w:divBdr>
            <w:top w:val="none" w:sz="0" w:space="0" w:color="auto"/>
            <w:left w:val="none" w:sz="0" w:space="0" w:color="auto"/>
            <w:bottom w:val="none" w:sz="0" w:space="0" w:color="auto"/>
            <w:right w:val="none" w:sz="0" w:space="0" w:color="auto"/>
          </w:divBdr>
        </w:div>
        <w:div w:id="398555300">
          <w:marLeft w:val="640"/>
          <w:marRight w:val="0"/>
          <w:marTop w:val="0"/>
          <w:marBottom w:val="0"/>
          <w:divBdr>
            <w:top w:val="none" w:sz="0" w:space="0" w:color="auto"/>
            <w:left w:val="none" w:sz="0" w:space="0" w:color="auto"/>
            <w:bottom w:val="none" w:sz="0" w:space="0" w:color="auto"/>
            <w:right w:val="none" w:sz="0" w:space="0" w:color="auto"/>
          </w:divBdr>
        </w:div>
        <w:div w:id="404031960">
          <w:marLeft w:val="640"/>
          <w:marRight w:val="0"/>
          <w:marTop w:val="0"/>
          <w:marBottom w:val="0"/>
          <w:divBdr>
            <w:top w:val="none" w:sz="0" w:space="0" w:color="auto"/>
            <w:left w:val="none" w:sz="0" w:space="0" w:color="auto"/>
            <w:bottom w:val="none" w:sz="0" w:space="0" w:color="auto"/>
            <w:right w:val="none" w:sz="0" w:space="0" w:color="auto"/>
          </w:divBdr>
        </w:div>
        <w:div w:id="413236642">
          <w:marLeft w:val="640"/>
          <w:marRight w:val="0"/>
          <w:marTop w:val="0"/>
          <w:marBottom w:val="0"/>
          <w:divBdr>
            <w:top w:val="none" w:sz="0" w:space="0" w:color="auto"/>
            <w:left w:val="none" w:sz="0" w:space="0" w:color="auto"/>
            <w:bottom w:val="none" w:sz="0" w:space="0" w:color="auto"/>
            <w:right w:val="none" w:sz="0" w:space="0" w:color="auto"/>
          </w:divBdr>
        </w:div>
        <w:div w:id="432552540">
          <w:marLeft w:val="640"/>
          <w:marRight w:val="0"/>
          <w:marTop w:val="0"/>
          <w:marBottom w:val="0"/>
          <w:divBdr>
            <w:top w:val="none" w:sz="0" w:space="0" w:color="auto"/>
            <w:left w:val="none" w:sz="0" w:space="0" w:color="auto"/>
            <w:bottom w:val="none" w:sz="0" w:space="0" w:color="auto"/>
            <w:right w:val="none" w:sz="0" w:space="0" w:color="auto"/>
          </w:divBdr>
        </w:div>
        <w:div w:id="502401950">
          <w:marLeft w:val="640"/>
          <w:marRight w:val="0"/>
          <w:marTop w:val="0"/>
          <w:marBottom w:val="0"/>
          <w:divBdr>
            <w:top w:val="none" w:sz="0" w:space="0" w:color="auto"/>
            <w:left w:val="none" w:sz="0" w:space="0" w:color="auto"/>
            <w:bottom w:val="none" w:sz="0" w:space="0" w:color="auto"/>
            <w:right w:val="none" w:sz="0" w:space="0" w:color="auto"/>
          </w:divBdr>
        </w:div>
        <w:div w:id="563563645">
          <w:marLeft w:val="640"/>
          <w:marRight w:val="0"/>
          <w:marTop w:val="0"/>
          <w:marBottom w:val="0"/>
          <w:divBdr>
            <w:top w:val="none" w:sz="0" w:space="0" w:color="auto"/>
            <w:left w:val="none" w:sz="0" w:space="0" w:color="auto"/>
            <w:bottom w:val="none" w:sz="0" w:space="0" w:color="auto"/>
            <w:right w:val="none" w:sz="0" w:space="0" w:color="auto"/>
          </w:divBdr>
        </w:div>
        <w:div w:id="567418413">
          <w:marLeft w:val="640"/>
          <w:marRight w:val="0"/>
          <w:marTop w:val="0"/>
          <w:marBottom w:val="0"/>
          <w:divBdr>
            <w:top w:val="none" w:sz="0" w:space="0" w:color="auto"/>
            <w:left w:val="none" w:sz="0" w:space="0" w:color="auto"/>
            <w:bottom w:val="none" w:sz="0" w:space="0" w:color="auto"/>
            <w:right w:val="none" w:sz="0" w:space="0" w:color="auto"/>
          </w:divBdr>
        </w:div>
        <w:div w:id="584924273">
          <w:marLeft w:val="640"/>
          <w:marRight w:val="0"/>
          <w:marTop w:val="0"/>
          <w:marBottom w:val="0"/>
          <w:divBdr>
            <w:top w:val="none" w:sz="0" w:space="0" w:color="auto"/>
            <w:left w:val="none" w:sz="0" w:space="0" w:color="auto"/>
            <w:bottom w:val="none" w:sz="0" w:space="0" w:color="auto"/>
            <w:right w:val="none" w:sz="0" w:space="0" w:color="auto"/>
          </w:divBdr>
        </w:div>
        <w:div w:id="591818362">
          <w:marLeft w:val="640"/>
          <w:marRight w:val="0"/>
          <w:marTop w:val="0"/>
          <w:marBottom w:val="0"/>
          <w:divBdr>
            <w:top w:val="none" w:sz="0" w:space="0" w:color="auto"/>
            <w:left w:val="none" w:sz="0" w:space="0" w:color="auto"/>
            <w:bottom w:val="none" w:sz="0" w:space="0" w:color="auto"/>
            <w:right w:val="none" w:sz="0" w:space="0" w:color="auto"/>
          </w:divBdr>
        </w:div>
        <w:div w:id="592662727">
          <w:marLeft w:val="640"/>
          <w:marRight w:val="0"/>
          <w:marTop w:val="0"/>
          <w:marBottom w:val="0"/>
          <w:divBdr>
            <w:top w:val="none" w:sz="0" w:space="0" w:color="auto"/>
            <w:left w:val="none" w:sz="0" w:space="0" w:color="auto"/>
            <w:bottom w:val="none" w:sz="0" w:space="0" w:color="auto"/>
            <w:right w:val="none" w:sz="0" w:space="0" w:color="auto"/>
          </w:divBdr>
        </w:div>
        <w:div w:id="597980285">
          <w:marLeft w:val="640"/>
          <w:marRight w:val="0"/>
          <w:marTop w:val="0"/>
          <w:marBottom w:val="0"/>
          <w:divBdr>
            <w:top w:val="none" w:sz="0" w:space="0" w:color="auto"/>
            <w:left w:val="none" w:sz="0" w:space="0" w:color="auto"/>
            <w:bottom w:val="none" w:sz="0" w:space="0" w:color="auto"/>
            <w:right w:val="none" w:sz="0" w:space="0" w:color="auto"/>
          </w:divBdr>
        </w:div>
        <w:div w:id="616836807">
          <w:marLeft w:val="640"/>
          <w:marRight w:val="0"/>
          <w:marTop w:val="0"/>
          <w:marBottom w:val="0"/>
          <w:divBdr>
            <w:top w:val="none" w:sz="0" w:space="0" w:color="auto"/>
            <w:left w:val="none" w:sz="0" w:space="0" w:color="auto"/>
            <w:bottom w:val="none" w:sz="0" w:space="0" w:color="auto"/>
            <w:right w:val="none" w:sz="0" w:space="0" w:color="auto"/>
          </w:divBdr>
        </w:div>
        <w:div w:id="622271170">
          <w:marLeft w:val="640"/>
          <w:marRight w:val="0"/>
          <w:marTop w:val="0"/>
          <w:marBottom w:val="0"/>
          <w:divBdr>
            <w:top w:val="none" w:sz="0" w:space="0" w:color="auto"/>
            <w:left w:val="none" w:sz="0" w:space="0" w:color="auto"/>
            <w:bottom w:val="none" w:sz="0" w:space="0" w:color="auto"/>
            <w:right w:val="none" w:sz="0" w:space="0" w:color="auto"/>
          </w:divBdr>
        </w:div>
        <w:div w:id="733628179">
          <w:marLeft w:val="640"/>
          <w:marRight w:val="0"/>
          <w:marTop w:val="0"/>
          <w:marBottom w:val="0"/>
          <w:divBdr>
            <w:top w:val="none" w:sz="0" w:space="0" w:color="auto"/>
            <w:left w:val="none" w:sz="0" w:space="0" w:color="auto"/>
            <w:bottom w:val="none" w:sz="0" w:space="0" w:color="auto"/>
            <w:right w:val="none" w:sz="0" w:space="0" w:color="auto"/>
          </w:divBdr>
        </w:div>
        <w:div w:id="769665529">
          <w:marLeft w:val="640"/>
          <w:marRight w:val="0"/>
          <w:marTop w:val="0"/>
          <w:marBottom w:val="0"/>
          <w:divBdr>
            <w:top w:val="none" w:sz="0" w:space="0" w:color="auto"/>
            <w:left w:val="none" w:sz="0" w:space="0" w:color="auto"/>
            <w:bottom w:val="none" w:sz="0" w:space="0" w:color="auto"/>
            <w:right w:val="none" w:sz="0" w:space="0" w:color="auto"/>
          </w:divBdr>
        </w:div>
        <w:div w:id="773287319">
          <w:marLeft w:val="640"/>
          <w:marRight w:val="0"/>
          <w:marTop w:val="0"/>
          <w:marBottom w:val="0"/>
          <w:divBdr>
            <w:top w:val="none" w:sz="0" w:space="0" w:color="auto"/>
            <w:left w:val="none" w:sz="0" w:space="0" w:color="auto"/>
            <w:bottom w:val="none" w:sz="0" w:space="0" w:color="auto"/>
            <w:right w:val="none" w:sz="0" w:space="0" w:color="auto"/>
          </w:divBdr>
        </w:div>
        <w:div w:id="817648430">
          <w:marLeft w:val="640"/>
          <w:marRight w:val="0"/>
          <w:marTop w:val="0"/>
          <w:marBottom w:val="0"/>
          <w:divBdr>
            <w:top w:val="none" w:sz="0" w:space="0" w:color="auto"/>
            <w:left w:val="none" w:sz="0" w:space="0" w:color="auto"/>
            <w:bottom w:val="none" w:sz="0" w:space="0" w:color="auto"/>
            <w:right w:val="none" w:sz="0" w:space="0" w:color="auto"/>
          </w:divBdr>
        </w:div>
        <w:div w:id="865948527">
          <w:marLeft w:val="640"/>
          <w:marRight w:val="0"/>
          <w:marTop w:val="0"/>
          <w:marBottom w:val="0"/>
          <w:divBdr>
            <w:top w:val="none" w:sz="0" w:space="0" w:color="auto"/>
            <w:left w:val="none" w:sz="0" w:space="0" w:color="auto"/>
            <w:bottom w:val="none" w:sz="0" w:space="0" w:color="auto"/>
            <w:right w:val="none" w:sz="0" w:space="0" w:color="auto"/>
          </w:divBdr>
        </w:div>
        <w:div w:id="867182074">
          <w:marLeft w:val="640"/>
          <w:marRight w:val="0"/>
          <w:marTop w:val="0"/>
          <w:marBottom w:val="0"/>
          <w:divBdr>
            <w:top w:val="none" w:sz="0" w:space="0" w:color="auto"/>
            <w:left w:val="none" w:sz="0" w:space="0" w:color="auto"/>
            <w:bottom w:val="none" w:sz="0" w:space="0" w:color="auto"/>
            <w:right w:val="none" w:sz="0" w:space="0" w:color="auto"/>
          </w:divBdr>
        </w:div>
        <w:div w:id="877549659">
          <w:marLeft w:val="640"/>
          <w:marRight w:val="0"/>
          <w:marTop w:val="0"/>
          <w:marBottom w:val="0"/>
          <w:divBdr>
            <w:top w:val="none" w:sz="0" w:space="0" w:color="auto"/>
            <w:left w:val="none" w:sz="0" w:space="0" w:color="auto"/>
            <w:bottom w:val="none" w:sz="0" w:space="0" w:color="auto"/>
            <w:right w:val="none" w:sz="0" w:space="0" w:color="auto"/>
          </w:divBdr>
        </w:div>
        <w:div w:id="882408005">
          <w:marLeft w:val="640"/>
          <w:marRight w:val="0"/>
          <w:marTop w:val="0"/>
          <w:marBottom w:val="0"/>
          <w:divBdr>
            <w:top w:val="none" w:sz="0" w:space="0" w:color="auto"/>
            <w:left w:val="none" w:sz="0" w:space="0" w:color="auto"/>
            <w:bottom w:val="none" w:sz="0" w:space="0" w:color="auto"/>
            <w:right w:val="none" w:sz="0" w:space="0" w:color="auto"/>
          </w:divBdr>
        </w:div>
        <w:div w:id="892931089">
          <w:marLeft w:val="640"/>
          <w:marRight w:val="0"/>
          <w:marTop w:val="0"/>
          <w:marBottom w:val="0"/>
          <w:divBdr>
            <w:top w:val="none" w:sz="0" w:space="0" w:color="auto"/>
            <w:left w:val="none" w:sz="0" w:space="0" w:color="auto"/>
            <w:bottom w:val="none" w:sz="0" w:space="0" w:color="auto"/>
            <w:right w:val="none" w:sz="0" w:space="0" w:color="auto"/>
          </w:divBdr>
        </w:div>
        <w:div w:id="901646046">
          <w:marLeft w:val="640"/>
          <w:marRight w:val="0"/>
          <w:marTop w:val="0"/>
          <w:marBottom w:val="0"/>
          <w:divBdr>
            <w:top w:val="none" w:sz="0" w:space="0" w:color="auto"/>
            <w:left w:val="none" w:sz="0" w:space="0" w:color="auto"/>
            <w:bottom w:val="none" w:sz="0" w:space="0" w:color="auto"/>
            <w:right w:val="none" w:sz="0" w:space="0" w:color="auto"/>
          </w:divBdr>
        </w:div>
        <w:div w:id="1010255419">
          <w:marLeft w:val="640"/>
          <w:marRight w:val="0"/>
          <w:marTop w:val="0"/>
          <w:marBottom w:val="0"/>
          <w:divBdr>
            <w:top w:val="none" w:sz="0" w:space="0" w:color="auto"/>
            <w:left w:val="none" w:sz="0" w:space="0" w:color="auto"/>
            <w:bottom w:val="none" w:sz="0" w:space="0" w:color="auto"/>
            <w:right w:val="none" w:sz="0" w:space="0" w:color="auto"/>
          </w:divBdr>
        </w:div>
        <w:div w:id="1021051691">
          <w:marLeft w:val="640"/>
          <w:marRight w:val="0"/>
          <w:marTop w:val="0"/>
          <w:marBottom w:val="0"/>
          <w:divBdr>
            <w:top w:val="none" w:sz="0" w:space="0" w:color="auto"/>
            <w:left w:val="none" w:sz="0" w:space="0" w:color="auto"/>
            <w:bottom w:val="none" w:sz="0" w:space="0" w:color="auto"/>
            <w:right w:val="none" w:sz="0" w:space="0" w:color="auto"/>
          </w:divBdr>
        </w:div>
        <w:div w:id="1025254449">
          <w:marLeft w:val="640"/>
          <w:marRight w:val="0"/>
          <w:marTop w:val="0"/>
          <w:marBottom w:val="0"/>
          <w:divBdr>
            <w:top w:val="none" w:sz="0" w:space="0" w:color="auto"/>
            <w:left w:val="none" w:sz="0" w:space="0" w:color="auto"/>
            <w:bottom w:val="none" w:sz="0" w:space="0" w:color="auto"/>
            <w:right w:val="none" w:sz="0" w:space="0" w:color="auto"/>
          </w:divBdr>
        </w:div>
        <w:div w:id="1035230864">
          <w:marLeft w:val="640"/>
          <w:marRight w:val="0"/>
          <w:marTop w:val="0"/>
          <w:marBottom w:val="0"/>
          <w:divBdr>
            <w:top w:val="none" w:sz="0" w:space="0" w:color="auto"/>
            <w:left w:val="none" w:sz="0" w:space="0" w:color="auto"/>
            <w:bottom w:val="none" w:sz="0" w:space="0" w:color="auto"/>
            <w:right w:val="none" w:sz="0" w:space="0" w:color="auto"/>
          </w:divBdr>
        </w:div>
        <w:div w:id="1046494220">
          <w:marLeft w:val="640"/>
          <w:marRight w:val="0"/>
          <w:marTop w:val="0"/>
          <w:marBottom w:val="0"/>
          <w:divBdr>
            <w:top w:val="none" w:sz="0" w:space="0" w:color="auto"/>
            <w:left w:val="none" w:sz="0" w:space="0" w:color="auto"/>
            <w:bottom w:val="none" w:sz="0" w:space="0" w:color="auto"/>
            <w:right w:val="none" w:sz="0" w:space="0" w:color="auto"/>
          </w:divBdr>
        </w:div>
        <w:div w:id="1099981633">
          <w:marLeft w:val="640"/>
          <w:marRight w:val="0"/>
          <w:marTop w:val="0"/>
          <w:marBottom w:val="0"/>
          <w:divBdr>
            <w:top w:val="none" w:sz="0" w:space="0" w:color="auto"/>
            <w:left w:val="none" w:sz="0" w:space="0" w:color="auto"/>
            <w:bottom w:val="none" w:sz="0" w:space="0" w:color="auto"/>
            <w:right w:val="none" w:sz="0" w:space="0" w:color="auto"/>
          </w:divBdr>
        </w:div>
        <w:div w:id="1115828671">
          <w:marLeft w:val="640"/>
          <w:marRight w:val="0"/>
          <w:marTop w:val="0"/>
          <w:marBottom w:val="0"/>
          <w:divBdr>
            <w:top w:val="none" w:sz="0" w:space="0" w:color="auto"/>
            <w:left w:val="none" w:sz="0" w:space="0" w:color="auto"/>
            <w:bottom w:val="none" w:sz="0" w:space="0" w:color="auto"/>
            <w:right w:val="none" w:sz="0" w:space="0" w:color="auto"/>
          </w:divBdr>
        </w:div>
        <w:div w:id="1141650722">
          <w:marLeft w:val="640"/>
          <w:marRight w:val="0"/>
          <w:marTop w:val="0"/>
          <w:marBottom w:val="0"/>
          <w:divBdr>
            <w:top w:val="none" w:sz="0" w:space="0" w:color="auto"/>
            <w:left w:val="none" w:sz="0" w:space="0" w:color="auto"/>
            <w:bottom w:val="none" w:sz="0" w:space="0" w:color="auto"/>
            <w:right w:val="none" w:sz="0" w:space="0" w:color="auto"/>
          </w:divBdr>
        </w:div>
        <w:div w:id="1229338219">
          <w:marLeft w:val="640"/>
          <w:marRight w:val="0"/>
          <w:marTop w:val="0"/>
          <w:marBottom w:val="0"/>
          <w:divBdr>
            <w:top w:val="none" w:sz="0" w:space="0" w:color="auto"/>
            <w:left w:val="none" w:sz="0" w:space="0" w:color="auto"/>
            <w:bottom w:val="none" w:sz="0" w:space="0" w:color="auto"/>
            <w:right w:val="none" w:sz="0" w:space="0" w:color="auto"/>
          </w:divBdr>
        </w:div>
        <w:div w:id="1233005200">
          <w:marLeft w:val="640"/>
          <w:marRight w:val="0"/>
          <w:marTop w:val="0"/>
          <w:marBottom w:val="0"/>
          <w:divBdr>
            <w:top w:val="none" w:sz="0" w:space="0" w:color="auto"/>
            <w:left w:val="none" w:sz="0" w:space="0" w:color="auto"/>
            <w:bottom w:val="none" w:sz="0" w:space="0" w:color="auto"/>
            <w:right w:val="none" w:sz="0" w:space="0" w:color="auto"/>
          </w:divBdr>
        </w:div>
        <w:div w:id="1286885099">
          <w:marLeft w:val="640"/>
          <w:marRight w:val="0"/>
          <w:marTop w:val="0"/>
          <w:marBottom w:val="0"/>
          <w:divBdr>
            <w:top w:val="none" w:sz="0" w:space="0" w:color="auto"/>
            <w:left w:val="none" w:sz="0" w:space="0" w:color="auto"/>
            <w:bottom w:val="none" w:sz="0" w:space="0" w:color="auto"/>
            <w:right w:val="none" w:sz="0" w:space="0" w:color="auto"/>
          </w:divBdr>
        </w:div>
        <w:div w:id="1309243211">
          <w:marLeft w:val="640"/>
          <w:marRight w:val="0"/>
          <w:marTop w:val="0"/>
          <w:marBottom w:val="0"/>
          <w:divBdr>
            <w:top w:val="none" w:sz="0" w:space="0" w:color="auto"/>
            <w:left w:val="none" w:sz="0" w:space="0" w:color="auto"/>
            <w:bottom w:val="none" w:sz="0" w:space="0" w:color="auto"/>
            <w:right w:val="none" w:sz="0" w:space="0" w:color="auto"/>
          </w:divBdr>
        </w:div>
        <w:div w:id="1310130945">
          <w:marLeft w:val="640"/>
          <w:marRight w:val="0"/>
          <w:marTop w:val="0"/>
          <w:marBottom w:val="0"/>
          <w:divBdr>
            <w:top w:val="none" w:sz="0" w:space="0" w:color="auto"/>
            <w:left w:val="none" w:sz="0" w:space="0" w:color="auto"/>
            <w:bottom w:val="none" w:sz="0" w:space="0" w:color="auto"/>
            <w:right w:val="none" w:sz="0" w:space="0" w:color="auto"/>
          </w:divBdr>
        </w:div>
        <w:div w:id="1342121261">
          <w:marLeft w:val="640"/>
          <w:marRight w:val="0"/>
          <w:marTop w:val="0"/>
          <w:marBottom w:val="0"/>
          <w:divBdr>
            <w:top w:val="none" w:sz="0" w:space="0" w:color="auto"/>
            <w:left w:val="none" w:sz="0" w:space="0" w:color="auto"/>
            <w:bottom w:val="none" w:sz="0" w:space="0" w:color="auto"/>
            <w:right w:val="none" w:sz="0" w:space="0" w:color="auto"/>
          </w:divBdr>
        </w:div>
        <w:div w:id="1380207088">
          <w:marLeft w:val="640"/>
          <w:marRight w:val="0"/>
          <w:marTop w:val="0"/>
          <w:marBottom w:val="0"/>
          <w:divBdr>
            <w:top w:val="none" w:sz="0" w:space="0" w:color="auto"/>
            <w:left w:val="none" w:sz="0" w:space="0" w:color="auto"/>
            <w:bottom w:val="none" w:sz="0" w:space="0" w:color="auto"/>
            <w:right w:val="none" w:sz="0" w:space="0" w:color="auto"/>
          </w:divBdr>
        </w:div>
        <w:div w:id="1400665858">
          <w:marLeft w:val="640"/>
          <w:marRight w:val="0"/>
          <w:marTop w:val="0"/>
          <w:marBottom w:val="0"/>
          <w:divBdr>
            <w:top w:val="none" w:sz="0" w:space="0" w:color="auto"/>
            <w:left w:val="none" w:sz="0" w:space="0" w:color="auto"/>
            <w:bottom w:val="none" w:sz="0" w:space="0" w:color="auto"/>
            <w:right w:val="none" w:sz="0" w:space="0" w:color="auto"/>
          </w:divBdr>
        </w:div>
        <w:div w:id="1426223277">
          <w:marLeft w:val="640"/>
          <w:marRight w:val="0"/>
          <w:marTop w:val="0"/>
          <w:marBottom w:val="0"/>
          <w:divBdr>
            <w:top w:val="none" w:sz="0" w:space="0" w:color="auto"/>
            <w:left w:val="none" w:sz="0" w:space="0" w:color="auto"/>
            <w:bottom w:val="none" w:sz="0" w:space="0" w:color="auto"/>
            <w:right w:val="none" w:sz="0" w:space="0" w:color="auto"/>
          </w:divBdr>
        </w:div>
        <w:div w:id="1434520904">
          <w:marLeft w:val="640"/>
          <w:marRight w:val="0"/>
          <w:marTop w:val="0"/>
          <w:marBottom w:val="0"/>
          <w:divBdr>
            <w:top w:val="none" w:sz="0" w:space="0" w:color="auto"/>
            <w:left w:val="none" w:sz="0" w:space="0" w:color="auto"/>
            <w:bottom w:val="none" w:sz="0" w:space="0" w:color="auto"/>
            <w:right w:val="none" w:sz="0" w:space="0" w:color="auto"/>
          </w:divBdr>
        </w:div>
        <w:div w:id="1439373291">
          <w:marLeft w:val="640"/>
          <w:marRight w:val="0"/>
          <w:marTop w:val="0"/>
          <w:marBottom w:val="0"/>
          <w:divBdr>
            <w:top w:val="none" w:sz="0" w:space="0" w:color="auto"/>
            <w:left w:val="none" w:sz="0" w:space="0" w:color="auto"/>
            <w:bottom w:val="none" w:sz="0" w:space="0" w:color="auto"/>
            <w:right w:val="none" w:sz="0" w:space="0" w:color="auto"/>
          </w:divBdr>
        </w:div>
        <w:div w:id="1467163043">
          <w:marLeft w:val="640"/>
          <w:marRight w:val="0"/>
          <w:marTop w:val="0"/>
          <w:marBottom w:val="0"/>
          <w:divBdr>
            <w:top w:val="none" w:sz="0" w:space="0" w:color="auto"/>
            <w:left w:val="none" w:sz="0" w:space="0" w:color="auto"/>
            <w:bottom w:val="none" w:sz="0" w:space="0" w:color="auto"/>
            <w:right w:val="none" w:sz="0" w:space="0" w:color="auto"/>
          </w:divBdr>
        </w:div>
        <w:div w:id="1468814884">
          <w:marLeft w:val="640"/>
          <w:marRight w:val="0"/>
          <w:marTop w:val="0"/>
          <w:marBottom w:val="0"/>
          <w:divBdr>
            <w:top w:val="none" w:sz="0" w:space="0" w:color="auto"/>
            <w:left w:val="none" w:sz="0" w:space="0" w:color="auto"/>
            <w:bottom w:val="none" w:sz="0" w:space="0" w:color="auto"/>
            <w:right w:val="none" w:sz="0" w:space="0" w:color="auto"/>
          </w:divBdr>
        </w:div>
        <w:div w:id="1544486964">
          <w:marLeft w:val="640"/>
          <w:marRight w:val="0"/>
          <w:marTop w:val="0"/>
          <w:marBottom w:val="0"/>
          <w:divBdr>
            <w:top w:val="none" w:sz="0" w:space="0" w:color="auto"/>
            <w:left w:val="none" w:sz="0" w:space="0" w:color="auto"/>
            <w:bottom w:val="none" w:sz="0" w:space="0" w:color="auto"/>
            <w:right w:val="none" w:sz="0" w:space="0" w:color="auto"/>
          </w:divBdr>
        </w:div>
        <w:div w:id="1554346810">
          <w:marLeft w:val="640"/>
          <w:marRight w:val="0"/>
          <w:marTop w:val="0"/>
          <w:marBottom w:val="0"/>
          <w:divBdr>
            <w:top w:val="none" w:sz="0" w:space="0" w:color="auto"/>
            <w:left w:val="none" w:sz="0" w:space="0" w:color="auto"/>
            <w:bottom w:val="none" w:sz="0" w:space="0" w:color="auto"/>
            <w:right w:val="none" w:sz="0" w:space="0" w:color="auto"/>
          </w:divBdr>
        </w:div>
        <w:div w:id="1557814684">
          <w:marLeft w:val="640"/>
          <w:marRight w:val="0"/>
          <w:marTop w:val="0"/>
          <w:marBottom w:val="0"/>
          <w:divBdr>
            <w:top w:val="none" w:sz="0" w:space="0" w:color="auto"/>
            <w:left w:val="none" w:sz="0" w:space="0" w:color="auto"/>
            <w:bottom w:val="none" w:sz="0" w:space="0" w:color="auto"/>
            <w:right w:val="none" w:sz="0" w:space="0" w:color="auto"/>
          </w:divBdr>
        </w:div>
        <w:div w:id="1563296559">
          <w:marLeft w:val="640"/>
          <w:marRight w:val="0"/>
          <w:marTop w:val="0"/>
          <w:marBottom w:val="0"/>
          <w:divBdr>
            <w:top w:val="none" w:sz="0" w:space="0" w:color="auto"/>
            <w:left w:val="none" w:sz="0" w:space="0" w:color="auto"/>
            <w:bottom w:val="none" w:sz="0" w:space="0" w:color="auto"/>
            <w:right w:val="none" w:sz="0" w:space="0" w:color="auto"/>
          </w:divBdr>
        </w:div>
        <w:div w:id="1579318929">
          <w:marLeft w:val="640"/>
          <w:marRight w:val="0"/>
          <w:marTop w:val="0"/>
          <w:marBottom w:val="0"/>
          <w:divBdr>
            <w:top w:val="none" w:sz="0" w:space="0" w:color="auto"/>
            <w:left w:val="none" w:sz="0" w:space="0" w:color="auto"/>
            <w:bottom w:val="none" w:sz="0" w:space="0" w:color="auto"/>
            <w:right w:val="none" w:sz="0" w:space="0" w:color="auto"/>
          </w:divBdr>
        </w:div>
        <w:div w:id="1655596776">
          <w:marLeft w:val="640"/>
          <w:marRight w:val="0"/>
          <w:marTop w:val="0"/>
          <w:marBottom w:val="0"/>
          <w:divBdr>
            <w:top w:val="none" w:sz="0" w:space="0" w:color="auto"/>
            <w:left w:val="none" w:sz="0" w:space="0" w:color="auto"/>
            <w:bottom w:val="none" w:sz="0" w:space="0" w:color="auto"/>
            <w:right w:val="none" w:sz="0" w:space="0" w:color="auto"/>
          </w:divBdr>
        </w:div>
        <w:div w:id="1684747149">
          <w:marLeft w:val="640"/>
          <w:marRight w:val="0"/>
          <w:marTop w:val="0"/>
          <w:marBottom w:val="0"/>
          <w:divBdr>
            <w:top w:val="none" w:sz="0" w:space="0" w:color="auto"/>
            <w:left w:val="none" w:sz="0" w:space="0" w:color="auto"/>
            <w:bottom w:val="none" w:sz="0" w:space="0" w:color="auto"/>
            <w:right w:val="none" w:sz="0" w:space="0" w:color="auto"/>
          </w:divBdr>
        </w:div>
        <w:div w:id="1720863306">
          <w:marLeft w:val="640"/>
          <w:marRight w:val="0"/>
          <w:marTop w:val="0"/>
          <w:marBottom w:val="0"/>
          <w:divBdr>
            <w:top w:val="none" w:sz="0" w:space="0" w:color="auto"/>
            <w:left w:val="none" w:sz="0" w:space="0" w:color="auto"/>
            <w:bottom w:val="none" w:sz="0" w:space="0" w:color="auto"/>
            <w:right w:val="none" w:sz="0" w:space="0" w:color="auto"/>
          </w:divBdr>
        </w:div>
        <w:div w:id="1721250853">
          <w:marLeft w:val="640"/>
          <w:marRight w:val="0"/>
          <w:marTop w:val="0"/>
          <w:marBottom w:val="0"/>
          <w:divBdr>
            <w:top w:val="none" w:sz="0" w:space="0" w:color="auto"/>
            <w:left w:val="none" w:sz="0" w:space="0" w:color="auto"/>
            <w:bottom w:val="none" w:sz="0" w:space="0" w:color="auto"/>
            <w:right w:val="none" w:sz="0" w:space="0" w:color="auto"/>
          </w:divBdr>
        </w:div>
        <w:div w:id="1730229410">
          <w:marLeft w:val="640"/>
          <w:marRight w:val="0"/>
          <w:marTop w:val="0"/>
          <w:marBottom w:val="0"/>
          <w:divBdr>
            <w:top w:val="none" w:sz="0" w:space="0" w:color="auto"/>
            <w:left w:val="none" w:sz="0" w:space="0" w:color="auto"/>
            <w:bottom w:val="none" w:sz="0" w:space="0" w:color="auto"/>
            <w:right w:val="none" w:sz="0" w:space="0" w:color="auto"/>
          </w:divBdr>
        </w:div>
        <w:div w:id="1769426393">
          <w:marLeft w:val="640"/>
          <w:marRight w:val="0"/>
          <w:marTop w:val="0"/>
          <w:marBottom w:val="0"/>
          <w:divBdr>
            <w:top w:val="none" w:sz="0" w:space="0" w:color="auto"/>
            <w:left w:val="none" w:sz="0" w:space="0" w:color="auto"/>
            <w:bottom w:val="none" w:sz="0" w:space="0" w:color="auto"/>
            <w:right w:val="none" w:sz="0" w:space="0" w:color="auto"/>
          </w:divBdr>
        </w:div>
        <w:div w:id="1859543723">
          <w:marLeft w:val="640"/>
          <w:marRight w:val="0"/>
          <w:marTop w:val="0"/>
          <w:marBottom w:val="0"/>
          <w:divBdr>
            <w:top w:val="none" w:sz="0" w:space="0" w:color="auto"/>
            <w:left w:val="none" w:sz="0" w:space="0" w:color="auto"/>
            <w:bottom w:val="none" w:sz="0" w:space="0" w:color="auto"/>
            <w:right w:val="none" w:sz="0" w:space="0" w:color="auto"/>
          </w:divBdr>
        </w:div>
        <w:div w:id="1873032682">
          <w:marLeft w:val="640"/>
          <w:marRight w:val="0"/>
          <w:marTop w:val="0"/>
          <w:marBottom w:val="0"/>
          <w:divBdr>
            <w:top w:val="none" w:sz="0" w:space="0" w:color="auto"/>
            <w:left w:val="none" w:sz="0" w:space="0" w:color="auto"/>
            <w:bottom w:val="none" w:sz="0" w:space="0" w:color="auto"/>
            <w:right w:val="none" w:sz="0" w:space="0" w:color="auto"/>
          </w:divBdr>
        </w:div>
        <w:div w:id="1876771737">
          <w:marLeft w:val="640"/>
          <w:marRight w:val="0"/>
          <w:marTop w:val="0"/>
          <w:marBottom w:val="0"/>
          <w:divBdr>
            <w:top w:val="none" w:sz="0" w:space="0" w:color="auto"/>
            <w:left w:val="none" w:sz="0" w:space="0" w:color="auto"/>
            <w:bottom w:val="none" w:sz="0" w:space="0" w:color="auto"/>
            <w:right w:val="none" w:sz="0" w:space="0" w:color="auto"/>
          </w:divBdr>
        </w:div>
        <w:div w:id="1903908752">
          <w:marLeft w:val="640"/>
          <w:marRight w:val="0"/>
          <w:marTop w:val="0"/>
          <w:marBottom w:val="0"/>
          <w:divBdr>
            <w:top w:val="none" w:sz="0" w:space="0" w:color="auto"/>
            <w:left w:val="none" w:sz="0" w:space="0" w:color="auto"/>
            <w:bottom w:val="none" w:sz="0" w:space="0" w:color="auto"/>
            <w:right w:val="none" w:sz="0" w:space="0" w:color="auto"/>
          </w:divBdr>
        </w:div>
        <w:div w:id="1960062554">
          <w:marLeft w:val="640"/>
          <w:marRight w:val="0"/>
          <w:marTop w:val="0"/>
          <w:marBottom w:val="0"/>
          <w:divBdr>
            <w:top w:val="none" w:sz="0" w:space="0" w:color="auto"/>
            <w:left w:val="none" w:sz="0" w:space="0" w:color="auto"/>
            <w:bottom w:val="none" w:sz="0" w:space="0" w:color="auto"/>
            <w:right w:val="none" w:sz="0" w:space="0" w:color="auto"/>
          </w:divBdr>
        </w:div>
        <w:div w:id="1970084606">
          <w:marLeft w:val="640"/>
          <w:marRight w:val="0"/>
          <w:marTop w:val="0"/>
          <w:marBottom w:val="0"/>
          <w:divBdr>
            <w:top w:val="none" w:sz="0" w:space="0" w:color="auto"/>
            <w:left w:val="none" w:sz="0" w:space="0" w:color="auto"/>
            <w:bottom w:val="none" w:sz="0" w:space="0" w:color="auto"/>
            <w:right w:val="none" w:sz="0" w:space="0" w:color="auto"/>
          </w:divBdr>
        </w:div>
        <w:div w:id="2020306092">
          <w:marLeft w:val="640"/>
          <w:marRight w:val="0"/>
          <w:marTop w:val="0"/>
          <w:marBottom w:val="0"/>
          <w:divBdr>
            <w:top w:val="none" w:sz="0" w:space="0" w:color="auto"/>
            <w:left w:val="none" w:sz="0" w:space="0" w:color="auto"/>
            <w:bottom w:val="none" w:sz="0" w:space="0" w:color="auto"/>
            <w:right w:val="none" w:sz="0" w:space="0" w:color="auto"/>
          </w:divBdr>
        </w:div>
        <w:div w:id="2024159751">
          <w:marLeft w:val="640"/>
          <w:marRight w:val="0"/>
          <w:marTop w:val="0"/>
          <w:marBottom w:val="0"/>
          <w:divBdr>
            <w:top w:val="none" w:sz="0" w:space="0" w:color="auto"/>
            <w:left w:val="none" w:sz="0" w:space="0" w:color="auto"/>
            <w:bottom w:val="none" w:sz="0" w:space="0" w:color="auto"/>
            <w:right w:val="none" w:sz="0" w:space="0" w:color="auto"/>
          </w:divBdr>
        </w:div>
        <w:div w:id="2120634467">
          <w:marLeft w:val="640"/>
          <w:marRight w:val="0"/>
          <w:marTop w:val="0"/>
          <w:marBottom w:val="0"/>
          <w:divBdr>
            <w:top w:val="none" w:sz="0" w:space="0" w:color="auto"/>
            <w:left w:val="none" w:sz="0" w:space="0" w:color="auto"/>
            <w:bottom w:val="none" w:sz="0" w:space="0" w:color="auto"/>
            <w:right w:val="none" w:sz="0" w:space="0" w:color="auto"/>
          </w:divBdr>
        </w:div>
        <w:div w:id="2124301934">
          <w:marLeft w:val="640"/>
          <w:marRight w:val="0"/>
          <w:marTop w:val="0"/>
          <w:marBottom w:val="0"/>
          <w:divBdr>
            <w:top w:val="none" w:sz="0" w:space="0" w:color="auto"/>
            <w:left w:val="none" w:sz="0" w:space="0" w:color="auto"/>
            <w:bottom w:val="none" w:sz="0" w:space="0" w:color="auto"/>
            <w:right w:val="none" w:sz="0" w:space="0" w:color="auto"/>
          </w:divBdr>
        </w:div>
        <w:div w:id="2147238234">
          <w:marLeft w:val="640"/>
          <w:marRight w:val="0"/>
          <w:marTop w:val="0"/>
          <w:marBottom w:val="0"/>
          <w:divBdr>
            <w:top w:val="none" w:sz="0" w:space="0" w:color="auto"/>
            <w:left w:val="none" w:sz="0" w:space="0" w:color="auto"/>
            <w:bottom w:val="none" w:sz="0" w:space="0" w:color="auto"/>
            <w:right w:val="none" w:sz="0" w:space="0" w:color="auto"/>
          </w:divBdr>
        </w:div>
      </w:divsChild>
    </w:div>
    <w:div w:id="1207336171">
      <w:bodyDiv w:val="1"/>
      <w:marLeft w:val="0"/>
      <w:marRight w:val="0"/>
      <w:marTop w:val="0"/>
      <w:marBottom w:val="0"/>
      <w:divBdr>
        <w:top w:val="none" w:sz="0" w:space="0" w:color="auto"/>
        <w:left w:val="none" w:sz="0" w:space="0" w:color="auto"/>
        <w:bottom w:val="none" w:sz="0" w:space="0" w:color="auto"/>
        <w:right w:val="none" w:sz="0" w:space="0" w:color="auto"/>
      </w:divBdr>
      <w:divsChild>
        <w:div w:id="16198323">
          <w:marLeft w:val="640"/>
          <w:marRight w:val="0"/>
          <w:marTop w:val="0"/>
          <w:marBottom w:val="0"/>
          <w:divBdr>
            <w:top w:val="none" w:sz="0" w:space="0" w:color="auto"/>
            <w:left w:val="none" w:sz="0" w:space="0" w:color="auto"/>
            <w:bottom w:val="none" w:sz="0" w:space="0" w:color="auto"/>
            <w:right w:val="none" w:sz="0" w:space="0" w:color="auto"/>
          </w:divBdr>
        </w:div>
        <w:div w:id="25102847">
          <w:marLeft w:val="640"/>
          <w:marRight w:val="0"/>
          <w:marTop w:val="0"/>
          <w:marBottom w:val="0"/>
          <w:divBdr>
            <w:top w:val="none" w:sz="0" w:space="0" w:color="auto"/>
            <w:left w:val="none" w:sz="0" w:space="0" w:color="auto"/>
            <w:bottom w:val="none" w:sz="0" w:space="0" w:color="auto"/>
            <w:right w:val="none" w:sz="0" w:space="0" w:color="auto"/>
          </w:divBdr>
        </w:div>
        <w:div w:id="32773487">
          <w:marLeft w:val="640"/>
          <w:marRight w:val="0"/>
          <w:marTop w:val="0"/>
          <w:marBottom w:val="0"/>
          <w:divBdr>
            <w:top w:val="none" w:sz="0" w:space="0" w:color="auto"/>
            <w:left w:val="none" w:sz="0" w:space="0" w:color="auto"/>
            <w:bottom w:val="none" w:sz="0" w:space="0" w:color="auto"/>
            <w:right w:val="none" w:sz="0" w:space="0" w:color="auto"/>
          </w:divBdr>
        </w:div>
        <w:div w:id="79717203">
          <w:marLeft w:val="640"/>
          <w:marRight w:val="0"/>
          <w:marTop w:val="0"/>
          <w:marBottom w:val="0"/>
          <w:divBdr>
            <w:top w:val="none" w:sz="0" w:space="0" w:color="auto"/>
            <w:left w:val="none" w:sz="0" w:space="0" w:color="auto"/>
            <w:bottom w:val="none" w:sz="0" w:space="0" w:color="auto"/>
            <w:right w:val="none" w:sz="0" w:space="0" w:color="auto"/>
          </w:divBdr>
        </w:div>
        <w:div w:id="156313071">
          <w:marLeft w:val="640"/>
          <w:marRight w:val="0"/>
          <w:marTop w:val="0"/>
          <w:marBottom w:val="0"/>
          <w:divBdr>
            <w:top w:val="none" w:sz="0" w:space="0" w:color="auto"/>
            <w:left w:val="none" w:sz="0" w:space="0" w:color="auto"/>
            <w:bottom w:val="none" w:sz="0" w:space="0" w:color="auto"/>
            <w:right w:val="none" w:sz="0" w:space="0" w:color="auto"/>
          </w:divBdr>
        </w:div>
        <w:div w:id="165097265">
          <w:marLeft w:val="640"/>
          <w:marRight w:val="0"/>
          <w:marTop w:val="0"/>
          <w:marBottom w:val="0"/>
          <w:divBdr>
            <w:top w:val="none" w:sz="0" w:space="0" w:color="auto"/>
            <w:left w:val="none" w:sz="0" w:space="0" w:color="auto"/>
            <w:bottom w:val="none" w:sz="0" w:space="0" w:color="auto"/>
            <w:right w:val="none" w:sz="0" w:space="0" w:color="auto"/>
          </w:divBdr>
        </w:div>
        <w:div w:id="168721443">
          <w:marLeft w:val="640"/>
          <w:marRight w:val="0"/>
          <w:marTop w:val="0"/>
          <w:marBottom w:val="0"/>
          <w:divBdr>
            <w:top w:val="none" w:sz="0" w:space="0" w:color="auto"/>
            <w:left w:val="none" w:sz="0" w:space="0" w:color="auto"/>
            <w:bottom w:val="none" w:sz="0" w:space="0" w:color="auto"/>
            <w:right w:val="none" w:sz="0" w:space="0" w:color="auto"/>
          </w:divBdr>
        </w:div>
        <w:div w:id="180897553">
          <w:marLeft w:val="640"/>
          <w:marRight w:val="0"/>
          <w:marTop w:val="0"/>
          <w:marBottom w:val="0"/>
          <w:divBdr>
            <w:top w:val="none" w:sz="0" w:space="0" w:color="auto"/>
            <w:left w:val="none" w:sz="0" w:space="0" w:color="auto"/>
            <w:bottom w:val="none" w:sz="0" w:space="0" w:color="auto"/>
            <w:right w:val="none" w:sz="0" w:space="0" w:color="auto"/>
          </w:divBdr>
        </w:div>
        <w:div w:id="200361789">
          <w:marLeft w:val="640"/>
          <w:marRight w:val="0"/>
          <w:marTop w:val="0"/>
          <w:marBottom w:val="0"/>
          <w:divBdr>
            <w:top w:val="none" w:sz="0" w:space="0" w:color="auto"/>
            <w:left w:val="none" w:sz="0" w:space="0" w:color="auto"/>
            <w:bottom w:val="none" w:sz="0" w:space="0" w:color="auto"/>
            <w:right w:val="none" w:sz="0" w:space="0" w:color="auto"/>
          </w:divBdr>
        </w:div>
        <w:div w:id="214436807">
          <w:marLeft w:val="640"/>
          <w:marRight w:val="0"/>
          <w:marTop w:val="0"/>
          <w:marBottom w:val="0"/>
          <w:divBdr>
            <w:top w:val="none" w:sz="0" w:space="0" w:color="auto"/>
            <w:left w:val="none" w:sz="0" w:space="0" w:color="auto"/>
            <w:bottom w:val="none" w:sz="0" w:space="0" w:color="auto"/>
            <w:right w:val="none" w:sz="0" w:space="0" w:color="auto"/>
          </w:divBdr>
        </w:div>
        <w:div w:id="226653679">
          <w:marLeft w:val="640"/>
          <w:marRight w:val="0"/>
          <w:marTop w:val="0"/>
          <w:marBottom w:val="0"/>
          <w:divBdr>
            <w:top w:val="none" w:sz="0" w:space="0" w:color="auto"/>
            <w:left w:val="none" w:sz="0" w:space="0" w:color="auto"/>
            <w:bottom w:val="none" w:sz="0" w:space="0" w:color="auto"/>
            <w:right w:val="none" w:sz="0" w:space="0" w:color="auto"/>
          </w:divBdr>
        </w:div>
        <w:div w:id="248663777">
          <w:marLeft w:val="640"/>
          <w:marRight w:val="0"/>
          <w:marTop w:val="0"/>
          <w:marBottom w:val="0"/>
          <w:divBdr>
            <w:top w:val="none" w:sz="0" w:space="0" w:color="auto"/>
            <w:left w:val="none" w:sz="0" w:space="0" w:color="auto"/>
            <w:bottom w:val="none" w:sz="0" w:space="0" w:color="auto"/>
            <w:right w:val="none" w:sz="0" w:space="0" w:color="auto"/>
          </w:divBdr>
        </w:div>
        <w:div w:id="278026063">
          <w:marLeft w:val="640"/>
          <w:marRight w:val="0"/>
          <w:marTop w:val="0"/>
          <w:marBottom w:val="0"/>
          <w:divBdr>
            <w:top w:val="none" w:sz="0" w:space="0" w:color="auto"/>
            <w:left w:val="none" w:sz="0" w:space="0" w:color="auto"/>
            <w:bottom w:val="none" w:sz="0" w:space="0" w:color="auto"/>
            <w:right w:val="none" w:sz="0" w:space="0" w:color="auto"/>
          </w:divBdr>
        </w:div>
        <w:div w:id="289094094">
          <w:marLeft w:val="640"/>
          <w:marRight w:val="0"/>
          <w:marTop w:val="0"/>
          <w:marBottom w:val="0"/>
          <w:divBdr>
            <w:top w:val="none" w:sz="0" w:space="0" w:color="auto"/>
            <w:left w:val="none" w:sz="0" w:space="0" w:color="auto"/>
            <w:bottom w:val="none" w:sz="0" w:space="0" w:color="auto"/>
            <w:right w:val="none" w:sz="0" w:space="0" w:color="auto"/>
          </w:divBdr>
        </w:div>
        <w:div w:id="296373502">
          <w:marLeft w:val="640"/>
          <w:marRight w:val="0"/>
          <w:marTop w:val="0"/>
          <w:marBottom w:val="0"/>
          <w:divBdr>
            <w:top w:val="none" w:sz="0" w:space="0" w:color="auto"/>
            <w:left w:val="none" w:sz="0" w:space="0" w:color="auto"/>
            <w:bottom w:val="none" w:sz="0" w:space="0" w:color="auto"/>
            <w:right w:val="none" w:sz="0" w:space="0" w:color="auto"/>
          </w:divBdr>
        </w:div>
        <w:div w:id="303510469">
          <w:marLeft w:val="640"/>
          <w:marRight w:val="0"/>
          <w:marTop w:val="0"/>
          <w:marBottom w:val="0"/>
          <w:divBdr>
            <w:top w:val="none" w:sz="0" w:space="0" w:color="auto"/>
            <w:left w:val="none" w:sz="0" w:space="0" w:color="auto"/>
            <w:bottom w:val="none" w:sz="0" w:space="0" w:color="auto"/>
            <w:right w:val="none" w:sz="0" w:space="0" w:color="auto"/>
          </w:divBdr>
        </w:div>
        <w:div w:id="385908462">
          <w:marLeft w:val="640"/>
          <w:marRight w:val="0"/>
          <w:marTop w:val="0"/>
          <w:marBottom w:val="0"/>
          <w:divBdr>
            <w:top w:val="none" w:sz="0" w:space="0" w:color="auto"/>
            <w:left w:val="none" w:sz="0" w:space="0" w:color="auto"/>
            <w:bottom w:val="none" w:sz="0" w:space="0" w:color="auto"/>
            <w:right w:val="none" w:sz="0" w:space="0" w:color="auto"/>
          </w:divBdr>
        </w:div>
        <w:div w:id="386684286">
          <w:marLeft w:val="640"/>
          <w:marRight w:val="0"/>
          <w:marTop w:val="0"/>
          <w:marBottom w:val="0"/>
          <w:divBdr>
            <w:top w:val="none" w:sz="0" w:space="0" w:color="auto"/>
            <w:left w:val="none" w:sz="0" w:space="0" w:color="auto"/>
            <w:bottom w:val="none" w:sz="0" w:space="0" w:color="auto"/>
            <w:right w:val="none" w:sz="0" w:space="0" w:color="auto"/>
          </w:divBdr>
        </w:div>
        <w:div w:id="388115806">
          <w:marLeft w:val="640"/>
          <w:marRight w:val="0"/>
          <w:marTop w:val="0"/>
          <w:marBottom w:val="0"/>
          <w:divBdr>
            <w:top w:val="none" w:sz="0" w:space="0" w:color="auto"/>
            <w:left w:val="none" w:sz="0" w:space="0" w:color="auto"/>
            <w:bottom w:val="none" w:sz="0" w:space="0" w:color="auto"/>
            <w:right w:val="none" w:sz="0" w:space="0" w:color="auto"/>
          </w:divBdr>
        </w:div>
        <w:div w:id="442959057">
          <w:marLeft w:val="640"/>
          <w:marRight w:val="0"/>
          <w:marTop w:val="0"/>
          <w:marBottom w:val="0"/>
          <w:divBdr>
            <w:top w:val="none" w:sz="0" w:space="0" w:color="auto"/>
            <w:left w:val="none" w:sz="0" w:space="0" w:color="auto"/>
            <w:bottom w:val="none" w:sz="0" w:space="0" w:color="auto"/>
            <w:right w:val="none" w:sz="0" w:space="0" w:color="auto"/>
          </w:divBdr>
        </w:div>
        <w:div w:id="477846383">
          <w:marLeft w:val="640"/>
          <w:marRight w:val="0"/>
          <w:marTop w:val="0"/>
          <w:marBottom w:val="0"/>
          <w:divBdr>
            <w:top w:val="none" w:sz="0" w:space="0" w:color="auto"/>
            <w:left w:val="none" w:sz="0" w:space="0" w:color="auto"/>
            <w:bottom w:val="none" w:sz="0" w:space="0" w:color="auto"/>
            <w:right w:val="none" w:sz="0" w:space="0" w:color="auto"/>
          </w:divBdr>
        </w:div>
        <w:div w:id="495610889">
          <w:marLeft w:val="640"/>
          <w:marRight w:val="0"/>
          <w:marTop w:val="0"/>
          <w:marBottom w:val="0"/>
          <w:divBdr>
            <w:top w:val="none" w:sz="0" w:space="0" w:color="auto"/>
            <w:left w:val="none" w:sz="0" w:space="0" w:color="auto"/>
            <w:bottom w:val="none" w:sz="0" w:space="0" w:color="auto"/>
            <w:right w:val="none" w:sz="0" w:space="0" w:color="auto"/>
          </w:divBdr>
        </w:div>
        <w:div w:id="507140324">
          <w:marLeft w:val="640"/>
          <w:marRight w:val="0"/>
          <w:marTop w:val="0"/>
          <w:marBottom w:val="0"/>
          <w:divBdr>
            <w:top w:val="none" w:sz="0" w:space="0" w:color="auto"/>
            <w:left w:val="none" w:sz="0" w:space="0" w:color="auto"/>
            <w:bottom w:val="none" w:sz="0" w:space="0" w:color="auto"/>
            <w:right w:val="none" w:sz="0" w:space="0" w:color="auto"/>
          </w:divBdr>
        </w:div>
        <w:div w:id="530260573">
          <w:marLeft w:val="640"/>
          <w:marRight w:val="0"/>
          <w:marTop w:val="0"/>
          <w:marBottom w:val="0"/>
          <w:divBdr>
            <w:top w:val="none" w:sz="0" w:space="0" w:color="auto"/>
            <w:left w:val="none" w:sz="0" w:space="0" w:color="auto"/>
            <w:bottom w:val="none" w:sz="0" w:space="0" w:color="auto"/>
            <w:right w:val="none" w:sz="0" w:space="0" w:color="auto"/>
          </w:divBdr>
        </w:div>
        <w:div w:id="542179464">
          <w:marLeft w:val="640"/>
          <w:marRight w:val="0"/>
          <w:marTop w:val="0"/>
          <w:marBottom w:val="0"/>
          <w:divBdr>
            <w:top w:val="none" w:sz="0" w:space="0" w:color="auto"/>
            <w:left w:val="none" w:sz="0" w:space="0" w:color="auto"/>
            <w:bottom w:val="none" w:sz="0" w:space="0" w:color="auto"/>
            <w:right w:val="none" w:sz="0" w:space="0" w:color="auto"/>
          </w:divBdr>
        </w:div>
        <w:div w:id="548304992">
          <w:marLeft w:val="640"/>
          <w:marRight w:val="0"/>
          <w:marTop w:val="0"/>
          <w:marBottom w:val="0"/>
          <w:divBdr>
            <w:top w:val="none" w:sz="0" w:space="0" w:color="auto"/>
            <w:left w:val="none" w:sz="0" w:space="0" w:color="auto"/>
            <w:bottom w:val="none" w:sz="0" w:space="0" w:color="auto"/>
            <w:right w:val="none" w:sz="0" w:space="0" w:color="auto"/>
          </w:divBdr>
        </w:div>
        <w:div w:id="562527168">
          <w:marLeft w:val="640"/>
          <w:marRight w:val="0"/>
          <w:marTop w:val="0"/>
          <w:marBottom w:val="0"/>
          <w:divBdr>
            <w:top w:val="none" w:sz="0" w:space="0" w:color="auto"/>
            <w:left w:val="none" w:sz="0" w:space="0" w:color="auto"/>
            <w:bottom w:val="none" w:sz="0" w:space="0" w:color="auto"/>
            <w:right w:val="none" w:sz="0" w:space="0" w:color="auto"/>
          </w:divBdr>
        </w:div>
        <w:div w:id="612833141">
          <w:marLeft w:val="640"/>
          <w:marRight w:val="0"/>
          <w:marTop w:val="0"/>
          <w:marBottom w:val="0"/>
          <w:divBdr>
            <w:top w:val="none" w:sz="0" w:space="0" w:color="auto"/>
            <w:left w:val="none" w:sz="0" w:space="0" w:color="auto"/>
            <w:bottom w:val="none" w:sz="0" w:space="0" w:color="auto"/>
            <w:right w:val="none" w:sz="0" w:space="0" w:color="auto"/>
          </w:divBdr>
        </w:div>
        <w:div w:id="621150741">
          <w:marLeft w:val="640"/>
          <w:marRight w:val="0"/>
          <w:marTop w:val="0"/>
          <w:marBottom w:val="0"/>
          <w:divBdr>
            <w:top w:val="none" w:sz="0" w:space="0" w:color="auto"/>
            <w:left w:val="none" w:sz="0" w:space="0" w:color="auto"/>
            <w:bottom w:val="none" w:sz="0" w:space="0" w:color="auto"/>
            <w:right w:val="none" w:sz="0" w:space="0" w:color="auto"/>
          </w:divBdr>
        </w:div>
        <w:div w:id="625434590">
          <w:marLeft w:val="640"/>
          <w:marRight w:val="0"/>
          <w:marTop w:val="0"/>
          <w:marBottom w:val="0"/>
          <w:divBdr>
            <w:top w:val="none" w:sz="0" w:space="0" w:color="auto"/>
            <w:left w:val="none" w:sz="0" w:space="0" w:color="auto"/>
            <w:bottom w:val="none" w:sz="0" w:space="0" w:color="auto"/>
            <w:right w:val="none" w:sz="0" w:space="0" w:color="auto"/>
          </w:divBdr>
        </w:div>
        <w:div w:id="745036809">
          <w:marLeft w:val="640"/>
          <w:marRight w:val="0"/>
          <w:marTop w:val="0"/>
          <w:marBottom w:val="0"/>
          <w:divBdr>
            <w:top w:val="none" w:sz="0" w:space="0" w:color="auto"/>
            <w:left w:val="none" w:sz="0" w:space="0" w:color="auto"/>
            <w:bottom w:val="none" w:sz="0" w:space="0" w:color="auto"/>
            <w:right w:val="none" w:sz="0" w:space="0" w:color="auto"/>
          </w:divBdr>
        </w:div>
        <w:div w:id="777070418">
          <w:marLeft w:val="640"/>
          <w:marRight w:val="0"/>
          <w:marTop w:val="0"/>
          <w:marBottom w:val="0"/>
          <w:divBdr>
            <w:top w:val="none" w:sz="0" w:space="0" w:color="auto"/>
            <w:left w:val="none" w:sz="0" w:space="0" w:color="auto"/>
            <w:bottom w:val="none" w:sz="0" w:space="0" w:color="auto"/>
            <w:right w:val="none" w:sz="0" w:space="0" w:color="auto"/>
          </w:divBdr>
        </w:div>
        <w:div w:id="795568144">
          <w:marLeft w:val="640"/>
          <w:marRight w:val="0"/>
          <w:marTop w:val="0"/>
          <w:marBottom w:val="0"/>
          <w:divBdr>
            <w:top w:val="none" w:sz="0" w:space="0" w:color="auto"/>
            <w:left w:val="none" w:sz="0" w:space="0" w:color="auto"/>
            <w:bottom w:val="none" w:sz="0" w:space="0" w:color="auto"/>
            <w:right w:val="none" w:sz="0" w:space="0" w:color="auto"/>
          </w:divBdr>
        </w:div>
        <w:div w:id="878973489">
          <w:marLeft w:val="640"/>
          <w:marRight w:val="0"/>
          <w:marTop w:val="0"/>
          <w:marBottom w:val="0"/>
          <w:divBdr>
            <w:top w:val="none" w:sz="0" w:space="0" w:color="auto"/>
            <w:left w:val="none" w:sz="0" w:space="0" w:color="auto"/>
            <w:bottom w:val="none" w:sz="0" w:space="0" w:color="auto"/>
            <w:right w:val="none" w:sz="0" w:space="0" w:color="auto"/>
          </w:divBdr>
        </w:div>
        <w:div w:id="882912484">
          <w:marLeft w:val="640"/>
          <w:marRight w:val="0"/>
          <w:marTop w:val="0"/>
          <w:marBottom w:val="0"/>
          <w:divBdr>
            <w:top w:val="none" w:sz="0" w:space="0" w:color="auto"/>
            <w:left w:val="none" w:sz="0" w:space="0" w:color="auto"/>
            <w:bottom w:val="none" w:sz="0" w:space="0" w:color="auto"/>
            <w:right w:val="none" w:sz="0" w:space="0" w:color="auto"/>
          </w:divBdr>
        </w:div>
        <w:div w:id="889078955">
          <w:marLeft w:val="640"/>
          <w:marRight w:val="0"/>
          <w:marTop w:val="0"/>
          <w:marBottom w:val="0"/>
          <w:divBdr>
            <w:top w:val="none" w:sz="0" w:space="0" w:color="auto"/>
            <w:left w:val="none" w:sz="0" w:space="0" w:color="auto"/>
            <w:bottom w:val="none" w:sz="0" w:space="0" w:color="auto"/>
            <w:right w:val="none" w:sz="0" w:space="0" w:color="auto"/>
          </w:divBdr>
        </w:div>
        <w:div w:id="905721403">
          <w:marLeft w:val="640"/>
          <w:marRight w:val="0"/>
          <w:marTop w:val="0"/>
          <w:marBottom w:val="0"/>
          <w:divBdr>
            <w:top w:val="none" w:sz="0" w:space="0" w:color="auto"/>
            <w:left w:val="none" w:sz="0" w:space="0" w:color="auto"/>
            <w:bottom w:val="none" w:sz="0" w:space="0" w:color="auto"/>
            <w:right w:val="none" w:sz="0" w:space="0" w:color="auto"/>
          </w:divBdr>
        </w:div>
        <w:div w:id="926577634">
          <w:marLeft w:val="640"/>
          <w:marRight w:val="0"/>
          <w:marTop w:val="0"/>
          <w:marBottom w:val="0"/>
          <w:divBdr>
            <w:top w:val="none" w:sz="0" w:space="0" w:color="auto"/>
            <w:left w:val="none" w:sz="0" w:space="0" w:color="auto"/>
            <w:bottom w:val="none" w:sz="0" w:space="0" w:color="auto"/>
            <w:right w:val="none" w:sz="0" w:space="0" w:color="auto"/>
          </w:divBdr>
        </w:div>
        <w:div w:id="933246416">
          <w:marLeft w:val="640"/>
          <w:marRight w:val="0"/>
          <w:marTop w:val="0"/>
          <w:marBottom w:val="0"/>
          <w:divBdr>
            <w:top w:val="none" w:sz="0" w:space="0" w:color="auto"/>
            <w:left w:val="none" w:sz="0" w:space="0" w:color="auto"/>
            <w:bottom w:val="none" w:sz="0" w:space="0" w:color="auto"/>
            <w:right w:val="none" w:sz="0" w:space="0" w:color="auto"/>
          </w:divBdr>
        </w:div>
        <w:div w:id="935484320">
          <w:marLeft w:val="640"/>
          <w:marRight w:val="0"/>
          <w:marTop w:val="0"/>
          <w:marBottom w:val="0"/>
          <w:divBdr>
            <w:top w:val="none" w:sz="0" w:space="0" w:color="auto"/>
            <w:left w:val="none" w:sz="0" w:space="0" w:color="auto"/>
            <w:bottom w:val="none" w:sz="0" w:space="0" w:color="auto"/>
            <w:right w:val="none" w:sz="0" w:space="0" w:color="auto"/>
          </w:divBdr>
        </w:div>
        <w:div w:id="947348430">
          <w:marLeft w:val="640"/>
          <w:marRight w:val="0"/>
          <w:marTop w:val="0"/>
          <w:marBottom w:val="0"/>
          <w:divBdr>
            <w:top w:val="none" w:sz="0" w:space="0" w:color="auto"/>
            <w:left w:val="none" w:sz="0" w:space="0" w:color="auto"/>
            <w:bottom w:val="none" w:sz="0" w:space="0" w:color="auto"/>
            <w:right w:val="none" w:sz="0" w:space="0" w:color="auto"/>
          </w:divBdr>
        </w:div>
        <w:div w:id="979967896">
          <w:marLeft w:val="640"/>
          <w:marRight w:val="0"/>
          <w:marTop w:val="0"/>
          <w:marBottom w:val="0"/>
          <w:divBdr>
            <w:top w:val="none" w:sz="0" w:space="0" w:color="auto"/>
            <w:left w:val="none" w:sz="0" w:space="0" w:color="auto"/>
            <w:bottom w:val="none" w:sz="0" w:space="0" w:color="auto"/>
            <w:right w:val="none" w:sz="0" w:space="0" w:color="auto"/>
          </w:divBdr>
        </w:div>
        <w:div w:id="1015615502">
          <w:marLeft w:val="640"/>
          <w:marRight w:val="0"/>
          <w:marTop w:val="0"/>
          <w:marBottom w:val="0"/>
          <w:divBdr>
            <w:top w:val="none" w:sz="0" w:space="0" w:color="auto"/>
            <w:left w:val="none" w:sz="0" w:space="0" w:color="auto"/>
            <w:bottom w:val="none" w:sz="0" w:space="0" w:color="auto"/>
            <w:right w:val="none" w:sz="0" w:space="0" w:color="auto"/>
          </w:divBdr>
        </w:div>
        <w:div w:id="1078210842">
          <w:marLeft w:val="640"/>
          <w:marRight w:val="0"/>
          <w:marTop w:val="0"/>
          <w:marBottom w:val="0"/>
          <w:divBdr>
            <w:top w:val="none" w:sz="0" w:space="0" w:color="auto"/>
            <w:left w:val="none" w:sz="0" w:space="0" w:color="auto"/>
            <w:bottom w:val="none" w:sz="0" w:space="0" w:color="auto"/>
            <w:right w:val="none" w:sz="0" w:space="0" w:color="auto"/>
          </w:divBdr>
        </w:div>
        <w:div w:id="1099565198">
          <w:marLeft w:val="640"/>
          <w:marRight w:val="0"/>
          <w:marTop w:val="0"/>
          <w:marBottom w:val="0"/>
          <w:divBdr>
            <w:top w:val="none" w:sz="0" w:space="0" w:color="auto"/>
            <w:left w:val="none" w:sz="0" w:space="0" w:color="auto"/>
            <w:bottom w:val="none" w:sz="0" w:space="0" w:color="auto"/>
            <w:right w:val="none" w:sz="0" w:space="0" w:color="auto"/>
          </w:divBdr>
        </w:div>
        <w:div w:id="1160849927">
          <w:marLeft w:val="640"/>
          <w:marRight w:val="0"/>
          <w:marTop w:val="0"/>
          <w:marBottom w:val="0"/>
          <w:divBdr>
            <w:top w:val="none" w:sz="0" w:space="0" w:color="auto"/>
            <w:left w:val="none" w:sz="0" w:space="0" w:color="auto"/>
            <w:bottom w:val="none" w:sz="0" w:space="0" w:color="auto"/>
            <w:right w:val="none" w:sz="0" w:space="0" w:color="auto"/>
          </w:divBdr>
        </w:div>
        <w:div w:id="1217206392">
          <w:marLeft w:val="640"/>
          <w:marRight w:val="0"/>
          <w:marTop w:val="0"/>
          <w:marBottom w:val="0"/>
          <w:divBdr>
            <w:top w:val="none" w:sz="0" w:space="0" w:color="auto"/>
            <w:left w:val="none" w:sz="0" w:space="0" w:color="auto"/>
            <w:bottom w:val="none" w:sz="0" w:space="0" w:color="auto"/>
            <w:right w:val="none" w:sz="0" w:space="0" w:color="auto"/>
          </w:divBdr>
        </w:div>
        <w:div w:id="1232233314">
          <w:marLeft w:val="640"/>
          <w:marRight w:val="0"/>
          <w:marTop w:val="0"/>
          <w:marBottom w:val="0"/>
          <w:divBdr>
            <w:top w:val="none" w:sz="0" w:space="0" w:color="auto"/>
            <w:left w:val="none" w:sz="0" w:space="0" w:color="auto"/>
            <w:bottom w:val="none" w:sz="0" w:space="0" w:color="auto"/>
            <w:right w:val="none" w:sz="0" w:space="0" w:color="auto"/>
          </w:divBdr>
        </w:div>
        <w:div w:id="1240484727">
          <w:marLeft w:val="640"/>
          <w:marRight w:val="0"/>
          <w:marTop w:val="0"/>
          <w:marBottom w:val="0"/>
          <w:divBdr>
            <w:top w:val="none" w:sz="0" w:space="0" w:color="auto"/>
            <w:left w:val="none" w:sz="0" w:space="0" w:color="auto"/>
            <w:bottom w:val="none" w:sz="0" w:space="0" w:color="auto"/>
            <w:right w:val="none" w:sz="0" w:space="0" w:color="auto"/>
          </w:divBdr>
        </w:div>
        <w:div w:id="1268006960">
          <w:marLeft w:val="640"/>
          <w:marRight w:val="0"/>
          <w:marTop w:val="0"/>
          <w:marBottom w:val="0"/>
          <w:divBdr>
            <w:top w:val="none" w:sz="0" w:space="0" w:color="auto"/>
            <w:left w:val="none" w:sz="0" w:space="0" w:color="auto"/>
            <w:bottom w:val="none" w:sz="0" w:space="0" w:color="auto"/>
            <w:right w:val="none" w:sz="0" w:space="0" w:color="auto"/>
          </w:divBdr>
        </w:div>
        <w:div w:id="1290626440">
          <w:marLeft w:val="640"/>
          <w:marRight w:val="0"/>
          <w:marTop w:val="0"/>
          <w:marBottom w:val="0"/>
          <w:divBdr>
            <w:top w:val="none" w:sz="0" w:space="0" w:color="auto"/>
            <w:left w:val="none" w:sz="0" w:space="0" w:color="auto"/>
            <w:bottom w:val="none" w:sz="0" w:space="0" w:color="auto"/>
            <w:right w:val="none" w:sz="0" w:space="0" w:color="auto"/>
          </w:divBdr>
        </w:div>
        <w:div w:id="1292713017">
          <w:marLeft w:val="640"/>
          <w:marRight w:val="0"/>
          <w:marTop w:val="0"/>
          <w:marBottom w:val="0"/>
          <w:divBdr>
            <w:top w:val="none" w:sz="0" w:space="0" w:color="auto"/>
            <w:left w:val="none" w:sz="0" w:space="0" w:color="auto"/>
            <w:bottom w:val="none" w:sz="0" w:space="0" w:color="auto"/>
            <w:right w:val="none" w:sz="0" w:space="0" w:color="auto"/>
          </w:divBdr>
        </w:div>
        <w:div w:id="1298560815">
          <w:marLeft w:val="640"/>
          <w:marRight w:val="0"/>
          <w:marTop w:val="0"/>
          <w:marBottom w:val="0"/>
          <w:divBdr>
            <w:top w:val="none" w:sz="0" w:space="0" w:color="auto"/>
            <w:left w:val="none" w:sz="0" w:space="0" w:color="auto"/>
            <w:bottom w:val="none" w:sz="0" w:space="0" w:color="auto"/>
            <w:right w:val="none" w:sz="0" w:space="0" w:color="auto"/>
          </w:divBdr>
        </w:div>
        <w:div w:id="1335382811">
          <w:marLeft w:val="640"/>
          <w:marRight w:val="0"/>
          <w:marTop w:val="0"/>
          <w:marBottom w:val="0"/>
          <w:divBdr>
            <w:top w:val="none" w:sz="0" w:space="0" w:color="auto"/>
            <w:left w:val="none" w:sz="0" w:space="0" w:color="auto"/>
            <w:bottom w:val="none" w:sz="0" w:space="0" w:color="auto"/>
            <w:right w:val="none" w:sz="0" w:space="0" w:color="auto"/>
          </w:divBdr>
        </w:div>
        <w:div w:id="1336764165">
          <w:marLeft w:val="640"/>
          <w:marRight w:val="0"/>
          <w:marTop w:val="0"/>
          <w:marBottom w:val="0"/>
          <w:divBdr>
            <w:top w:val="none" w:sz="0" w:space="0" w:color="auto"/>
            <w:left w:val="none" w:sz="0" w:space="0" w:color="auto"/>
            <w:bottom w:val="none" w:sz="0" w:space="0" w:color="auto"/>
            <w:right w:val="none" w:sz="0" w:space="0" w:color="auto"/>
          </w:divBdr>
        </w:div>
        <w:div w:id="1358771801">
          <w:marLeft w:val="640"/>
          <w:marRight w:val="0"/>
          <w:marTop w:val="0"/>
          <w:marBottom w:val="0"/>
          <w:divBdr>
            <w:top w:val="none" w:sz="0" w:space="0" w:color="auto"/>
            <w:left w:val="none" w:sz="0" w:space="0" w:color="auto"/>
            <w:bottom w:val="none" w:sz="0" w:space="0" w:color="auto"/>
            <w:right w:val="none" w:sz="0" w:space="0" w:color="auto"/>
          </w:divBdr>
        </w:div>
        <w:div w:id="1361052567">
          <w:marLeft w:val="640"/>
          <w:marRight w:val="0"/>
          <w:marTop w:val="0"/>
          <w:marBottom w:val="0"/>
          <w:divBdr>
            <w:top w:val="none" w:sz="0" w:space="0" w:color="auto"/>
            <w:left w:val="none" w:sz="0" w:space="0" w:color="auto"/>
            <w:bottom w:val="none" w:sz="0" w:space="0" w:color="auto"/>
            <w:right w:val="none" w:sz="0" w:space="0" w:color="auto"/>
          </w:divBdr>
        </w:div>
        <w:div w:id="1398162122">
          <w:marLeft w:val="640"/>
          <w:marRight w:val="0"/>
          <w:marTop w:val="0"/>
          <w:marBottom w:val="0"/>
          <w:divBdr>
            <w:top w:val="none" w:sz="0" w:space="0" w:color="auto"/>
            <w:left w:val="none" w:sz="0" w:space="0" w:color="auto"/>
            <w:bottom w:val="none" w:sz="0" w:space="0" w:color="auto"/>
            <w:right w:val="none" w:sz="0" w:space="0" w:color="auto"/>
          </w:divBdr>
        </w:div>
        <w:div w:id="1484928354">
          <w:marLeft w:val="640"/>
          <w:marRight w:val="0"/>
          <w:marTop w:val="0"/>
          <w:marBottom w:val="0"/>
          <w:divBdr>
            <w:top w:val="none" w:sz="0" w:space="0" w:color="auto"/>
            <w:left w:val="none" w:sz="0" w:space="0" w:color="auto"/>
            <w:bottom w:val="none" w:sz="0" w:space="0" w:color="auto"/>
            <w:right w:val="none" w:sz="0" w:space="0" w:color="auto"/>
          </w:divBdr>
        </w:div>
        <w:div w:id="1503158594">
          <w:marLeft w:val="640"/>
          <w:marRight w:val="0"/>
          <w:marTop w:val="0"/>
          <w:marBottom w:val="0"/>
          <w:divBdr>
            <w:top w:val="none" w:sz="0" w:space="0" w:color="auto"/>
            <w:left w:val="none" w:sz="0" w:space="0" w:color="auto"/>
            <w:bottom w:val="none" w:sz="0" w:space="0" w:color="auto"/>
            <w:right w:val="none" w:sz="0" w:space="0" w:color="auto"/>
          </w:divBdr>
        </w:div>
        <w:div w:id="1528324769">
          <w:marLeft w:val="640"/>
          <w:marRight w:val="0"/>
          <w:marTop w:val="0"/>
          <w:marBottom w:val="0"/>
          <w:divBdr>
            <w:top w:val="none" w:sz="0" w:space="0" w:color="auto"/>
            <w:left w:val="none" w:sz="0" w:space="0" w:color="auto"/>
            <w:bottom w:val="none" w:sz="0" w:space="0" w:color="auto"/>
            <w:right w:val="none" w:sz="0" w:space="0" w:color="auto"/>
          </w:divBdr>
        </w:div>
        <w:div w:id="1542085992">
          <w:marLeft w:val="640"/>
          <w:marRight w:val="0"/>
          <w:marTop w:val="0"/>
          <w:marBottom w:val="0"/>
          <w:divBdr>
            <w:top w:val="none" w:sz="0" w:space="0" w:color="auto"/>
            <w:left w:val="none" w:sz="0" w:space="0" w:color="auto"/>
            <w:bottom w:val="none" w:sz="0" w:space="0" w:color="auto"/>
            <w:right w:val="none" w:sz="0" w:space="0" w:color="auto"/>
          </w:divBdr>
        </w:div>
        <w:div w:id="1544639158">
          <w:marLeft w:val="640"/>
          <w:marRight w:val="0"/>
          <w:marTop w:val="0"/>
          <w:marBottom w:val="0"/>
          <w:divBdr>
            <w:top w:val="none" w:sz="0" w:space="0" w:color="auto"/>
            <w:left w:val="none" w:sz="0" w:space="0" w:color="auto"/>
            <w:bottom w:val="none" w:sz="0" w:space="0" w:color="auto"/>
            <w:right w:val="none" w:sz="0" w:space="0" w:color="auto"/>
          </w:divBdr>
        </w:div>
        <w:div w:id="1579051066">
          <w:marLeft w:val="640"/>
          <w:marRight w:val="0"/>
          <w:marTop w:val="0"/>
          <w:marBottom w:val="0"/>
          <w:divBdr>
            <w:top w:val="none" w:sz="0" w:space="0" w:color="auto"/>
            <w:left w:val="none" w:sz="0" w:space="0" w:color="auto"/>
            <w:bottom w:val="none" w:sz="0" w:space="0" w:color="auto"/>
            <w:right w:val="none" w:sz="0" w:space="0" w:color="auto"/>
          </w:divBdr>
        </w:div>
        <w:div w:id="1583492094">
          <w:marLeft w:val="640"/>
          <w:marRight w:val="0"/>
          <w:marTop w:val="0"/>
          <w:marBottom w:val="0"/>
          <w:divBdr>
            <w:top w:val="none" w:sz="0" w:space="0" w:color="auto"/>
            <w:left w:val="none" w:sz="0" w:space="0" w:color="auto"/>
            <w:bottom w:val="none" w:sz="0" w:space="0" w:color="auto"/>
            <w:right w:val="none" w:sz="0" w:space="0" w:color="auto"/>
          </w:divBdr>
        </w:div>
        <w:div w:id="1601329860">
          <w:marLeft w:val="640"/>
          <w:marRight w:val="0"/>
          <w:marTop w:val="0"/>
          <w:marBottom w:val="0"/>
          <w:divBdr>
            <w:top w:val="none" w:sz="0" w:space="0" w:color="auto"/>
            <w:left w:val="none" w:sz="0" w:space="0" w:color="auto"/>
            <w:bottom w:val="none" w:sz="0" w:space="0" w:color="auto"/>
            <w:right w:val="none" w:sz="0" w:space="0" w:color="auto"/>
          </w:divBdr>
        </w:div>
        <w:div w:id="1609511422">
          <w:marLeft w:val="640"/>
          <w:marRight w:val="0"/>
          <w:marTop w:val="0"/>
          <w:marBottom w:val="0"/>
          <w:divBdr>
            <w:top w:val="none" w:sz="0" w:space="0" w:color="auto"/>
            <w:left w:val="none" w:sz="0" w:space="0" w:color="auto"/>
            <w:bottom w:val="none" w:sz="0" w:space="0" w:color="auto"/>
            <w:right w:val="none" w:sz="0" w:space="0" w:color="auto"/>
          </w:divBdr>
        </w:div>
        <w:div w:id="1649166743">
          <w:marLeft w:val="640"/>
          <w:marRight w:val="0"/>
          <w:marTop w:val="0"/>
          <w:marBottom w:val="0"/>
          <w:divBdr>
            <w:top w:val="none" w:sz="0" w:space="0" w:color="auto"/>
            <w:left w:val="none" w:sz="0" w:space="0" w:color="auto"/>
            <w:bottom w:val="none" w:sz="0" w:space="0" w:color="auto"/>
            <w:right w:val="none" w:sz="0" w:space="0" w:color="auto"/>
          </w:divBdr>
        </w:div>
        <w:div w:id="1654526425">
          <w:marLeft w:val="640"/>
          <w:marRight w:val="0"/>
          <w:marTop w:val="0"/>
          <w:marBottom w:val="0"/>
          <w:divBdr>
            <w:top w:val="none" w:sz="0" w:space="0" w:color="auto"/>
            <w:left w:val="none" w:sz="0" w:space="0" w:color="auto"/>
            <w:bottom w:val="none" w:sz="0" w:space="0" w:color="auto"/>
            <w:right w:val="none" w:sz="0" w:space="0" w:color="auto"/>
          </w:divBdr>
        </w:div>
        <w:div w:id="1687518752">
          <w:marLeft w:val="640"/>
          <w:marRight w:val="0"/>
          <w:marTop w:val="0"/>
          <w:marBottom w:val="0"/>
          <w:divBdr>
            <w:top w:val="none" w:sz="0" w:space="0" w:color="auto"/>
            <w:left w:val="none" w:sz="0" w:space="0" w:color="auto"/>
            <w:bottom w:val="none" w:sz="0" w:space="0" w:color="auto"/>
            <w:right w:val="none" w:sz="0" w:space="0" w:color="auto"/>
          </w:divBdr>
        </w:div>
        <w:div w:id="1738355622">
          <w:marLeft w:val="640"/>
          <w:marRight w:val="0"/>
          <w:marTop w:val="0"/>
          <w:marBottom w:val="0"/>
          <w:divBdr>
            <w:top w:val="none" w:sz="0" w:space="0" w:color="auto"/>
            <w:left w:val="none" w:sz="0" w:space="0" w:color="auto"/>
            <w:bottom w:val="none" w:sz="0" w:space="0" w:color="auto"/>
            <w:right w:val="none" w:sz="0" w:space="0" w:color="auto"/>
          </w:divBdr>
        </w:div>
        <w:div w:id="1786921281">
          <w:marLeft w:val="640"/>
          <w:marRight w:val="0"/>
          <w:marTop w:val="0"/>
          <w:marBottom w:val="0"/>
          <w:divBdr>
            <w:top w:val="none" w:sz="0" w:space="0" w:color="auto"/>
            <w:left w:val="none" w:sz="0" w:space="0" w:color="auto"/>
            <w:bottom w:val="none" w:sz="0" w:space="0" w:color="auto"/>
            <w:right w:val="none" w:sz="0" w:space="0" w:color="auto"/>
          </w:divBdr>
        </w:div>
        <w:div w:id="1792432174">
          <w:marLeft w:val="640"/>
          <w:marRight w:val="0"/>
          <w:marTop w:val="0"/>
          <w:marBottom w:val="0"/>
          <w:divBdr>
            <w:top w:val="none" w:sz="0" w:space="0" w:color="auto"/>
            <w:left w:val="none" w:sz="0" w:space="0" w:color="auto"/>
            <w:bottom w:val="none" w:sz="0" w:space="0" w:color="auto"/>
            <w:right w:val="none" w:sz="0" w:space="0" w:color="auto"/>
          </w:divBdr>
        </w:div>
        <w:div w:id="1807047366">
          <w:marLeft w:val="640"/>
          <w:marRight w:val="0"/>
          <w:marTop w:val="0"/>
          <w:marBottom w:val="0"/>
          <w:divBdr>
            <w:top w:val="none" w:sz="0" w:space="0" w:color="auto"/>
            <w:left w:val="none" w:sz="0" w:space="0" w:color="auto"/>
            <w:bottom w:val="none" w:sz="0" w:space="0" w:color="auto"/>
            <w:right w:val="none" w:sz="0" w:space="0" w:color="auto"/>
          </w:divBdr>
        </w:div>
        <w:div w:id="1851408076">
          <w:marLeft w:val="640"/>
          <w:marRight w:val="0"/>
          <w:marTop w:val="0"/>
          <w:marBottom w:val="0"/>
          <w:divBdr>
            <w:top w:val="none" w:sz="0" w:space="0" w:color="auto"/>
            <w:left w:val="none" w:sz="0" w:space="0" w:color="auto"/>
            <w:bottom w:val="none" w:sz="0" w:space="0" w:color="auto"/>
            <w:right w:val="none" w:sz="0" w:space="0" w:color="auto"/>
          </w:divBdr>
        </w:div>
        <w:div w:id="1888834505">
          <w:marLeft w:val="640"/>
          <w:marRight w:val="0"/>
          <w:marTop w:val="0"/>
          <w:marBottom w:val="0"/>
          <w:divBdr>
            <w:top w:val="none" w:sz="0" w:space="0" w:color="auto"/>
            <w:left w:val="none" w:sz="0" w:space="0" w:color="auto"/>
            <w:bottom w:val="none" w:sz="0" w:space="0" w:color="auto"/>
            <w:right w:val="none" w:sz="0" w:space="0" w:color="auto"/>
          </w:divBdr>
        </w:div>
        <w:div w:id="1900705952">
          <w:marLeft w:val="640"/>
          <w:marRight w:val="0"/>
          <w:marTop w:val="0"/>
          <w:marBottom w:val="0"/>
          <w:divBdr>
            <w:top w:val="none" w:sz="0" w:space="0" w:color="auto"/>
            <w:left w:val="none" w:sz="0" w:space="0" w:color="auto"/>
            <w:bottom w:val="none" w:sz="0" w:space="0" w:color="auto"/>
            <w:right w:val="none" w:sz="0" w:space="0" w:color="auto"/>
          </w:divBdr>
        </w:div>
        <w:div w:id="1902909841">
          <w:marLeft w:val="640"/>
          <w:marRight w:val="0"/>
          <w:marTop w:val="0"/>
          <w:marBottom w:val="0"/>
          <w:divBdr>
            <w:top w:val="none" w:sz="0" w:space="0" w:color="auto"/>
            <w:left w:val="none" w:sz="0" w:space="0" w:color="auto"/>
            <w:bottom w:val="none" w:sz="0" w:space="0" w:color="auto"/>
            <w:right w:val="none" w:sz="0" w:space="0" w:color="auto"/>
          </w:divBdr>
        </w:div>
        <w:div w:id="1904294970">
          <w:marLeft w:val="640"/>
          <w:marRight w:val="0"/>
          <w:marTop w:val="0"/>
          <w:marBottom w:val="0"/>
          <w:divBdr>
            <w:top w:val="none" w:sz="0" w:space="0" w:color="auto"/>
            <w:left w:val="none" w:sz="0" w:space="0" w:color="auto"/>
            <w:bottom w:val="none" w:sz="0" w:space="0" w:color="auto"/>
            <w:right w:val="none" w:sz="0" w:space="0" w:color="auto"/>
          </w:divBdr>
        </w:div>
        <w:div w:id="1923635832">
          <w:marLeft w:val="640"/>
          <w:marRight w:val="0"/>
          <w:marTop w:val="0"/>
          <w:marBottom w:val="0"/>
          <w:divBdr>
            <w:top w:val="none" w:sz="0" w:space="0" w:color="auto"/>
            <w:left w:val="none" w:sz="0" w:space="0" w:color="auto"/>
            <w:bottom w:val="none" w:sz="0" w:space="0" w:color="auto"/>
            <w:right w:val="none" w:sz="0" w:space="0" w:color="auto"/>
          </w:divBdr>
        </w:div>
        <w:div w:id="1927029995">
          <w:marLeft w:val="640"/>
          <w:marRight w:val="0"/>
          <w:marTop w:val="0"/>
          <w:marBottom w:val="0"/>
          <w:divBdr>
            <w:top w:val="none" w:sz="0" w:space="0" w:color="auto"/>
            <w:left w:val="none" w:sz="0" w:space="0" w:color="auto"/>
            <w:bottom w:val="none" w:sz="0" w:space="0" w:color="auto"/>
            <w:right w:val="none" w:sz="0" w:space="0" w:color="auto"/>
          </w:divBdr>
        </w:div>
        <w:div w:id="1949005959">
          <w:marLeft w:val="640"/>
          <w:marRight w:val="0"/>
          <w:marTop w:val="0"/>
          <w:marBottom w:val="0"/>
          <w:divBdr>
            <w:top w:val="none" w:sz="0" w:space="0" w:color="auto"/>
            <w:left w:val="none" w:sz="0" w:space="0" w:color="auto"/>
            <w:bottom w:val="none" w:sz="0" w:space="0" w:color="auto"/>
            <w:right w:val="none" w:sz="0" w:space="0" w:color="auto"/>
          </w:divBdr>
        </w:div>
        <w:div w:id="1966039407">
          <w:marLeft w:val="640"/>
          <w:marRight w:val="0"/>
          <w:marTop w:val="0"/>
          <w:marBottom w:val="0"/>
          <w:divBdr>
            <w:top w:val="none" w:sz="0" w:space="0" w:color="auto"/>
            <w:left w:val="none" w:sz="0" w:space="0" w:color="auto"/>
            <w:bottom w:val="none" w:sz="0" w:space="0" w:color="auto"/>
            <w:right w:val="none" w:sz="0" w:space="0" w:color="auto"/>
          </w:divBdr>
        </w:div>
        <w:div w:id="1991204828">
          <w:marLeft w:val="640"/>
          <w:marRight w:val="0"/>
          <w:marTop w:val="0"/>
          <w:marBottom w:val="0"/>
          <w:divBdr>
            <w:top w:val="none" w:sz="0" w:space="0" w:color="auto"/>
            <w:left w:val="none" w:sz="0" w:space="0" w:color="auto"/>
            <w:bottom w:val="none" w:sz="0" w:space="0" w:color="auto"/>
            <w:right w:val="none" w:sz="0" w:space="0" w:color="auto"/>
          </w:divBdr>
        </w:div>
        <w:div w:id="2041081772">
          <w:marLeft w:val="640"/>
          <w:marRight w:val="0"/>
          <w:marTop w:val="0"/>
          <w:marBottom w:val="0"/>
          <w:divBdr>
            <w:top w:val="none" w:sz="0" w:space="0" w:color="auto"/>
            <w:left w:val="none" w:sz="0" w:space="0" w:color="auto"/>
            <w:bottom w:val="none" w:sz="0" w:space="0" w:color="auto"/>
            <w:right w:val="none" w:sz="0" w:space="0" w:color="auto"/>
          </w:divBdr>
        </w:div>
        <w:div w:id="2057896577">
          <w:marLeft w:val="640"/>
          <w:marRight w:val="0"/>
          <w:marTop w:val="0"/>
          <w:marBottom w:val="0"/>
          <w:divBdr>
            <w:top w:val="none" w:sz="0" w:space="0" w:color="auto"/>
            <w:left w:val="none" w:sz="0" w:space="0" w:color="auto"/>
            <w:bottom w:val="none" w:sz="0" w:space="0" w:color="auto"/>
            <w:right w:val="none" w:sz="0" w:space="0" w:color="auto"/>
          </w:divBdr>
        </w:div>
      </w:divsChild>
    </w:div>
    <w:div w:id="1302613187">
      <w:bodyDiv w:val="1"/>
      <w:marLeft w:val="0"/>
      <w:marRight w:val="0"/>
      <w:marTop w:val="0"/>
      <w:marBottom w:val="0"/>
      <w:divBdr>
        <w:top w:val="none" w:sz="0" w:space="0" w:color="auto"/>
        <w:left w:val="none" w:sz="0" w:space="0" w:color="auto"/>
        <w:bottom w:val="none" w:sz="0" w:space="0" w:color="auto"/>
        <w:right w:val="none" w:sz="0" w:space="0" w:color="auto"/>
      </w:divBdr>
    </w:div>
    <w:div w:id="1309433576">
      <w:bodyDiv w:val="1"/>
      <w:marLeft w:val="0"/>
      <w:marRight w:val="0"/>
      <w:marTop w:val="0"/>
      <w:marBottom w:val="0"/>
      <w:divBdr>
        <w:top w:val="none" w:sz="0" w:space="0" w:color="auto"/>
        <w:left w:val="none" w:sz="0" w:space="0" w:color="auto"/>
        <w:bottom w:val="none" w:sz="0" w:space="0" w:color="auto"/>
        <w:right w:val="none" w:sz="0" w:space="0" w:color="auto"/>
      </w:divBdr>
      <w:divsChild>
        <w:div w:id="4328103">
          <w:marLeft w:val="640"/>
          <w:marRight w:val="0"/>
          <w:marTop w:val="0"/>
          <w:marBottom w:val="0"/>
          <w:divBdr>
            <w:top w:val="none" w:sz="0" w:space="0" w:color="auto"/>
            <w:left w:val="none" w:sz="0" w:space="0" w:color="auto"/>
            <w:bottom w:val="none" w:sz="0" w:space="0" w:color="auto"/>
            <w:right w:val="none" w:sz="0" w:space="0" w:color="auto"/>
          </w:divBdr>
        </w:div>
        <w:div w:id="9843956">
          <w:marLeft w:val="640"/>
          <w:marRight w:val="0"/>
          <w:marTop w:val="0"/>
          <w:marBottom w:val="0"/>
          <w:divBdr>
            <w:top w:val="none" w:sz="0" w:space="0" w:color="auto"/>
            <w:left w:val="none" w:sz="0" w:space="0" w:color="auto"/>
            <w:bottom w:val="none" w:sz="0" w:space="0" w:color="auto"/>
            <w:right w:val="none" w:sz="0" w:space="0" w:color="auto"/>
          </w:divBdr>
        </w:div>
        <w:div w:id="30309134">
          <w:marLeft w:val="640"/>
          <w:marRight w:val="0"/>
          <w:marTop w:val="0"/>
          <w:marBottom w:val="0"/>
          <w:divBdr>
            <w:top w:val="none" w:sz="0" w:space="0" w:color="auto"/>
            <w:left w:val="none" w:sz="0" w:space="0" w:color="auto"/>
            <w:bottom w:val="none" w:sz="0" w:space="0" w:color="auto"/>
            <w:right w:val="none" w:sz="0" w:space="0" w:color="auto"/>
          </w:divBdr>
        </w:div>
        <w:div w:id="42095714">
          <w:marLeft w:val="640"/>
          <w:marRight w:val="0"/>
          <w:marTop w:val="0"/>
          <w:marBottom w:val="0"/>
          <w:divBdr>
            <w:top w:val="none" w:sz="0" w:space="0" w:color="auto"/>
            <w:left w:val="none" w:sz="0" w:space="0" w:color="auto"/>
            <w:bottom w:val="none" w:sz="0" w:space="0" w:color="auto"/>
            <w:right w:val="none" w:sz="0" w:space="0" w:color="auto"/>
          </w:divBdr>
        </w:div>
        <w:div w:id="111020704">
          <w:marLeft w:val="640"/>
          <w:marRight w:val="0"/>
          <w:marTop w:val="0"/>
          <w:marBottom w:val="0"/>
          <w:divBdr>
            <w:top w:val="none" w:sz="0" w:space="0" w:color="auto"/>
            <w:left w:val="none" w:sz="0" w:space="0" w:color="auto"/>
            <w:bottom w:val="none" w:sz="0" w:space="0" w:color="auto"/>
            <w:right w:val="none" w:sz="0" w:space="0" w:color="auto"/>
          </w:divBdr>
        </w:div>
        <w:div w:id="130905590">
          <w:marLeft w:val="640"/>
          <w:marRight w:val="0"/>
          <w:marTop w:val="0"/>
          <w:marBottom w:val="0"/>
          <w:divBdr>
            <w:top w:val="none" w:sz="0" w:space="0" w:color="auto"/>
            <w:left w:val="none" w:sz="0" w:space="0" w:color="auto"/>
            <w:bottom w:val="none" w:sz="0" w:space="0" w:color="auto"/>
            <w:right w:val="none" w:sz="0" w:space="0" w:color="auto"/>
          </w:divBdr>
        </w:div>
        <w:div w:id="133179648">
          <w:marLeft w:val="640"/>
          <w:marRight w:val="0"/>
          <w:marTop w:val="0"/>
          <w:marBottom w:val="0"/>
          <w:divBdr>
            <w:top w:val="none" w:sz="0" w:space="0" w:color="auto"/>
            <w:left w:val="none" w:sz="0" w:space="0" w:color="auto"/>
            <w:bottom w:val="none" w:sz="0" w:space="0" w:color="auto"/>
            <w:right w:val="none" w:sz="0" w:space="0" w:color="auto"/>
          </w:divBdr>
        </w:div>
        <w:div w:id="134110922">
          <w:marLeft w:val="640"/>
          <w:marRight w:val="0"/>
          <w:marTop w:val="0"/>
          <w:marBottom w:val="0"/>
          <w:divBdr>
            <w:top w:val="none" w:sz="0" w:space="0" w:color="auto"/>
            <w:left w:val="none" w:sz="0" w:space="0" w:color="auto"/>
            <w:bottom w:val="none" w:sz="0" w:space="0" w:color="auto"/>
            <w:right w:val="none" w:sz="0" w:space="0" w:color="auto"/>
          </w:divBdr>
        </w:div>
        <w:div w:id="158926244">
          <w:marLeft w:val="640"/>
          <w:marRight w:val="0"/>
          <w:marTop w:val="0"/>
          <w:marBottom w:val="0"/>
          <w:divBdr>
            <w:top w:val="none" w:sz="0" w:space="0" w:color="auto"/>
            <w:left w:val="none" w:sz="0" w:space="0" w:color="auto"/>
            <w:bottom w:val="none" w:sz="0" w:space="0" w:color="auto"/>
            <w:right w:val="none" w:sz="0" w:space="0" w:color="auto"/>
          </w:divBdr>
        </w:div>
        <w:div w:id="173232047">
          <w:marLeft w:val="640"/>
          <w:marRight w:val="0"/>
          <w:marTop w:val="0"/>
          <w:marBottom w:val="0"/>
          <w:divBdr>
            <w:top w:val="none" w:sz="0" w:space="0" w:color="auto"/>
            <w:left w:val="none" w:sz="0" w:space="0" w:color="auto"/>
            <w:bottom w:val="none" w:sz="0" w:space="0" w:color="auto"/>
            <w:right w:val="none" w:sz="0" w:space="0" w:color="auto"/>
          </w:divBdr>
        </w:div>
        <w:div w:id="175122039">
          <w:marLeft w:val="640"/>
          <w:marRight w:val="0"/>
          <w:marTop w:val="0"/>
          <w:marBottom w:val="0"/>
          <w:divBdr>
            <w:top w:val="none" w:sz="0" w:space="0" w:color="auto"/>
            <w:left w:val="none" w:sz="0" w:space="0" w:color="auto"/>
            <w:bottom w:val="none" w:sz="0" w:space="0" w:color="auto"/>
            <w:right w:val="none" w:sz="0" w:space="0" w:color="auto"/>
          </w:divBdr>
        </w:div>
        <w:div w:id="191967358">
          <w:marLeft w:val="640"/>
          <w:marRight w:val="0"/>
          <w:marTop w:val="0"/>
          <w:marBottom w:val="0"/>
          <w:divBdr>
            <w:top w:val="none" w:sz="0" w:space="0" w:color="auto"/>
            <w:left w:val="none" w:sz="0" w:space="0" w:color="auto"/>
            <w:bottom w:val="none" w:sz="0" w:space="0" w:color="auto"/>
            <w:right w:val="none" w:sz="0" w:space="0" w:color="auto"/>
          </w:divBdr>
        </w:div>
        <w:div w:id="214851492">
          <w:marLeft w:val="640"/>
          <w:marRight w:val="0"/>
          <w:marTop w:val="0"/>
          <w:marBottom w:val="0"/>
          <w:divBdr>
            <w:top w:val="none" w:sz="0" w:space="0" w:color="auto"/>
            <w:left w:val="none" w:sz="0" w:space="0" w:color="auto"/>
            <w:bottom w:val="none" w:sz="0" w:space="0" w:color="auto"/>
            <w:right w:val="none" w:sz="0" w:space="0" w:color="auto"/>
          </w:divBdr>
        </w:div>
        <w:div w:id="298417466">
          <w:marLeft w:val="640"/>
          <w:marRight w:val="0"/>
          <w:marTop w:val="0"/>
          <w:marBottom w:val="0"/>
          <w:divBdr>
            <w:top w:val="none" w:sz="0" w:space="0" w:color="auto"/>
            <w:left w:val="none" w:sz="0" w:space="0" w:color="auto"/>
            <w:bottom w:val="none" w:sz="0" w:space="0" w:color="auto"/>
            <w:right w:val="none" w:sz="0" w:space="0" w:color="auto"/>
          </w:divBdr>
        </w:div>
        <w:div w:id="304164838">
          <w:marLeft w:val="640"/>
          <w:marRight w:val="0"/>
          <w:marTop w:val="0"/>
          <w:marBottom w:val="0"/>
          <w:divBdr>
            <w:top w:val="none" w:sz="0" w:space="0" w:color="auto"/>
            <w:left w:val="none" w:sz="0" w:space="0" w:color="auto"/>
            <w:bottom w:val="none" w:sz="0" w:space="0" w:color="auto"/>
            <w:right w:val="none" w:sz="0" w:space="0" w:color="auto"/>
          </w:divBdr>
        </w:div>
        <w:div w:id="369913652">
          <w:marLeft w:val="640"/>
          <w:marRight w:val="0"/>
          <w:marTop w:val="0"/>
          <w:marBottom w:val="0"/>
          <w:divBdr>
            <w:top w:val="none" w:sz="0" w:space="0" w:color="auto"/>
            <w:left w:val="none" w:sz="0" w:space="0" w:color="auto"/>
            <w:bottom w:val="none" w:sz="0" w:space="0" w:color="auto"/>
            <w:right w:val="none" w:sz="0" w:space="0" w:color="auto"/>
          </w:divBdr>
        </w:div>
        <w:div w:id="386496251">
          <w:marLeft w:val="640"/>
          <w:marRight w:val="0"/>
          <w:marTop w:val="0"/>
          <w:marBottom w:val="0"/>
          <w:divBdr>
            <w:top w:val="none" w:sz="0" w:space="0" w:color="auto"/>
            <w:left w:val="none" w:sz="0" w:space="0" w:color="auto"/>
            <w:bottom w:val="none" w:sz="0" w:space="0" w:color="auto"/>
            <w:right w:val="none" w:sz="0" w:space="0" w:color="auto"/>
          </w:divBdr>
        </w:div>
        <w:div w:id="396755515">
          <w:marLeft w:val="640"/>
          <w:marRight w:val="0"/>
          <w:marTop w:val="0"/>
          <w:marBottom w:val="0"/>
          <w:divBdr>
            <w:top w:val="none" w:sz="0" w:space="0" w:color="auto"/>
            <w:left w:val="none" w:sz="0" w:space="0" w:color="auto"/>
            <w:bottom w:val="none" w:sz="0" w:space="0" w:color="auto"/>
            <w:right w:val="none" w:sz="0" w:space="0" w:color="auto"/>
          </w:divBdr>
        </w:div>
        <w:div w:id="421878421">
          <w:marLeft w:val="640"/>
          <w:marRight w:val="0"/>
          <w:marTop w:val="0"/>
          <w:marBottom w:val="0"/>
          <w:divBdr>
            <w:top w:val="none" w:sz="0" w:space="0" w:color="auto"/>
            <w:left w:val="none" w:sz="0" w:space="0" w:color="auto"/>
            <w:bottom w:val="none" w:sz="0" w:space="0" w:color="auto"/>
            <w:right w:val="none" w:sz="0" w:space="0" w:color="auto"/>
          </w:divBdr>
        </w:div>
        <w:div w:id="468086392">
          <w:marLeft w:val="640"/>
          <w:marRight w:val="0"/>
          <w:marTop w:val="0"/>
          <w:marBottom w:val="0"/>
          <w:divBdr>
            <w:top w:val="none" w:sz="0" w:space="0" w:color="auto"/>
            <w:left w:val="none" w:sz="0" w:space="0" w:color="auto"/>
            <w:bottom w:val="none" w:sz="0" w:space="0" w:color="auto"/>
            <w:right w:val="none" w:sz="0" w:space="0" w:color="auto"/>
          </w:divBdr>
        </w:div>
        <w:div w:id="475270143">
          <w:marLeft w:val="640"/>
          <w:marRight w:val="0"/>
          <w:marTop w:val="0"/>
          <w:marBottom w:val="0"/>
          <w:divBdr>
            <w:top w:val="none" w:sz="0" w:space="0" w:color="auto"/>
            <w:left w:val="none" w:sz="0" w:space="0" w:color="auto"/>
            <w:bottom w:val="none" w:sz="0" w:space="0" w:color="auto"/>
            <w:right w:val="none" w:sz="0" w:space="0" w:color="auto"/>
          </w:divBdr>
        </w:div>
        <w:div w:id="476458049">
          <w:marLeft w:val="640"/>
          <w:marRight w:val="0"/>
          <w:marTop w:val="0"/>
          <w:marBottom w:val="0"/>
          <w:divBdr>
            <w:top w:val="none" w:sz="0" w:space="0" w:color="auto"/>
            <w:left w:val="none" w:sz="0" w:space="0" w:color="auto"/>
            <w:bottom w:val="none" w:sz="0" w:space="0" w:color="auto"/>
            <w:right w:val="none" w:sz="0" w:space="0" w:color="auto"/>
          </w:divBdr>
        </w:div>
        <w:div w:id="510143741">
          <w:marLeft w:val="640"/>
          <w:marRight w:val="0"/>
          <w:marTop w:val="0"/>
          <w:marBottom w:val="0"/>
          <w:divBdr>
            <w:top w:val="none" w:sz="0" w:space="0" w:color="auto"/>
            <w:left w:val="none" w:sz="0" w:space="0" w:color="auto"/>
            <w:bottom w:val="none" w:sz="0" w:space="0" w:color="auto"/>
            <w:right w:val="none" w:sz="0" w:space="0" w:color="auto"/>
          </w:divBdr>
        </w:div>
        <w:div w:id="539561456">
          <w:marLeft w:val="640"/>
          <w:marRight w:val="0"/>
          <w:marTop w:val="0"/>
          <w:marBottom w:val="0"/>
          <w:divBdr>
            <w:top w:val="none" w:sz="0" w:space="0" w:color="auto"/>
            <w:left w:val="none" w:sz="0" w:space="0" w:color="auto"/>
            <w:bottom w:val="none" w:sz="0" w:space="0" w:color="auto"/>
            <w:right w:val="none" w:sz="0" w:space="0" w:color="auto"/>
          </w:divBdr>
        </w:div>
        <w:div w:id="602567153">
          <w:marLeft w:val="640"/>
          <w:marRight w:val="0"/>
          <w:marTop w:val="0"/>
          <w:marBottom w:val="0"/>
          <w:divBdr>
            <w:top w:val="none" w:sz="0" w:space="0" w:color="auto"/>
            <w:left w:val="none" w:sz="0" w:space="0" w:color="auto"/>
            <w:bottom w:val="none" w:sz="0" w:space="0" w:color="auto"/>
            <w:right w:val="none" w:sz="0" w:space="0" w:color="auto"/>
          </w:divBdr>
        </w:div>
        <w:div w:id="689069323">
          <w:marLeft w:val="640"/>
          <w:marRight w:val="0"/>
          <w:marTop w:val="0"/>
          <w:marBottom w:val="0"/>
          <w:divBdr>
            <w:top w:val="none" w:sz="0" w:space="0" w:color="auto"/>
            <w:left w:val="none" w:sz="0" w:space="0" w:color="auto"/>
            <w:bottom w:val="none" w:sz="0" w:space="0" w:color="auto"/>
            <w:right w:val="none" w:sz="0" w:space="0" w:color="auto"/>
          </w:divBdr>
        </w:div>
        <w:div w:id="697580621">
          <w:marLeft w:val="640"/>
          <w:marRight w:val="0"/>
          <w:marTop w:val="0"/>
          <w:marBottom w:val="0"/>
          <w:divBdr>
            <w:top w:val="none" w:sz="0" w:space="0" w:color="auto"/>
            <w:left w:val="none" w:sz="0" w:space="0" w:color="auto"/>
            <w:bottom w:val="none" w:sz="0" w:space="0" w:color="auto"/>
            <w:right w:val="none" w:sz="0" w:space="0" w:color="auto"/>
          </w:divBdr>
        </w:div>
        <w:div w:id="710346914">
          <w:marLeft w:val="640"/>
          <w:marRight w:val="0"/>
          <w:marTop w:val="0"/>
          <w:marBottom w:val="0"/>
          <w:divBdr>
            <w:top w:val="none" w:sz="0" w:space="0" w:color="auto"/>
            <w:left w:val="none" w:sz="0" w:space="0" w:color="auto"/>
            <w:bottom w:val="none" w:sz="0" w:space="0" w:color="auto"/>
            <w:right w:val="none" w:sz="0" w:space="0" w:color="auto"/>
          </w:divBdr>
        </w:div>
        <w:div w:id="714041905">
          <w:marLeft w:val="640"/>
          <w:marRight w:val="0"/>
          <w:marTop w:val="0"/>
          <w:marBottom w:val="0"/>
          <w:divBdr>
            <w:top w:val="none" w:sz="0" w:space="0" w:color="auto"/>
            <w:left w:val="none" w:sz="0" w:space="0" w:color="auto"/>
            <w:bottom w:val="none" w:sz="0" w:space="0" w:color="auto"/>
            <w:right w:val="none" w:sz="0" w:space="0" w:color="auto"/>
          </w:divBdr>
        </w:div>
        <w:div w:id="735711153">
          <w:marLeft w:val="640"/>
          <w:marRight w:val="0"/>
          <w:marTop w:val="0"/>
          <w:marBottom w:val="0"/>
          <w:divBdr>
            <w:top w:val="none" w:sz="0" w:space="0" w:color="auto"/>
            <w:left w:val="none" w:sz="0" w:space="0" w:color="auto"/>
            <w:bottom w:val="none" w:sz="0" w:space="0" w:color="auto"/>
            <w:right w:val="none" w:sz="0" w:space="0" w:color="auto"/>
          </w:divBdr>
        </w:div>
        <w:div w:id="751239915">
          <w:marLeft w:val="640"/>
          <w:marRight w:val="0"/>
          <w:marTop w:val="0"/>
          <w:marBottom w:val="0"/>
          <w:divBdr>
            <w:top w:val="none" w:sz="0" w:space="0" w:color="auto"/>
            <w:left w:val="none" w:sz="0" w:space="0" w:color="auto"/>
            <w:bottom w:val="none" w:sz="0" w:space="0" w:color="auto"/>
            <w:right w:val="none" w:sz="0" w:space="0" w:color="auto"/>
          </w:divBdr>
        </w:div>
        <w:div w:id="759448067">
          <w:marLeft w:val="640"/>
          <w:marRight w:val="0"/>
          <w:marTop w:val="0"/>
          <w:marBottom w:val="0"/>
          <w:divBdr>
            <w:top w:val="none" w:sz="0" w:space="0" w:color="auto"/>
            <w:left w:val="none" w:sz="0" w:space="0" w:color="auto"/>
            <w:bottom w:val="none" w:sz="0" w:space="0" w:color="auto"/>
            <w:right w:val="none" w:sz="0" w:space="0" w:color="auto"/>
          </w:divBdr>
        </w:div>
        <w:div w:id="760758980">
          <w:marLeft w:val="640"/>
          <w:marRight w:val="0"/>
          <w:marTop w:val="0"/>
          <w:marBottom w:val="0"/>
          <w:divBdr>
            <w:top w:val="none" w:sz="0" w:space="0" w:color="auto"/>
            <w:left w:val="none" w:sz="0" w:space="0" w:color="auto"/>
            <w:bottom w:val="none" w:sz="0" w:space="0" w:color="auto"/>
            <w:right w:val="none" w:sz="0" w:space="0" w:color="auto"/>
          </w:divBdr>
        </w:div>
        <w:div w:id="784544286">
          <w:marLeft w:val="640"/>
          <w:marRight w:val="0"/>
          <w:marTop w:val="0"/>
          <w:marBottom w:val="0"/>
          <w:divBdr>
            <w:top w:val="none" w:sz="0" w:space="0" w:color="auto"/>
            <w:left w:val="none" w:sz="0" w:space="0" w:color="auto"/>
            <w:bottom w:val="none" w:sz="0" w:space="0" w:color="auto"/>
            <w:right w:val="none" w:sz="0" w:space="0" w:color="auto"/>
          </w:divBdr>
        </w:div>
        <w:div w:id="801921766">
          <w:marLeft w:val="640"/>
          <w:marRight w:val="0"/>
          <w:marTop w:val="0"/>
          <w:marBottom w:val="0"/>
          <w:divBdr>
            <w:top w:val="none" w:sz="0" w:space="0" w:color="auto"/>
            <w:left w:val="none" w:sz="0" w:space="0" w:color="auto"/>
            <w:bottom w:val="none" w:sz="0" w:space="0" w:color="auto"/>
            <w:right w:val="none" w:sz="0" w:space="0" w:color="auto"/>
          </w:divBdr>
        </w:div>
        <w:div w:id="837233790">
          <w:marLeft w:val="640"/>
          <w:marRight w:val="0"/>
          <w:marTop w:val="0"/>
          <w:marBottom w:val="0"/>
          <w:divBdr>
            <w:top w:val="none" w:sz="0" w:space="0" w:color="auto"/>
            <w:left w:val="none" w:sz="0" w:space="0" w:color="auto"/>
            <w:bottom w:val="none" w:sz="0" w:space="0" w:color="auto"/>
            <w:right w:val="none" w:sz="0" w:space="0" w:color="auto"/>
          </w:divBdr>
        </w:div>
        <w:div w:id="843979914">
          <w:marLeft w:val="640"/>
          <w:marRight w:val="0"/>
          <w:marTop w:val="0"/>
          <w:marBottom w:val="0"/>
          <w:divBdr>
            <w:top w:val="none" w:sz="0" w:space="0" w:color="auto"/>
            <w:left w:val="none" w:sz="0" w:space="0" w:color="auto"/>
            <w:bottom w:val="none" w:sz="0" w:space="0" w:color="auto"/>
            <w:right w:val="none" w:sz="0" w:space="0" w:color="auto"/>
          </w:divBdr>
        </w:div>
        <w:div w:id="845630063">
          <w:marLeft w:val="640"/>
          <w:marRight w:val="0"/>
          <w:marTop w:val="0"/>
          <w:marBottom w:val="0"/>
          <w:divBdr>
            <w:top w:val="none" w:sz="0" w:space="0" w:color="auto"/>
            <w:left w:val="none" w:sz="0" w:space="0" w:color="auto"/>
            <w:bottom w:val="none" w:sz="0" w:space="0" w:color="auto"/>
            <w:right w:val="none" w:sz="0" w:space="0" w:color="auto"/>
          </w:divBdr>
        </w:div>
        <w:div w:id="846528697">
          <w:marLeft w:val="640"/>
          <w:marRight w:val="0"/>
          <w:marTop w:val="0"/>
          <w:marBottom w:val="0"/>
          <w:divBdr>
            <w:top w:val="none" w:sz="0" w:space="0" w:color="auto"/>
            <w:left w:val="none" w:sz="0" w:space="0" w:color="auto"/>
            <w:bottom w:val="none" w:sz="0" w:space="0" w:color="auto"/>
            <w:right w:val="none" w:sz="0" w:space="0" w:color="auto"/>
          </w:divBdr>
        </w:div>
        <w:div w:id="892234366">
          <w:marLeft w:val="640"/>
          <w:marRight w:val="0"/>
          <w:marTop w:val="0"/>
          <w:marBottom w:val="0"/>
          <w:divBdr>
            <w:top w:val="none" w:sz="0" w:space="0" w:color="auto"/>
            <w:left w:val="none" w:sz="0" w:space="0" w:color="auto"/>
            <w:bottom w:val="none" w:sz="0" w:space="0" w:color="auto"/>
            <w:right w:val="none" w:sz="0" w:space="0" w:color="auto"/>
          </w:divBdr>
        </w:div>
        <w:div w:id="942228409">
          <w:marLeft w:val="640"/>
          <w:marRight w:val="0"/>
          <w:marTop w:val="0"/>
          <w:marBottom w:val="0"/>
          <w:divBdr>
            <w:top w:val="none" w:sz="0" w:space="0" w:color="auto"/>
            <w:left w:val="none" w:sz="0" w:space="0" w:color="auto"/>
            <w:bottom w:val="none" w:sz="0" w:space="0" w:color="auto"/>
            <w:right w:val="none" w:sz="0" w:space="0" w:color="auto"/>
          </w:divBdr>
        </w:div>
        <w:div w:id="957953047">
          <w:marLeft w:val="640"/>
          <w:marRight w:val="0"/>
          <w:marTop w:val="0"/>
          <w:marBottom w:val="0"/>
          <w:divBdr>
            <w:top w:val="none" w:sz="0" w:space="0" w:color="auto"/>
            <w:left w:val="none" w:sz="0" w:space="0" w:color="auto"/>
            <w:bottom w:val="none" w:sz="0" w:space="0" w:color="auto"/>
            <w:right w:val="none" w:sz="0" w:space="0" w:color="auto"/>
          </w:divBdr>
        </w:div>
        <w:div w:id="972439796">
          <w:marLeft w:val="640"/>
          <w:marRight w:val="0"/>
          <w:marTop w:val="0"/>
          <w:marBottom w:val="0"/>
          <w:divBdr>
            <w:top w:val="none" w:sz="0" w:space="0" w:color="auto"/>
            <w:left w:val="none" w:sz="0" w:space="0" w:color="auto"/>
            <w:bottom w:val="none" w:sz="0" w:space="0" w:color="auto"/>
            <w:right w:val="none" w:sz="0" w:space="0" w:color="auto"/>
          </w:divBdr>
        </w:div>
        <w:div w:id="982539301">
          <w:marLeft w:val="640"/>
          <w:marRight w:val="0"/>
          <w:marTop w:val="0"/>
          <w:marBottom w:val="0"/>
          <w:divBdr>
            <w:top w:val="none" w:sz="0" w:space="0" w:color="auto"/>
            <w:left w:val="none" w:sz="0" w:space="0" w:color="auto"/>
            <w:bottom w:val="none" w:sz="0" w:space="0" w:color="auto"/>
            <w:right w:val="none" w:sz="0" w:space="0" w:color="auto"/>
          </w:divBdr>
        </w:div>
        <w:div w:id="1071199214">
          <w:marLeft w:val="640"/>
          <w:marRight w:val="0"/>
          <w:marTop w:val="0"/>
          <w:marBottom w:val="0"/>
          <w:divBdr>
            <w:top w:val="none" w:sz="0" w:space="0" w:color="auto"/>
            <w:left w:val="none" w:sz="0" w:space="0" w:color="auto"/>
            <w:bottom w:val="none" w:sz="0" w:space="0" w:color="auto"/>
            <w:right w:val="none" w:sz="0" w:space="0" w:color="auto"/>
          </w:divBdr>
        </w:div>
        <w:div w:id="1091002222">
          <w:marLeft w:val="640"/>
          <w:marRight w:val="0"/>
          <w:marTop w:val="0"/>
          <w:marBottom w:val="0"/>
          <w:divBdr>
            <w:top w:val="none" w:sz="0" w:space="0" w:color="auto"/>
            <w:left w:val="none" w:sz="0" w:space="0" w:color="auto"/>
            <w:bottom w:val="none" w:sz="0" w:space="0" w:color="auto"/>
            <w:right w:val="none" w:sz="0" w:space="0" w:color="auto"/>
          </w:divBdr>
        </w:div>
        <w:div w:id="1162240680">
          <w:marLeft w:val="640"/>
          <w:marRight w:val="0"/>
          <w:marTop w:val="0"/>
          <w:marBottom w:val="0"/>
          <w:divBdr>
            <w:top w:val="none" w:sz="0" w:space="0" w:color="auto"/>
            <w:left w:val="none" w:sz="0" w:space="0" w:color="auto"/>
            <w:bottom w:val="none" w:sz="0" w:space="0" w:color="auto"/>
            <w:right w:val="none" w:sz="0" w:space="0" w:color="auto"/>
          </w:divBdr>
        </w:div>
        <w:div w:id="1236356141">
          <w:marLeft w:val="640"/>
          <w:marRight w:val="0"/>
          <w:marTop w:val="0"/>
          <w:marBottom w:val="0"/>
          <w:divBdr>
            <w:top w:val="none" w:sz="0" w:space="0" w:color="auto"/>
            <w:left w:val="none" w:sz="0" w:space="0" w:color="auto"/>
            <w:bottom w:val="none" w:sz="0" w:space="0" w:color="auto"/>
            <w:right w:val="none" w:sz="0" w:space="0" w:color="auto"/>
          </w:divBdr>
        </w:div>
        <w:div w:id="1251936132">
          <w:marLeft w:val="640"/>
          <w:marRight w:val="0"/>
          <w:marTop w:val="0"/>
          <w:marBottom w:val="0"/>
          <w:divBdr>
            <w:top w:val="none" w:sz="0" w:space="0" w:color="auto"/>
            <w:left w:val="none" w:sz="0" w:space="0" w:color="auto"/>
            <w:bottom w:val="none" w:sz="0" w:space="0" w:color="auto"/>
            <w:right w:val="none" w:sz="0" w:space="0" w:color="auto"/>
          </w:divBdr>
        </w:div>
        <w:div w:id="1259631788">
          <w:marLeft w:val="640"/>
          <w:marRight w:val="0"/>
          <w:marTop w:val="0"/>
          <w:marBottom w:val="0"/>
          <w:divBdr>
            <w:top w:val="none" w:sz="0" w:space="0" w:color="auto"/>
            <w:left w:val="none" w:sz="0" w:space="0" w:color="auto"/>
            <w:bottom w:val="none" w:sz="0" w:space="0" w:color="auto"/>
            <w:right w:val="none" w:sz="0" w:space="0" w:color="auto"/>
          </w:divBdr>
        </w:div>
        <w:div w:id="1285426430">
          <w:marLeft w:val="640"/>
          <w:marRight w:val="0"/>
          <w:marTop w:val="0"/>
          <w:marBottom w:val="0"/>
          <w:divBdr>
            <w:top w:val="none" w:sz="0" w:space="0" w:color="auto"/>
            <w:left w:val="none" w:sz="0" w:space="0" w:color="auto"/>
            <w:bottom w:val="none" w:sz="0" w:space="0" w:color="auto"/>
            <w:right w:val="none" w:sz="0" w:space="0" w:color="auto"/>
          </w:divBdr>
        </w:div>
        <w:div w:id="1321353508">
          <w:marLeft w:val="640"/>
          <w:marRight w:val="0"/>
          <w:marTop w:val="0"/>
          <w:marBottom w:val="0"/>
          <w:divBdr>
            <w:top w:val="none" w:sz="0" w:space="0" w:color="auto"/>
            <w:left w:val="none" w:sz="0" w:space="0" w:color="auto"/>
            <w:bottom w:val="none" w:sz="0" w:space="0" w:color="auto"/>
            <w:right w:val="none" w:sz="0" w:space="0" w:color="auto"/>
          </w:divBdr>
        </w:div>
        <w:div w:id="1342006313">
          <w:marLeft w:val="640"/>
          <w:marRight w:val="0"/>
          <w:marTop w:val="0"/>
          <w:marBottom w:val="0"/>
          <w:divBdr>
            <w:top w:val="none" w:sz="0" w:space="0" w:color="auto"/>
            <w:left w:val="none" w:sz="0" w:space="0" w:color="auto"/>
            <w:bottom w:val="none" w:sz="0" w:space="0" w:color="auto"/>
            <w:right w:val="none" w:sz="0" w:space="0" w:color="auto"/>
          </w:divBdr>
        </w:div>
        <w:div w:id="1343584279">
          <w:marLeft w:val="640"/>
          <w:marRight w:val="0"/>
          <w:marTop w:val="0"/>
          <w:marBottom w:val="0"/>
          <w:divBdr>
            <w:top w:val="none" w:sz="0" w:space="0" w:color="auto"/>
            <w:left w:val="none" w:sz="0" w:space="0" w:color="auto"/>
            <w:bottom w:val="none" w:sz="0" w:space="0" w:color="auto"/>
            <w:right w:val="none" w:sz="0" w:space="0" w:color="auto"/>
          </w:divBdr>
        </w:div>
        <w:div w:id="1347436634">
          <w:marLeft w:val="640"/>
          <w:marRight w:val="0"/>
          <w:marTop w:val="0"/>
          <w:marBottom w:val="0"/>
          <w:divBdr>
            <w:top w:val="none" w:sz="0" w:space="0" w:color="auto"/>
            <w:left w:val="none" w:sz="0" w:space="0" w:color="auto"/>
            <w:bottom w:val="none" w:sz="0" w:space="0" w:color="auto"/>
            <w:right w:val="none" w:sz="0" w:space="0" w:color="auto"/>
          </w:divBdr>
        </w:div>
        <w:div w:id="1396245889">
          <w:marLeft w:val="640"/>
          <w:marRight w:val="0"/>
          <w:marTop w:val="0"/>
          <w:marBottom w:val="0"/>
          <w:divBdr>
            <w:top w:val="none" w:sz="0" w:space="0" w:color="auto"/>
            <w:left w:val="none" w:sz="0" w:space="0" w:color="auto"/>
            <w:bottom w:val="none" w:sz="0" w:space="0" w:color="auto"/>
            <w:right w:val="none" w:sz="0" w:space="0" w:color="auto"/>
          </w:divBdr>
        </w:div>
        <w:div w:id="1419407414">
          <w:marLeft w:val="640"/>
          <w:marRight w:val="0"/>
          <w:marTop w:val="0"/>
          <w:marBottom w:val="0"/>
          <w:divBdr>
            <w:top w:val="none" w:sz="0" w:space="0" w:color="auto"/>
            <w:left w:val="none" w:sz="0" w:space="0" w:color="auto"/>
            <w:bottom w:val="none" w:sz="0" w:space="0" w:color="auto"/>
            <w:right w:val="none" w:sz="0" w:space="0" w:color="auto"/>
          </w:divBdr>
        </w:div>
        <w:div w:id="1449280961">
          <w:marLeft w:val="640"/>
          <w:marRight w:val="0"/>
          <w:marTop w:val="0"/>
          <w:marBottom w:val="0"/>
          <w:divBdr>
            <w:top w:val="none" w:sz="0" w:space="0" w:color="auto"/>
            <w:left w:val="none" w:sz="0" w:space="0" w:color="auto"/>
            <w:bottom w:val="none" w:sz="0" w:space="0" w:color="auto"/>
            <w:right w:val="none" w:sz="0" w:space="0" w:color="auto"/>
          </w:divBdr>
        </w:div>
        <w:div w:id="1469319842">
          <w:marLeft w:val="640"/>
          <w:marRight w:val="0"/>
          <w:marTop w:val="0"/>
          <w:marBottom w:val="0"/>
          <w:divBdr>
            <w:top w:val="none" w:sz="0" w:space="0" w:color="auto"/>
            <w:left w:val="none" w:sz="0" w:space="0" w:color="auto"/>
            <w:bottom w:val="none" w:sz="0" w:space="0" w:color="auto"/>
            <w:right w:val="none" w:sz="0" w:space="0" w:color="auto"/>
          </w:divBdr>
        </w:div>
        <w:div w:id="1475491511">
          <w:marLeft w:val="640"/>
          <w:marRight w:val="0"/>
          <w:marTop w:val="0"/>
          <w:marBottom w:val="0"/>
          <w:divBdr>
            <w:top w:val="none" w:sz="0" w:space="0" w:color="auto"/>
            <w:left w:val="none" w:sz="0" w:space="0" w:color="auto"/>
            <w:bottom w:val="none" w:sz="0" w:space="0" w:color="auto"/>
            <w:right w:val="none" w:sz="0" w:space="0" w:color="auto"/>
          </w:divBdr>
        </w:div>
        <w:div w:id="1595631744">
          <w:marLeft w:val="640"/>
          <w:marRight w:val="0"/>
          <w:marTop w:val="0"/>
          <w:marBottom w:val="0"/>
          <w:divBdr>
            <w:top w:val="none" w:sz="0" w:space="0" w:color="auto"/>
            <w:left w:val="none" w:sz="0" w:space="0" w:color="auto"/>
            <w:bottom w:val="none" w:sz="0" w:space="0" w:color="auto"/>
            <w:right w:val="none" w:sz="0" w:space="0" w:color="auto"/>
          </w:divBdr>
        </w:div>
        <w:div w:id="1636374544">
          <w:marLeft w:val="640"/>
          <w:marRight w:val="0"/>
          <w:marTop w:val="0"/>
          <w:marBottom w:val="0"/>
          <w:divBdr>
            <w:top w:val="none" w:sz="0" w:space="0" w:color="auto"/>
            <w:left w:val="none" w:sz="0" w:space="0" w:color="auto"/>
            <w:bottom w:val="none" w:sz="0" w:space="0" w:color="auto"/>
            <w:right w:val="none" w:sz="0" w:space="0" w:color="auto"/>
          </w:divBdr>
        </w:div>
        <w:div w:id="1700810121">
          <w:marLeft w:val="640"/>
          <w:marRight w:val="0"/>
          <w:marTop w:val="0"/>
          <w:marBottom w:val="0"/>
          <w:divBdr>
            <w:top w:val="none" w:sz="0" w:space="0" w:color="auto"/>
            <w:left w:val="none" w:sz="0" w:space="0" w:color="auto"/>
            <w:bottom w:val="none" w:sz="0" w:space="0" w:color="auto"/>
            <w:right w:val="none" w:sz="0" w:space="0" w:color="auto"/>
          </w:divBdr>
        </w:div>
        <w:div w:id="1751584973">
          <w:marLeft w:val="640"/>
          <w:marRight w:val="0"/>
          <w:marTop w:val="0"/>
          <w:marBottom w:val="0"/>
          <w:divBdr>
            <w:top w:val="none" w:sz="0" w:space="0" w:color="auto"/>
            <w:left w:val="none" w:sz="0" w:space="0" w:color="auto"/>
            <w:bottom w:val="none" w:sz="0" w:space="0" w:color="auto"/>
            <w:right w:val="none" w:sz="0" w:space="0" w:color="auto"/>
          </w:divBdr>
        </w:div>
        <w:div w:id="1831284624">
          <w:marLeft w:val="640"/>
          <w:marRight w:val="0"/>
          <w:marTop w:val="0"/>
          <w:marBottom w:val="0"/>
          <w:divBdr>
            <w:top w:val="none" w:sz="0" w:space="0" w:color="auto"/>
            <w:left w:val="none" w:sz="0" w:space="0" w:color="auto"/>
            <w:bottom w:val="none" w:sz="0" w:space="0" w:color="auto"/>
            <w:right w:val="none" w:sz="0" w:space="0" w:color="auto"/>
          </w:divBdr>
        </w:div>
        <w:div w:id="1867478971">
          <w:marLeft w:val="640"/>
          <w:marRight w:val="0"/>
          <w:marTop w:val="0"/>
          <w:marBottom w:val="0"/>
          <w:divBdr>
            <w:top w:val="none" w:sz="0" w:space="0" w:color="auto"/>
            <w:left w:val="none" w:sz="0" w:space="0" w:color="auto"/>
            <w:bottom w:val="none" w:sz="0" w:space="0" w:color="auto"/>
            <w:right w:val="none" w:sz="0" w:space="0" w:color="auto"/>
          </w:divBdr>
        </w:div>
        <w:div w:id="1869175534">
          <w:marLeft w:val="640"/>
          <w:marRight w:val="0"/>
          <w:marTop w:val="0"/>
          <w:marBottom w:val="0"/>
          <w:divBdr>
            <w:top w:val="none" w:sz="0" w:space="0" w:color="auto"/>
            <w:left w:val="none" w:sz="0" w:space="0" w:color="auto"/>
            <w:bottom w:val="none" w:sz="0" w:space="0" w:color="auto"/>
            <w:right w:val="none" w:sz="0" w:space="0" w:color="auto"/>
          </w:divBdr>
        </w:div>
        <w:div w:id="1884637771">
          <w:marLeft w:val="640"/>
          <w:marRight w:val="0"/>
          <w:marTop w:val="0"/>
          <w:marBottom w:val="0"/>
          <w:divBdr>
            <w:top w:val="none" w:sz="0" w:space="0" w:color="auto"/>
            <w:left w:val="none" w:sz="0" w:space="0" w:color="auto"/>
            <w:bottom w:val="none" w:sz="0" w:space="0" w:color="auto"/>
            <w:right w:val="none" w:sz="0" w:space="0" w:color="auto"/>
          </w:divBdr>
        </w:div>
        <w:div w:id="1890527845">
          <w:marLeft w:val="640"/>
          <w:marRight w:val="0"/>
          <w:marTop w:val="0"/>
          <w:marBottom w:val="0"/>
          <w:divBdr>
            <w:top w:val="none" w:sz="0" w:space="0" w:color="auto"/>
            <w:left w:val="none" w:sz="0" w:space="0" w:color="auto"/>
            <w:bottom w:val="none" w:sz="0" w:space="0" w:color="auto"/>
            <w:right w:val="none" w:sz="0" w:space="0" w:color="auto"/>
          </w:divBdr>
        </w:div>
        <w:div w:id="1904101867">
          <w:marLeft w:val="640"/>
          <w:marRight w:val="0"/>
          <w:marTop w:val="0"/>
          <w:marBottom w:val="0"/>
          <w:divBdr>
            <w:top w:val="none" w:sz="0" w:space="0" w:color="auto"/>
            <w:left w:val="none" w:sz="0" w:space="0" w:color="auto"/>
            <w:bottom w:val="none" w:sz="0" w:space="0" w:color="auto"/>
            <w:right w:val="none" w:sz="0" w:space="0" w:color="auto"/>
          </w:divBdr>
        </w:div>
        <w:div w:id="1922518466">
          <w:marLeft w:val="640"/>
          <w:marRight w:val="0"/>
          <w:marTop w:val="0"/>
          <w:marBottom w:val="0"/>
          <w:divBdr>
            <w:top w:val="none" w:sz="0" w:space="0" w:color="auto"/>
            <w:left w:val="none" w:sz="0" w:space="0" w:color="auto"/>
            <w:bottom w:val="none" w:sz="0" w:space="0" w:color="auto"/>
            <w:right w:val="none" w:sz="0" w:space="0" w:color="auto"/>
          </w:divBdr>
        </w:div>
        <w:div w:id="2013289872">
          <w:marLeft w:val="640"/>
          <w:marRight w:val="0"/>
          <w:marTop w:val="0"/>
          <w:marBottom w:val="0"/>
          <w:divBdr>
            <w:top w:val="none" w:sz="0" w:space="0" w:color="auto"/>
            <w:left w:val="none" w:sz="0" w:space="0" w:color="auto"/>
            <w:bottom w:val="none" w:sz="0" w:space="0" w:color="auto"/>
            <w:right w:val="none" w:sz="0" w:space="0" w:color="auto"/>
          </w:divBdr>
        </w:div>
        <w:div w:id="2026907482">
          <w:marLeft w:val="640"/>
          <w:marRight w:val="0"/>
          <w:marTop w:val="0"/>
          <w:marBottom w:val="0"/>
          <w:divBdr>
            <w:top w:val="none" w:sz="0" w:space="0" w:color="auto"/>
            <w:left w:val="none" w:sz="0" w:space="0" w:color="auto"/>
            <w:bottom w:val="none" w:sz="0" w:space="0" w:color="auto"/>
            <w:right w:val="none" w:sz="0" w:space="0" w:color="auto"/>
          </w:divBdr>
        </w:div>
        <w:div w:id="2068796382">
          <w:marLeft w:val="640"/>
          <w:marRight w:val="0"/>
          <w:marTop w:val="0"/>
          <w:marBottom w:val="0"/>
          <w:divBdr>
            <w:top w:val="none" w:sz="0" w:space="0" w:color="auto"/>
            <w:left w:val="none" w:sz="0" w:space="0" w:color="auto"/>
            <w:bottom w:val="none" w:sz="0" w:space="0" w:color="auto"/>
            <w:right w:val="none" w:sz="0" w:space="0" w:color="auto"/>
          </w:divBdr>
        </w:div>
        <w:div w:id="2109763517">
          <w:marLeft w:val="640"/>
          <w:marRight w:val="0"/>
          <w:marTop w:val="0"/>
          <w:marBottom w:val="0"/>
          <w:divBdr>
            <w:top w:val="none" w:sz="0" w:space="0" w:color="auto"/>
            <w:left w:val="none" w:sz="0" w:space="0" w:color="auto"/>
            <w:bottom w:val="none" w:sz="0" w:space="0" w:color="auto"/>
            <w:right w:val="none" w:sz="0" w:space="0" w:color="auto"/>
          </w:divBdr>
        </w:div>
        <w:div w:id="2137679045">
          <w:marLeft w:val="640"/>
          <w:marRight w:val="0"/>
          <w:marTop w:val="0"/>
          <w:marBottom w:val="0"/>
          <w:divBdr>
            <w:top w:val="none" w:sz="0" w:space="0" w:color="auto"/>
            <w:left w:val="none" w:sz="0" w:space="0" w:color="auto"/>
            <w:bottom w:val="none" w:sz="0" w:space="0" w:color="auto"/>
            <w:right w:val="none" w:sz="0" w:space="0" w:color="auto"/>
          </w:divBdr>
        </w:div>
        <w:div w:id="2139179858">
          <w:marLeft w:val="640"/>
          <w:marRight w:val="0"/>
          <w:marTop w:val="0"/>
          <w:marBottom w:val="0"/>
          <w:divBdr>
            <w:top w:val="none" w:sz="0" w:space="0" w:color="auto"/>
            <w:left w:val="none" w:sz="0" w:space="0" w:color="auto"/>
            <w:bottom w:val="none" w:sz="0" w:space="0" w:color="auto"/>
            <w:right w:val="none" w:sz="0" w:space="0" w:color="auto"/>
          </w:divBdr>
        </w:div>
      </w:divsChild>
    </w:div>
    <w:div w:id="1358656910">
      <w:bodyDiv w:val="1"/>
      <w:marLeft w:val="0"/>
      <w:marRight w:val="0"/>
      <w:marTop w:val="0"/>
      <w:marBottom w:val="0"/>
      <w:divBdr>
        <w:top w:val="none" w:sz="0" w:space="0" w:color="auto"/>
        <w:left w:val="none" w:sz="0" w:space="0" w:color="auto"/>
        <w:bottom w:val="none" w:sz="0" w:space="0" w:color="auto"/>
        <w:right w:val="none" w:sz="0" w:space="0" w:color="auto"/>
      </w:divBdr>
      <w:divsChild>
        <w:div w:id="27343958">
          <w:marLeft w:val="640"/>
          <w:marRight w:val="0"/>
          <w:marTop w:val="0"/>
          <w:marBottom w:val="0"/>
          <w:divBdr>
            <w:top w:val="none" w:sz="0" w:space="0" w:color="auto"/>
            <w:left w:val="none" w:sz="0" w:space="0" w:color="auto"/>
            <w:bottom w:val="none" w:sz="0" w:space="0" w:color="auto"/>
            <w:right w:val="none" w:sz="0" w:space="0" w:color="auto"/>
          </w:divBdr>
        </w:div>
        <w:div w:id="29038325">
          <w:marLeft w:val="640"/>
          <w:marRight w:val="0"/>
          <w:marTop w:val="0"/>
          <w:marBottom w:val="0"/>
          <w:divBdr>
            <w:top w:val="none" w:sz="0" w:space="0" w:color="auto"/>
            <w:left w:val="none" w:sz="0" w:space="0" w:color="auto"/>
            <w:bottom w:val="none" w:sz="0" w:space="0" w:color="auto"/>
            <w:right w:val="none" w:sz="0" w:space="0" w:color="auto"/>
          </w:divBdr>
        </w:div>
        <w:div w:id="32579797">
          <w:marLeft w:val="640"/>
          <w:marRight w:val="0"/>
          <w:marTop w:val="0"/>
          <w:marBottom w:val="0"/>
          <w:divBdr>
            <w:top w:val="none" w:sz="0" w:space="0" w:color="auto"/>
            <w:left w:val="none" w:sz="0" w:space="0" w:color="auto"/>
            <w:bottom w:val="none" w:sz="0" w:space="0" w:color="auto"/>
            <w:right w:val="none" w:sz="0" w:space="0" w:color="auto"/>
          </w:divBdr>
        </w:div>
        <w:div w:id="35156707">
          <w:marLeft w:val="640"/>
          <w:marRight w:val="0"/>
          <w:marTop w:val="0"/>
          <w:marBottom w:val="0"/>
          <w:divBdr>
            <w:top w:val="none" w:sz="0" w:space="0" w:color="auto"/>
            <w:left w:val="none" w:sz="0" w:space="0" w:color="auto"/>
            <w:bottom w:val="none" w:sz="0" w:space="0" w:color="auto"/>
            <w:right w:val="none" w:sz="0" w:space="0" w:color="auto"/>
          </w:divBdr>
        </w:div>
        <w:div w:id="55591024">
          <w:marLeft w:val="640"/>
          <w:marRight w:val="0"/>
          <w:marTop w:val="0"/>
          <w:marBottom w:val="0"/>
          <w:divBdr>
            <w:top w:val="none" w:sz="0" w:space="0" w:color="auto"/>
            <w:left w:val="none" w:sz="0" w:space="0" w:color="auto"/>
            <w:bottom w:val="none" w:sz="0" w:space="0" w:color="auto"/>
            <w:right w:val="none" w:sz="0" w:space="0" w:color="auto"/>
          </w:divBdr>
        </w:div>
        <w:div w:id="95027918">
          <w:marLeft w:val="640"/>
          <w:marRight w:val="0"/>
          <w:marTop w:val="0"/>
          <w:marBottom w:val="0"/>
          <w:divBdr>
            <w:top w:val="none" w:sz="0" w:space="0" w:color="auto"/>
            <w:left w:val="none" w:sz="0" w:space="0" w:color="auto"/>
            <w:bottom w:val="none" w:sz="0" w:space="0" w:color="auto"/>
            <w:right w:val="none" w:sz="0" w:space="0" w:color="auto"/>
          </w:divBdr>
        </w:div>
        <w:div w:id="138158615">
          <w:marLeft w:val="640"/>
          <w:marRight w:val="0"/>
          <w:marTop w:val="0"/>
          <w:marBottom w:val="0"/>
          <w:divBdr>
            <w:top w:val="none" w:sz="0" w:space="0" w:color="auto"/>
            <w:left w:val="none" w:sz="0" w:space="0" w:color="auto"/>
            <w:bottom w:val="none" w:sz="0" w:space="0" w:color="auto"/>
            <w:right w:val="none" w:sz="0" w:space="0" w:color="auto"/>
          </w:divBdr>
        </w:div>
        <w:div w:id="144442591">
          <w:marLeft w:val="640"/>
          <w:marRight w:val="0"/>
          <w:marTop w:val="0"/>
          <w:marBottom w:val="0"/>
          <w:divBdr>
            <w:top w:val="none" w:sz="0" w:space="0" w:color="auto"/>
            <w:left w:val="none" w:sz="0" w:space="0" w:color="auto"/>
            <w:bottom w:val="none" w:sz="0" w:space="0" w:color="auto"/>
            <w:right w:val="none" w:sz="0" w:space="0" w:color="auto"/>
          </w:divBdr>
        </w:div>
        <w:div w:id="187988602">
          <w:marLeft w:val="640"/>
          <w:marRight w:val="0"/>
          <w:marTop w:val="0"/>
          <w:marBottom w:val="0"/>
          <w:divBdr>
            <w:top w:val="none" w:sz="0" w:space="0" w:color="auto"/>
            <w:left w:val="none" w:sz="0" w:space="0" w:color="auto"/>
            <w:bottom w:val="none" w:sz="0" w:space="0" w:color="auto"/>
            <w:right w:val="none" w:sz="0" w:space="0" w:color="auto"/>
          </w:divBdr>
        </w:div>
        <w:div w:id="191460971">
          <w:marLeft w:val="640"/>
          <w:marRight w:val="0"/>
          <w:marTop w:val="0"/>
          <w:marBottom w:val="0"/>
          <w:divBdr>
            <w:top w:val="none" w:sz="0" w:space="0" w:color="auto"/>
            <w:left w:val="none" w:sz="0" w:space="0" w:color="auto"/>
            <w:bottom w:val="none" w:sz="0" w:space="0" w:color="auto"/>
            <w:right w:val="none" w:sz="0" w:space="0" w:color="auto"/>
          </w:divBdr>
        </w:div>
        <w:div w:id="227307599">
          <w:marLeft w:val="640"/>
          <w:marRight w:val="0"/>
          <w:marTop w:val="0"/>
          <w:marBottom w:val="0"/>
          <w:divBdr>
            <w:top w:val="none" w:sz="0" w:space="0" w:color="auto"/>
            <w:left w:val="none" w:sz="0" w:space="0" w:color="auto"/>
            <w:bottom w:val="none" w:sz="0" w:space="0" w:color="auto"/>
            <w:right w:val="none" w:sz="0" w:space="0" w:color="auto"/>
          </w:divBdr>
        </w:div>
        <w:div w:id="255791703">
          <w:marLeft w:val="640"/>
          <w:marRight w:val="0"/>
          <w:marTop w:val="0"/>
          <w:marBottom w:val="0"/>
          <w:divBdr>
            <w:top w:val="none" w:sz="0" w:space="0" w:color="auto"/>
            <w:left w:val="none" w:sz="0" w:space="0" w:color="auto"/>
            <w:bottom w:val="none" w:sz="0" w:space="0" w:color="auto"/>
            <w:right w:val="none" w:sz="0" w:space="0" w:color="auto"/>
          </w:divBdr>
        </w:div>
        <w:div w:id="280108707">
          <w:marLeft w:val="640"/>
          <w:marRight w:val="0"/>
          <w:marTop w:val="0"/>
          <w:marBottom w:val="0"/>
          <w:divBdr>
            <w:top w:val="none" w:sz="0" w:space="0" w:color="auto"/>
            <w:left w:val="none" w:sz="0" w:space="0" w:color="auto"/>
            <w:bottom w:val="none" w:sz="0" w:space="0" w:color="auto"/>
            <w:right w:val="none" w:sz="0" w:space="0" w:color="auto"/>
          </w:divBdr>
        </w:div>
        <w:div w:id="284508791">
          <w:marLeft w:val="640"/>
          <w:marRight w:val="0"/>
          <w:marTop w:val="0"/>
          <w:marBottom w:val="0"/>
          <w:divBdr>
            <w:top w:val="none" w:sz="0" w:space="0" w:color="auto"/>
            <w:left w:val="none" w:sz="0" w:space="0" w:color="auto"/>
            <w:bottom w:val="none" w:sz="0" w:space="0" w:color="auto"/>
            <w:right w:val="none" w:sz="0" w:space="0" w:color="auto"/>
          </w:divBdr>
        </w:div>
        <w:div w:id="295449318">
          <w:marLeft w:val="640"/>
          <w:marRight w:val="0"/>
          <w:marTop w:val="0"/>
          <w:marBottom w:val="0"/>
          <w:divBdr>
            <w:top w:val="none" w:sz="0" w:space="0" w:color="auto"/>
            <w:left w:val="none" w:sz="0" w:space="0" w:color="auto"/>
            <w:bottom w:val="none" w:sz="0" w:space="0" w:color="auto"/>
            <w:right w:val="none" w:sz="0" w:space="0" w:color="auto"/>
          </w:divBdr>
        </w:div>
        <w:div w:id="296492841">
          <w:marLeft w:val="640"/>
          <w:marRight w:val="0"/>
          <w:marTop w:val="0"/>
          <w:marBottom w:val="0"/>
          <w:divBdr>
            <w:top w:val="none" w:sz="0" w:space="0" w:color="auto"/>
            <w:left w:val="none" w:sz="0" w:space="0" w:color="auto"/>
            <w:bottom w:val="none" w:sz="0" w:space="0" w:color="auto"/>
            <w:right w:val="none" w:sz="0" w:space="0" w:color="auto"/>
          </w:divBdr>
        </w:div>
        <w:div w:id="300157993">
          <w:marLeft w:val="640"/>
          <w:marRight w:val="0"/>
          <w:marTop w:val="0"/>
          <w:marBottom w:val="0"/>
          <w:divBdr>
            <w:top w:val="none" w:sz="0" w:space="0" w:color="auto"/>
            <w:left w:val="none" w:sz="0" w:space="0" w:color="auto"/>
            <w:bottom w:val="none" w:sz="0" w:space="0" w:color="auto"/>
            <w:right w:val="none" w:sz="0" w:space="0" w:color="auto"/>
          </w:divBdr>
        </w:div>
        <w:div w:id="341011790">
          <w:marLeft w:val="640"/>
          <w:marRight w:val="0"/>
          <w:marTop w:val="0"/>
          <w:marBottom w:val="0"/>
          <w:divBdr>
            <w:top w:val="none" w:sz="0" w:space="0" w:color="auto"/>
            <w:left w:val="none" w:sz="0" w:space="0" w:color="auto"/>
            <w:bottom w:val="none" w:sz="0" w:space="0" w:color="auto"/>
            <w:right w:val="none" w:sz="0" w:space="0" w:color="auto"/>
          </w:divBdr>
        </w:div>
        <w:div w:id="344595184">
          <w:marLeft w:val="640"/>
          <w:marRight w:val="0"/>
          <w:marTop w:val="0"/>
          <w:marBottom w:val="0"/>
          <w:divBdr>
            <w:top w:val="none" w:sz="0" w:space="0" w:color="auto"/>
            <w:left w:val="none" w:sz="0" w:space="0" w:color="auto"/>
            <w:bottom w:val="none" w:sz="0" w:space="0" w:color="auto"/>
            <w:right w:val="none" w:sz="0" w:space="0" w:color="auto"/>
          </w:divBdr>
        </w:div>
        <w:div w:id="369574608">
          <w:marLeft w:val="640"/>
          <w:marRight w:val="0"/>
          <w:marTop w:val="0"/>
          <w:marBottom w:val="0"/>
          <w:divBdr>
            <w:top w:val="none" w:sz="0" w:space="0" w:color="auto"/>
            <w:left w:val="none" w:sz="0" w:space="0" w:color="auto"/>
            <w:bottom w:val="none" w:sz="0" w:space="0" w:color="auto"/>
            <w:right w:val="none" w:sz="0" w:space="0" w:color="auto"/>
          </w:divBdr>
        </w:div>
        <w:div w:id="401561078">
          <w:marLeft w:val="640"/>
          <w:marRight w:val="0"/>
          <w:marTop w:val="0"/>
          <w:marBottom w:val="0"/>
          <w:divBdr>
            <w:top w:val="none" w:sz="0" w:space="0" w:color="auto"/>
            <w:left w:val="none" w:sz="0" w:space="0" w:color="auto"/>
            <w:bottom w:val="none" w:sz="0" w:space="0" w:color="auto"/>
            <w:right w:val="none" w:sz="0" w:space="0" w:color="auto"/>
          </w:divBdr>
        </w:div>
        <w:div w:id="410783275">
          <w:marLeft w:val="640"/>
          <w:marRight w:val="0"/>
          <w:marTop w:val="0"/>
          <w:marBottom w:val="0"/>
          <w:divBdr>
            <w:top w:val="none" w:sz="0" w:space="0" w:color="auto"/>
            <w:left w:val="none" w:sz="0" w:space="0" w:color="auto"/>
            <w:bottom w:val="none" w:sz="0" w:space="0" w:color="auto"/>
            <w:right w:val="none" w:sz="0" w:space="0" w:color="auto"/>
          </w:divBdr>
        </w:div>
        <w:div w:id="414327740">
          <w:marLeft w:val="640"/>
          <w:marRight w:val="0"/>
          <w:marTop w:val="0"/>
          <w:marBottom w:val="0"/>
          <w:divBdr>
            <w:top w:val="none" w:sz="0" w:space="0" w:color="auto"/>
            <w:left w:val="none" w:sz="0" w:space="0" w:color="auto"/>
            <w:bottom w:val="none" w:sz="0" w:space="0" w:color="auto"/>
            <w:right w:val="none" w:sz="0" w:space="0" w:color="auto"/>
          </w:divBdr>
        </w:div>
        <w:div w:id="471363611">
          <w:marLeft w:val="640"/>
          <w:marRight w:val="0"/>
          <w:marTop w:val="0"/>
          <w:marBottom w:val="0"/>
          <w:divBdr>
            <w:top w:val="none" w:sz="0" w:space="0" w:color="auto"/>
            <w:left w:val="none" w:sz="0" w:space="0" w:color="auto"/>
            <w:bottom w:val="none" w:sz="0" w:space="0" w:color="auto"/>
            <w:right w:val="none" w:sz="0" w:space="0" w:color="auto"/>
          </w:divBdr>
        </w:div>
        <w:div w:id="497427580">
          <w:marLeft w:val="640"/>
          <w:marRight w:val="0"/>
          <w:marTop w:val="0"/>
          <w:marBottom w:val="0"/>
          <w:divBdr>
            <w:top w:val="none" w:sz="0" w:space="0" w:color="auto"/>
            <w:left w:val="none" w:sz="0" w:space="0" w:color="auto"/>
            <w:bottom w:val="none" w:sz="0" w:space="0" w:color="auto"/>
            <w:right w:val="none" w:sz="0" w:space="0" w:color="auto"/>
          </w:divBdr>
        </w:div>
        <w:div w:id="558439359">
          <w:marLeft w:val="640"/>
          <w:marRight w:val="0"/>
          <w:marTop w:val="0"/>
          <w:marBottom w:val="0"/>
          <w:divBdr>
            <w:top w:val="none" w:sz="0" w:space="0" w:color="auto"/>
            <w:left w:val="none" w:sz="0" w:space="0" w:color="auto"/>
            <w:bottom w:val="none" w:sz="0" w:space="0" w:color="auto"/>
            <w:right w:val="none" w:sz="0" w:space="0" w:color="auto"/>
          </w:divBdr>
        </w:div>
        <w:div w:id="560990023">
          <w:marLeft w:val="640"/>
          <w:marRight w:val="0"/>
          <w:marTop w:val="0"/>
          <w:marBottom w:val="0"/>
          <w:divBdr>
            <w:top w:val="none" w:sz="0" w:space="0" w:color="auto"/>
            <w:left w:val="none" w:sz="0" w:space="0" w:color="auto"/>
            <w:bottom w:val="none" w:sz="0" w:space="0" w:color="auto"/>
            <w:right w:val="none" w:sz="0" w:space="0" w:color="auto"/>
          </w:divBdr>
        </w:div>
        <w:div w:id="566301353">
          <w:marLeft w:val="640"/>
          <w:marRight w:val="0"/>
          <w:marTop w:val="0"/>
          <w:marBottom w:val="0"/>
          <w:divBdr>
            <w:top w:val="none" w:sz="0" w:space="0" w:color="auto"/>
            <w:left w:val="none" w:sz="0" w:space="0" w:color="auto"/>
            <w:bottom w:val="none" w:sz="0" w:space="0" w:color="auto"/>
            <w:right w:val="none" w:sz="0" w:space="0" w:color="auto"/>
          </w:divBdr>
        </w:div>
        <w:div w:id="574513714">
          <w:marLeft w:val="640"/>
          <w:marRight w:val="0"/>
          <w:marTop w:val="0"/>
          <w:marBottom w:val="0"/>
          <w:divBdr>
            <w:top w:val="none" w:sz="0" w:space="0" w:color="auto"/>
            <w:left w:val="none" w:sz="0" w:space="0" w:color="auto"/>
            <w:bottom w:val="none" w:sz="0" w:space="0" w:color="auto"/>
            <w:right w:val="none" w:sz="0" w:space="0" w:color="auto"/>
          </w:divBdr>
        </w:div>
        <w:div w:id="576549709">
          <w:marLeft w:val="640"/>
          <w:marRight w:val="0"/>
          <w:marTop w:val="0"/>
          <w:marBottom w:val="0"/>
          <w:divBdr>
            <w:top w:val="none" w:sz="0" w:space="0" w:color="auto"/>
            <w:left w:val="none" w:sz="0" w:space="0" w:color="auto"/>
            <w:bottom w:val="none" w:sz="0" w:space="0" w:color="auto"/>
            <w:right w:val="none" w:sz="0" w:space="0" w:color="auto"/>
          </w:divBdr>
        </w:div>
        <w:div w:id="580139178">
          <w:marLeft w:val="640"/>
          <w:marRight w:val="0"/>
          <w:marTop w:val="0"/>
          <w:marBottom w:val="0"/>
          <w:divBdr>
            <w:top w:val="none" w:sz="0" w:space="0" w:color="auto"/>
            <w:left w:val="none" w:sz="0" w:space="0" w:color="auto"/>
            <w:bottom w:val="none" w:sz="0" w:space="0" w:color="auto"/>
            <w:right w:val="none" w:sz="0" w:space="0" w:color="auto"/>
          </w:divBdr>
        </w:div>
        <w:div w:id="645939874">
          <w:marLeft w:val="640"/>
          <w:marRight w:val="0"/>
          <w:marTop w:val="0"/>
          <w:marBottom w:val="0"/>
          <w:divBdr>
            <w:top w:val="none" w:sz="0" w:space="0" w:color="auto"/>
            <w:left w:val="none" w:sz="0" w:space="0" w:color="auto"/>
            <w:bottom w:val="none" w:sz="0" w:space="0" w:color="auto"/>
            <w:right w:val="none" w:sz="0" w:space="0" w:color="auto"/>
          </w:divBdr>
        </w:div>
        <w:div w:id="689529229">
          <w:marLeft w:val="640"/>
          <w:marRight w:val="0"/>
          <w:marTop w:val="0"/>
          <w:marBottom w:val="0"/>
          <w:divBdr>
            <w:top w:val="none" w:sz="0" w:space="0" w:color="auto"/>
            <w:left w:val="none" w:sz="0" w:space="0" w:color="auto"/>
            <w:bottom w:val="none" w:sz="0" w:space="0" w:color="auto"/>
            <w:right w:val="none" w:sz="0" w:space="0" w:color="auto"/>
          </w:divBdr>
        </w:div>
        <w:div w:id="705370627">
          <w:marLeft w:val="640"/>
          <w:marRight w:val="0"/>
          <w:marTop w:val="0"/>
          <w:marBottom w:val="0"/>
          <w:divBdr>
            <w:top w:val="none" w:sz="0" w:space="0" w:color="auto"/>
            <w:left w:val="none" w:sz="0" w:space="0" w:color="auto"/>
            <w:bottom w:val="none" w:sz="0" w:space="0" w:color="auto"/>
            <w:right w:val="none" w:sz="0" w:space="0" w:color="auto"/>
          </w:divBdr>
        </w:div>
        <w:div w:id="757360451">
          <w:marLeft w:val="640"/>
          <w:marRight w:val="0"/>
          <w:marTop w:val="0"/>
          <w:marBottom w:val="0"/>
          <w:divBdr>
            <w:top w:val="none" w:sz="0" w:space="0" w:color="auto"/>
            <w:left w:val="none" w:sz="0" w:space="0" w:color="auto"/>
            <w:bottom w:val="none" w:sz="0" w:space="0" w:color="auto"/>
            <w:right w:val="none" w:sz="0" w:space="0" w:color="auto"/>
          </w:divBdr>
        </w:div>
        <w:div w:id="797258783">
          <w:marLeft w:val="640"/>
          <w:marRight w:val="0"/>
          <w:marTop w:val="0"/>
          <w:marBottom w:val="0"/>
          <w:divBdr>
            <w:top w:val="none" w:sz="0" w:space="0" w:color="auto"/>
            <w:left w:val="none" w:sz="0" w:space="0" w:color="auto"/>
            <w:bottom w:val="none" w:sz="0" w:space="0" w:color="auto"/>
            <w:right w:val="none" w:sz="0" w:space="0" w:color="auto"/>
          </w:divBdr>
        </w:div>
        <w:div w:id="870915388">
          <w:marLeft w:val="640"/>
          <w:marRight w:val="0"/>
          <w:marTop w:val="0"/>
          <w:marBottom w:val="0"/>
          <w:divBdr>
            <w:top w:val="none" w:sz="0" w:space="0" w:color="auto"/>
            <w:left w:val="none" w:sz="0" w:space="0" w:color="auto"/>
            <w:bottom w:val="none" w:sz="0" w:space="0" w:color="auto"/>
            <w:right w:val="none" w:sz="0" w:space="0" w:color="auto"/>
          </w:divBdr>
        </w:div>
        <w:div w:id="920219216">
          <w:marLeft w:val="640"/>
          <w:marRight w:val="0"/>
          <w:marTop w:val="0"/>
          <w:marBottom w:val="0"/>
          <w:divBdr>
            <w:top w:val="none" w:sz="0" w:space="0" w:color="auto"/>
            <w:left w:val="none" w:sz="0" w:space="0" w:color="auto"/>
            <w:bottom w:val="none" w:sz="0" w:space="0" w:color="auto"/>
            <w:right w:val="none" w:sz="0" w:space="0" w:color="auto"/>
          </w:divBdr>
        </w:div>
        <w:div w:id="926814423">
          <w:marLeft w:val="640"/>
          <w:marRight w:val="0"/>
          <w:marTop w:val="0"/>
          <w:marBottom w:val="0"/>
          <w:divBdr>
            <w:top w:val="none" w:sz="0" w:space="0" w:color="auto"/>
            <w:left w:val="none" w:sz="0" w:space="0" w:color="auto"/>
            <w:bottom w:val="none" w:sz="0" w:space="0" w:color="auto"/>
            <w:right w:val="none" w:sz="0" w:space="0" w:color="auto"/>
          </w:divBdr>
        </w:div>
        <w:div w:id="951548465">
          <w:marLeft w:val="640"/>
          <w:marRight w:val="0"/>
          <w:marTop w:val="0"/>
          <w:marBottom w:val="0"/>
          <w:divBdr>
            <w:top w:val="none" w:sz="0" w:space="0" w:color="auto"/>
            <w:left w:val="none" w:sz="0" w:space="0" w:color="auto"/>
            <w:bottom w:val="none" w:sz="0" w:space="0" w:color="auto"/>
            <w:right w:val="none" w:sz="0" w:space="0" w:color="auto"/>
          </w:divBdr>
        </w:div>
        <w:div w:id="1015811796">
          <w:marLeft w:val="640"/>
          <w:marRight w:val="0"/>
          <w:marTop w:val="0"/>
          <w:marBottom w:val="0"/>
          <w:divBdr>
            <w:top w:val="none" w:sz="0" w:space="0" w:color="auto"/>
            <w:left w:val="none" w:sz="0" w:space="0" w:color="auto"/>
            <w:bottom w:val="none" w:sz="0" w:space="0" w:color="auto"/>
            <w:right w:val="none" w:sz="0" w:space="0" w:color="auto"/>
          </w:divBdr>
        </w:div>
        <w:div w:id="1031614337">
          <w:marLeft w:val="640"/>
          <w:marRight w:val="0"/>
          <w:marTop w:val="0"/>
          <w:marBottom w:val="0"/>
          <w:divBdr>
            <w:top w:val="none" w:sz="0" w:space="0" w:color="auto"/>
            <w:left w:val="none" w:sz="0" w:space="0" w:color="auto"/>
            <w:bottom w:val="none" w:sz="0" w:space="0" w:color="auto"/>
            <w:right w:val="none" w:sz="0" w:space="0" w:color="auto"/>
          </w:divBdr>
        </w:div>
        <w:div w:id="1037896218">
          <w:marLeft w:val="640"/>
          <w:marRight w:val="0"/>
          <w:marTop w:val="0"/>
          <w:marBottom w:val="0"/>
          <w:divBdr>
            <w:top w:val="none" w:sz="0" w:space="0" w:color="auto"/>
            <w:left w:val="none" w:sz="0" w:space="0" w:color="auto"/>
            <w:bottom w:val="none" w:sz="0" w:space="0" w:color="auto"/>
            <w:right w:val="none" w:sz="0" w:space="0" w:color="auto"/>
          </w:divBdr>
        </w:div>
        <w:div w:id="1072847100">
          <w:marLeft w:val="640"/>
          <w:marRight w:val="0"/>
          <w:marTop w:val="0"/>
          <w:marBottom w:val="0"/>
          <w:divBdr>
            <w:top w:val="none" w:sz="0" w:space="0" w:color="auto"/>
            <w:left w:val="none" w:sz="0" w:space="0" w:color="auto"/>
            <w:bottom w:val="none" w:sz="0" w:space="0" w:color="auto"/>
            <w:right w:val="none" w:sz="0" w:space="0" w:color="auto"/>
          </w:divBdr>
        </w:div>
        <w:div w:id="1121654920">
          <w:marLeft w:val="640"/>
          <w:marRight w:val="0"/>
          <w:marTop w:val="0"/>
          <w:marBottom w:val="0"/>
          <w:divBdr>
            <w:top w:val="none" w:sz="0" w:space="0" w:color="auto"/>
            <w:left w:val="none" w:sz="0" w:space="0" w:color="auto"/>
            <w:bottom w:val="none" w:sz="0" w:space="0" w:color="auto"/>
            <w:right w:val="none" w:sz="0" w:space="0" w:color="auto"/>
          </w:divBdr>
        </w:div>
        <w:div w:id="1185284912">
          <w:marLeft w:val="640"/>
          <w:marRight w:val="0"/>
          <w:marTop w:val="0"/>
          <w:marBottom w:val="0"/>
          <w:divBdr>
            <w:top w:val="none" w:sz="0" w:space="0" w:color="auto"/>
            <w:left w:val="none" w:sz="0" w:space="0" w:color="auto"/>
            <w:bottom w:val="none" w:sz="0" w:space="0" w:color="auto"/>
            <w:right w:val="none" w:sz="0" w:space="0" w:color="auto"/>
          </w:divBdr>
        </w:div>
        <w:div w:id="1185437880">
          <w:marLeft w:val="640"/>
          <w:marRight w:val="0"/>
          <w:marTop w:val="0"/>
          <w:marBottom w:val="0"/>
          <w:divBdr>
            <w:top w:val="none" w:sz="0" w:space="0" w:color="auto"/>
            <w:left w:val="none" w:sz="0" w:space="0" w:color="auto"/>
            <w:bottom w:val="none" w:sz="0" w:space="0" w:color="auto"/>
            <w:right w:val="none" w:sz="0" w:space="0" w:color="auto"/>
          </w:divBdr>
        </w:div>
        <w:div w:id="1259101871">
          <w:marLeft w:val="640"/>
          <w:marRight w:val="0"/>
          <w:marTop w:val="0"/>
          <w:marBottom w:val="0"/>
          <w:divBdr>
            <w:top w:val="none" w:sz="0" w:space="0" w:color="auto"/>
            <w:left w:val="none" w:sz="0" w:space="0" w:color="auto"/>
            <w:bottom w:val="none" w:sz="0" w:space="0" w:color="auto"/>
            <w:right w:val="none" w:sz="0" w:space="0" w:color="auto"/>
          </w:divBdr>
        </w:div>
        <w:div w:id="1273174092">
          <w:marLeft w:val="640"/>
          <w:marRight w:val="0"/>
          <w:marTop w:val="0"/>
          <w:marBottom w:val="0"/>
          <w:divBdr>
            <w:top w:val="none" w:sz="0" w:space="0" w:color="auto"/>
            <w:left w:val="none" w:sz="0" w:space="0" w:color="auto"/>
            <w:bottom w:val="none" w:sz="0" w:space="0" w:color="auto"/>
            <w:right w:val="none" w:sz="0" w:space="0" w:color="auto"/>
          </w:divBdr>
        </w:div>
        <w:div w:id="1292787043">
          <w:marLeft w:val="640"/>
          <w:marRight w:val="0"/>
          <w:marTop w:val="0"/>
          <w:marBottom w:val="0"/>
          <w:divBdr>
            <w:top w:val="none" w:sz="0" w:space="0" w:color="auto"/>
            <w:left w:val="none" w:sz="0" w:space="0" w:color="auto"/>
            <w:bottom w:val="none" w:sz="0" w:space="0" w:color="auto"/>
            <w:right w:val="none" w:sz="0" w:space="0" w:color="auto"/>
          </w:divBdr>
        </w:div>
        <w:div w:id="1360274023">
          <w:marLeft w:val="640"/>
          <w:marRight w:val="0"/>
          <w:marTop w:val="0"/>
          <w:marBottom w:val="0"/>
          <w:divBdr>
            <w:top w:val="none" w:sz="0" w:space="0" w:color="auto"/>
            <w:left w:val="none" w:sz="0" w:space="0" w:color="auto"/>
            <w:bottom w:val="none" w:sz="0" w:space="0" w:color="auto"/>
            <w:right w:val="none" w:sz="0" w:space="0" w:color="auto"/>
          </w:divBdr>
        </w:div>
        <w:div w:id="1434931733">
          <w:marLeft w:val="640"/>
          <w:marRight w:val="0"/>
          <w:marTop w:val="0"/>
          <w:marBottom w:val="0"/>
          <w:divBdr>
            <w:top w:val="none" w:sz="0" w:space="0" w:color="auto"/>
            <w:left w:val="none" w:sz="0" w:space="0" w:color="auto"/>
            <w:bottom w:val="none" w:sz="0" w:space="0" w:color="auto"/>
            <w:right w:val="none" w:sz="0" w:space="0" w:color="auto"/>
          </w:divBdr>
        </w:div>
        <w:div w:id="1463962179">
          <w:marLeft w:val="640"/>
          <w:marRight w:val="0"/>
          <w:marTop w:val="0"/>
          <w:marBottom w:val="0"/>
          <w:divBdr>
            <w:top w:val="none" w:sz="0" w:space="0" w:color="auto"/>
            <w:left w:val="none" w:sz="0" w:space="0" w:color="auto"/>
            <w:bottom w:val="none" w:sz="0" w:space="0" w:color="auto"/>
            <w:right w:val="none" w:sz="0" w:space="0" w:color="auto"/>
          </w:divBdr>
        </w:div>
        <w:div w:id="1494566523">
          <w:marLeft w:val="640"/>
          <w:marRight w:val="0"/>
          <w:marTop w:val="0"/>
          <w:marBottom w:val="0"/>
          <w:divBdr>
            <w:top w:val="none" w:sz="0" w:space="0" w:color="auto"/>
            <w:left w:val="none" w:sz="0" w:space="0" w:color="auto"/>
            <w:bottom w:val="none" w:sz="0" w:space="0" w:color="auto"/>
            <w:right w:val="none" w:sz="0" w:space="0" w:color="auto"/>
          </w:divBdr>
        </w:div>
        <w:div w:id="1556820095">
          <w:marLeft w:val="640"/>
          <w:marRight w:val="0"/>
          <w:marTop w:val="0"/>
          <w:marBottom w:val="0"/>
          <w:divBdr>
            <w:top w:val="none" w:sz="0" w:space="0" w:color="auto"/>
            <w:left w:val="none" w:sz="0" w:space="0" w:color="auto"/>
            <w:bottom w:val="none" w:sz="0" w:space="0" w:color="auto"/>
            <w:right w:val="none" w:sz="0" w:space="0" w:color="auto"/>
          </w:divBdr>
        </w:div>
        <w:div w:id="1558204469">
          <w:marLeft w:val="640"/>
          <w:marRight w:val="0"/>
          <w:marTop w:val="0"/>
          <w:marBottom w:val="0"/>
          <w:divBdr>
            <w:top w:val="none" w:sz="0" w:space="0" w:color="auto"/>
            <w:left w:val="none" w:sz="0" w:space="0" w:color="auto"/>
            <w:bottom w:val="none" w:sz="0" w:space="0" w:color="auto"/>
            <w:right w:val="none" w:sz="0" w:space="0" w:color="auto"/>
          </w:divBdr>
        </w:div>
        <w:div w:id="1585071162">
          <w:marLeft w:val="640"/>
          <w:marRight w:val="0"/>
          <w:marTop w:val="0"/>
          <w:marBottom w:val="0"/>
          <w:divBdr>
            <w:top w:val="none" w:sz="0" w:space="0" w:color="auto"/>
            <w:left w:val="none" w:sz="0" w:space="0" w:color="auto"/>
            <w:bottom w:val="none" w:sz="0" w:space="0" w:color="auto"/>
            <w:right w:val="none" w:sz="0" w:space="0" w:color="auto"/>
          </w:divBdr>
        </w:div>
        <w:div w:id="1586107099">
          <w:marLeft w:val="640"/>
          <w:marRight w:val="0"/>
          <w:marTop w:val="0"/>
          <w:marBottom w:val="0"/>
          <w:divBdr>
            <w:top w:val="none" w:sz="0" w:space="0" w:color="auto"/>
            <w:left w:val="none" w:sz="0" w:space="0" w:color="auto"/>
            <w:bottom w:val="none" w:sz="0" w:space="0" w:color="auto"/>
            <w:right w:val="none" w:sz="0" w:space="0" w:color="auto"/>
          </w:divBdr>
        </w:div>
        <w:div w:id="1587810938">
          <w:marLeft w:val="640"/>
          <w:marRight w:val="0"/>
          <w:marTop w:val="0"/>
          <w:marBottom w:val="0"/>
          <w:divBdr>
            <w:top w:val="none" w:sz="0" w:space="0" w:color="auto"/>
            <w:left w:val="none" w:sz="0" w:space="0" w:color="auto"/>
            <w:bottom w:val="none" w:sz="0" w:space="0" w:color="auto"/>
            <w:right w:val="none" w:sz="0" w:space="0" w:color="auto"/>
          </w:divBdr>
        </w:div>
        <w:div w:id="1600525254">
          <w:marLeft w:val="640"/>
          <w:marRight w:val="0"/>
          <w:marTop w:val="0"/>
          <w:marBottom w:val="0"/>
          <w:divBdr>
            <w:top w:val="none" w:sz="0" w:space="0" w:color="auto"/>
            <w:left w:val="none" w:sz="0" w:space="0" w:color="auto"/>
            <w:bottom w:val="none" w:sz="0" w:space="0" w:color="auto"/>
            <w:right w:val="none" w:sz="0" w:space="0" w:color="auto"/>
          </w:divBdr>
        </w:div>
        <w:div w:id="1639260849">
          <w:marLeft w:val="640"/>
          <w:marRight w:val="0"/>
          <w:marTop w:val="0"/>
          <w:marBottom w:val="0"/>
          <w:divBdr>
            <w:top w:val="none" w:sz="0" w:space="0" w:color="auto"/>
            <w:left w:val="none" w:sz="0" w:space="0" w:color="auto"/>
            <w:bottom w:val="none" w:sz="0" w:space="0" w:color="auto"/>
            <w:right w:val="none" w:sz="0" w:space="0" w:color="auto"/>
          </w:divBdr>
        </w:div>
        <w:div w:id="1640766152">
          <w:marLeft w:val="640"/>
          <w:marRight w:val="0"/>
          <w:marTop w:val="0"/>
          <w:marBottom w:val="0"/>
          <w:divBdr>
            <w:top w:val="none" w:sz="0" w:space="0" w:color="auto"/>
            <w:left w:val="none" w:sz="0" w:space="0" w:color="auto"/>
            <w:bottom w:val="none" w:sz="0" w:space="0" w:color="auto"/>
            <w:right w:val="none" w:sz="0" w:space="0" w:color="auto"/>
          </w:divBdr>
        </w:div>
        <w:div w:id="1645308780">
          <w:marLeft w:val="640"/>
          <w:marRight w:val="0"/>
          <w:marTop w:val="0"/>
          <w:marBottom w:val="0"/>
          <w:divBdr>
            <w:top w:val="none" w:sz="0" w:space="0" w:color="auto"/>
            <w:left w:val="none" w:sz="0" w:space="0" w:color="auto"/>
            <w:bottom w:val="none" w:sz="0" w:space="0" w:color="auto"/>
            <w:right w:val="none" w:sz="0" w:space="0" w:color="auto"/>
          </w:divBdr>
        </w:div>
        <w:div w:id="1646818608">
          <w:marLeft w:val="640"/>
          <w:marRight w:val="0"/>
          <w:marTop w:val="0"/>
          <w:marBottom w:val="0"/>
          <w:divBdr>
            <w:top w:val="none" w:sz="0" w:space="0" w:color="auto"/>
            <w:left w:val="none" w:sz="0" w:space="0" w:color="auto"/>
            <w:bottom w:val="none" w:sz="0" w:space="0" w:color="auto"/>
            <w:right w:val="none" w:sz="0" w:space="0" w:color="auto"/>
          </w:divBdr>
        </w:div>
        <w:div w:id="1684821646">
          <w:marLeft w:val="640"/>
          <w:marRight w:val="0"/>
          <w:marTop w:val="0"/>
          <w:marBottom w:val="0"/>
          <w:divBdr>
            <w:top w:val="none" w:sz="0" w:space="0" w:color="auto"/>
            <w:left w:val="none" w:sz="0" w:space="0" w:color="auto"/>
            <w:bottom w:val="none" w:sz="0" w:space="0" w:color="auto"/>
            <w:right w:val="none" w:sz="0" w:space="0" w:color="auto"/>
          </w:divBdr>
        </w:div>
        <w:div w:id="1738436377">
          <w:marLeft w:val="640"/>
          <w:marRight w:val="0"/>
          <w:marTop w:val="0"/>
          <w:marBottom w:val="0"/>
          <w:divBdr>
            <w:top w:val="none" w:sz="0" w:space="0" w:color="auto"/>
            <w:left w:val="none" w:sz="0" w:space="0" w:color="auto"/>
            <w:bottom w:val="none" w:sz="0" w:space="0" w:color="auto"/>
            <w:right w:val="none" w:sz="0" w:space="0" w:color="auto"/>
          </w:divBdr>
        </w:div>
        <w:div w:id="1751081523">
          <w:marLeft w:val="640"/>
          <w:marRight w:val="0"/>
          <w:marTop w:val="0"/>
          <w:marBottom w:val="0"/>
          <w:divBdr>
            <w:top w:val="none" w:sz="0" w:space="0" w:color="auto"/>
            <w:left w:val="none" w:sz="0" w:space="0" w:color="auto"/>
            <w:bottom w:val="none" w:sz="0" w:space="0" w:color="auto"/>
            <w:right w:val="none" w:sz="0" w:space="0" w:color="auto"/>
          </w:divBdr>
        </w:div>
        <w:div w:id="1800487939">
          <w:marLeft w:val="640"/>
          <w:marRight w:val="0"/>
          <w:marTop w:val="0"/>
          <w:marBottom w:val="0"/>
          <w:divBdr>
            <w:top w:val="none" w:sz="0" w:space="0" w:color="auto"/>
            <w:left w:val="none" w:sz="0" w:space="0" w:color="auto"/>
            <w:bottom w:val="none" w:sz="0" w:space="0" w:color="auto"/>
            <w:right w:val="none" w:sz="0" w:space="0" w:color="auto"/>
          </w:divBdr>
        </w:div>
        <w:div w:id="1835946747">
          <w:marLeft w:val="640"/>
          <w:marRight w:val="0"/>
          <w:marTop w:val="0"/>
          <w:marBottom w:val="0"/>
          <w:divBdr>
            <w:top w:val="none" w:sz="0" w:space="0" w:color="auto"/>
            <w:left w:val="none" w:sz="0" w:space="0" w:color="auto"/>
            <w:bottom w:val="none" w:sz="0" w:space="0" w:color="auto"/>
            <w:right w:val="none" w:sz="0" w:space="0" w:color="auto"/>
          </w:divBdr>
        </w:div>
        <w:div w:id="1859729554">
          <w:marLeft w:val="640"/>
          <w:marRight w:val="0"/>
          <w:marTop w:val="0"/>
          <w:marBottom w:val="0"/>
          <w:divBdr>
            <w:top w:val="none" w:sz="0" w:space="0" w:color="auto"/>
            <w:left w:val="none" w:sz="0" w:space="0" w:color="auto"/>
            <w:bottom w:val="none" w:sz="0" w:space="0" w:color="auto"/>
            <w:right w:val="none" w:sz="0" w:space="0" w:color="auto"/>
          </w:divBdr>
        </w:div>
        <w:div w:id="1869220695">
          <w:marLeft w:val="640"/>
          <w:marRight w:val="0"/>
          <w:marTop w:val="0"/>
          <w:marBottom w:val="0"/>
          <w:divBdr>
            <w:top w:val="none" w:sz="0" w:space="0" w:color="auto"/>
            <w:left w:val="none" w:sz="0" w:space="0" w:color="auto"/>
            <w:bottom w:val="none" w:sz="0" w:space="0" w:color="auto"/>
            <w:right w:val="none" w:sz="0" w:space="0" w:color="auto"/>
          </w:divBdr>
        </w:div>
        <w:div w:id="1959683038">
          <w:marLeft w:val="640"/>
          <w:marRight w:val="0"/>
          <w:marTop w:val="0"/>
          <w:marBottom w:val="0"/>
          <w:divBdr>
            <w:top w:val="none" w:sz="0" w:space="0" w:color="auto"/>
            <w:left w:val="none" w:sz="0" w:space="0" w:color="auto"/>
            <w:bottom w:val="none" w:sz="0" w:space="0" w:color="auto"/>
            <w:right w:val="none" w:sz="0" w:space="0" w:color="auto"/>
          </w:divBdr>
        </w:div>
        <w:div w:id="2094085379">
          <w:marLeft w:val="640"/>
          <w:marRight w:val="0"/>
          <w:marTop w:val="0"/>
          <w:marBottom w:val="0"/>
          <w:divBdr>
            <w:top w:val="none" w:sz="0" w:space="0" w:color="auto"/>
            <w:left w:val="none" w:sz="0" w:space="0" w:color="auto"/>
            <w:bottom w:val="none" w:sz="0" w:space="0" w:color="auto"/>
            <w:right w:val="none" w:sz="0" w:space="0" w:color="auto"/>
          </w:divBdr>
        </w:div>
        <w:div w:id="2105151584">
          <w:marLeft w:val="640"/>
          <w:marRight w:val="0"/>
          <w:marTop w:val="0"/>
          <w:marBottom w:val="0"/>
          <w:divBdr>
            <w:top w:val="none" w:sz="0" w:space="0" w:color="auto"/>
            <w:left w:val="none" w:sz="0" w:space="0" w:color="auto"/>
            <w:bottom w:val="none" w:sz="0" w:space="0" w:color="auto"/>
            <w:right w:val="none" w:sz="0" w:space="0" w:color="auto"/>
          </w:divBdr>
        </w:div>
        <w:div w:id="2107266273">
          <w:marLeft w:val="640"/>
          <w:marRight w:val="0"/>
          <w:marTop w:val="0"/>
          <w:marBottom w:val="0"/>
          <w:divBdr>
            <w:top w:val="none" w:sz="0" w:space="0" w:color="auto"/>
            <w:left w:val="none" w:sz="0" w:space="0" w:color="auto"/>
            <w:bottom w:val="none" w:sz="0" w:space="0" w:color="auto"/>
            <w:right w:val="none" w:sz="0" w:space="0" w:color="auto"/>
          </w:divBdr>
        </w:div>
        <w:div w:id="2108110629">
          <w:marLeft w:val="640"/>
          <w:marRight w:val="0"/>
          <w:marTop w:val="0"/>
          <w:marBottom w:val="0"/>
          <w:divBdr>
            <w:top w:val="none" w:sz="0" w:space="0" w:color="auto"/>
            <w:left w:val="none" w:sz="0" w:space="0" w:color="auto"/>
            <w:bottom w:val="none" w:sz="0" w:space="0" w:color="auto"/>
            <w:right w:val="none" w:sz="0" w:space="0" w:color="auto"/>
          </w:divBdr>
        </w:div>
        <w:div w:id="2114737032">
          <w:marLeft w:val="640"/>
          <w:marRight w:val="0"/>
          <w:marTop w:val="0"/>
          <w:marBottom w:val="0"/>
          <w:divBdr>
            <w:top w:val="none" w:sz="0" w:space="0" w:color="auto"/>
            <w:left w:val="none" w:sz="0" w:space="0" w:color="auto"/>
            <w:bottom w:val="none" w:sz="0" w:space="0" w:color="auto"/>
            <w:right w:val="none" w:sz="0" w:space="0" w:color="auto"/>
          </w:divBdr>
        </w:div>
      </w:divsChild>
    </w:div>
    <w:div w:id="1359502589">
      <w:bodyDiv w:val="1"/>
      <w:marLeft w:val="0"/>
      <w:marRight w:val="0"/>
      <w:marTop w:val="0"/>
      <w:marBottom w:val="0"/>
      <w:divBdr>
        <w:top w:val="none" w:sz="0" w:space="0" w:color="auto"/>
        <w:left w:val="none" w:sz="0" w:space="0" w:color="auto"/>
        <w:bottom w:val="none" w:sz="0" w:space="0" w:color="auto"/>
        <w:right w:val="none" w:sz="0" w:space="0" w:color="auto"/>
      </w:divBdr>
      <w:divsChild>
        <w:div w:id="1669967">
          <w:marLeft w:val="640"/>
          <w:marRight w:val="0"/>
          <w:marTop w:val="0"/>
          <w:marBottom w:val="0"/>
          <w:divBdr>
            <w:top w:val="none" w:sz="0" w:space="0" w:color="auto"/>
            <w:left w:val="none" w:sz="0" w:space="0" w:color="auto"/>
            <w:bottom w:val="none" w:sz="0" w:space="0" w:color="auto"/>
            <w:right w:val="none" w:sz="0" w:space="0" w:color="auto"/>
          </w:divBdr>
        </w:div>
        <w:div w:id="24450100">
          <w:marLeft w:val="640"/>
          <w:marRight w:val="0"/>
          <w:marTop w:val="0"/>
          <w:marBottom w:val="0"/>
          <w:divBdr>
            <w:top w:val="none" w:sz="0" w:space="0" w:color="auto"/>
            <w:left w:val="none" w:sz="0" w:space="0" w:color="auto"/>
            <w:bottom w:val="none" w:sz="0" w:space="0" w:color="auto"/>
            <w:right w:val="none" w:sz="0" w:space="0" w:color="auto"/>
          </w:divBdr>
        </w:div>
        <w:div w:id="36664022">
          <w:marLeft w:val="640"/>
          <w:marRight w:val="0"/>
          <w:marTop w:val="0"/>
          <w:marBottom w:val="0"/>
          <w:divBdr>
            <w:top w:val="none" w:sz="0" w:space="0" w:color="auto"/>
            <w:left w:val="none" w:sz="0" w:space="0" w:color="auto"/>
            <w:bottom w:val="none" w:sz="0" w:space="0" w:color="auto"/>
            <w:right w:val="none" w:sz="0" w:space="0" w:color="auto"/>
          </w:divBdr>
        </w:div>
        <w:div w:id="37166805">
          <w:marLeft w:val="640"/>
          <w:marRight w:val="0"/>
          <w:marTop w:val="0"/>
          <w:marBottom w:val="0"/>
          <w:divBdr>
            <w:top w:val="none" w:sz="0" w:space="0" w:color="auto"/>
            <w:left w:val="none" w:sz="0" w:space="0" w:color="auto"/>
            <w:bottom w:val="none" w:sz="0" w:space="0" w:color="auto"/>
            <w:right w:val="none" w:sz="0" w:space="0" w:color="auto"/>
          </w:divBdr>
        </w:div>
        <w:div w:id="73405634">
          <w:marLeft w:val="640"/>
          <w:marRight w:val="0"/>
          <w:marTop w:val="0"/>
          <w:marBottom w:val="0"/>
          <w:divBdr>
            <w:top w:val="none" w:sz="0" w:space="0" w:color="auto"/>
            <w:left w:val="none" w:sz="0" w:space="0" w:color="auto"/>
            <w:bottom w:val="none" w:sz="0" w:space="0" w:color="auto"/>
            <w:right w:val="none" w:sz="0" w:space="0" w:color="auto"/>
          </w:divBdr>
        </w:div>
        <w:div w:id="134302622">
          <w:marLeft w:val="640"/>
          <w:marRight w:val="0"/>
          <w:marTop w:val="0"/>
          <w:marBottom w:val="0"/>
          <w:divBdr>
            <w:top w:val="none" w:sz="0" w:space="0" w:color="auto"/>
            <w:left w:val="none" w:sz="0" w:space="0" w:color="auto"/>
            <w:bottom w:val="none" w:sz="0" w:space="0" w:color="auto"/>
            <w:right w:val="none" w:sz="0" w:space="0" w:color="auto"/>
          </w:divBdr>
        </w:div>
        <w:div w:id="137382301">
          <w:marLeft w:val="640"/>
          <w:marRight w:val="0"/>
          <w:marTop w:val="0"/>
          <w:marBottom w:val="0"/>
          <w:divBdr>
            <w:top w:val="none" w:sz="0" w:space="0" w:color="auto"/>
            <w:left w:val="none" w:sz="0" w:space="0" w:color="auto"/>
            <w:bottom w:val="none" w:sz="0" w:space="0" w:color="auto"/>
            <w:right w:val="none" w:sz="0" w:space="0" w:color="auto"/>
          </w:divBdr>
        </w:div>
        <w:div w:id="141653188">
          <w:marLeft w:val="640"/>
          <w:marRight w:val="0"/>
          <w:marTop w:val="0"/>
          <w:marBottom w:val="0"/>
          <w:divBdr>
            <w:top w:val="none" w:sz="0" w:space="0" w:color="auto"/>
            <w:left w:val="none" w:sz="0" w:space="0" w:color="auto"/>
            <w:bottom w:val="none" w:sz="0" w:space="0" w:color="auto"/>
            <w:right w:val="none" w:sz="0" w:space="0" w:color="auto"/>
          </w:divBdr>
        </w:div>
        <w:div w:id="144901155">
          <w:marLeft w:val="640"/>
          <w:marRight w:val="0"/>
          <w:marTop w:val="0"/>
          <w:marBottom w:val="0"/>
          <w:divBdr>
            <w:top w:val="none" w:sz="0" w:space="0" w:color="auto"/>
            <w:left w:val="none" w:sz="0" w:space="0" w:color="auto"/>
            <w:bottom w:val="none" w:sz="0" w:space="0" w:color="auto"/>
            <w:right w:val="none" w:sz="0" w:space="0" w:color="auto"/>
          </w:divBdr>
        </w:div>
        <w:div w:id="200017498">
          <w:marLeft w:val="640"/>
          <w:marRight w:val="0"/>
          <w:marTop w:val="0"/>
          <w:marBottom w:val="0"/>
          <w:divBdr>
            <w:top w:val="none" w:sz="0" w:space="0" w:color="auto"/>
            <w:left w:val="none" w:sz="0" w:space="0" w:color="auto"/>
            <w:bottom w:val="none" w:sz="0" w:space="0" w:color="auto"/>
            <w:right w:val="none" w:sz="0" w:space="0" w:color="auto"/>
          </w:divBdr>
        </w:div>
        <w:div w:id="257371059">
          <w:marLeft w:val="640"/>
          <w:marRight w:val="0"/>
          <w:marTop w:val="0"/>
          <w:marBottom w:val="0"/>
          <w:divBdr>
            <w:top w:val="none" w:sz="0" w:space="0" w:color="auto"/>
            <w:left w:val="none" w:sz="0" w:space="0" w:color="auto"/>
            <w:bottom w:val="none" w:sz="0" w:space="0" w:color="auto"/>
            <w:right w:val="none" w:sz="0" w:space="0" w:color="auto"/>
          </w:divBdr>
        </w:div>
        <w:div w:id="258608454">
          <w:marLeft w:val="640"/>
          <w:marRight w:val="0"/>
          <w:marTop w:val="0"/>
          <w:marBottom w:val="0"/>
          <w:divBdr>
            <w:top w:val="none" w:sz="0" w:space="0" w:color="auto"/>
            <w:left w:val="none" w:sz="0" w:space="0" w:color="auto"/>
            <w:bottom w:val="none" w:sz="0" w:space="0" w:color="auto"/>
            <w:right w:val="none" w:sz="0" w:space="0" w:color="auto"/>
          </w:divBdr>
        </w:div>
        <w:div w:id="266084210">
          <w:marLeft w:val="640"/>
          <w:marRight w:val="0"/>
          <w:marTop w:val="0"/>
          <w:marBottom w:val="0"/>
          <w:divBdr>
            <w:top w:val="none" w:sz="0" w:space="0" w:color="auto"/>
            <w:left w:val="none" w:sz="0" w:space="0" w:color="auto"/>
            <w:bottom w:val="none" w:sz="0" w:space="0" w:color="auto"/>
            <w:right w:val="none" w:sz="0" w:space="0" w:color="auto"/>
          </w:divBdr>
        </w:div>
        <w:div w:id="271740863">
          <w:marLeft w:val="640"/>
          <w:marRight w:val="0"/>
          <w:marTop w:val="0"/>
          <w:marBottom w:val="0"/>
          <w:divBdr>
            <w:top w:val="none" w:sz="0" w:space="0" w:color="auto"/>
            <w:left w:val="none" w:sz="0" w:space="0" w:color="auto"/>
            <w:bottom w:val="none" w:sz="0" w:space="0" w:color="auto"/>
            <w:right w:val="none" w:sz="0" w:space="0" w:color="auto"/>
          </w:divBdr>
        </w:div>
        <w:div w:id="319385477">
          <w:marLeft w:val="640"/>
          <w:marRight w:val="0"/>
          <w:marTop w:val="0"/>
          <w:marBottom w:val="0"/>
          <w:divBdr>
            <w:top w:val="none" w:sz="0" w:space="0" w:color="auto"/>
            <w:left w:val="none" w:sz="0" w:space="0" w:color="auto"/>
            <w:bottom w:val="none" w:sz="0" w:space="0" w:color="auto"/>
            <w:right w:val="none" w:sz="0" w:space="0" w:color="auto"/>
          </w:divBdr>
        </w:div>
        <w:div w:id="332228087">
          <w:marLeft w:val="640"/>
          <w:marRight w:val="0"/>
          <w:marTop w:val="0"/>
          <w:marBottom w:val="0"/>
          <w:divBdr>
            <w:top w:val="none" w:sz="0" w:space="0" w:color="auto"/>
            <w:left w:val="none" w:sz="0" w:space="0" w:color="auto"/>
            <w:bottom w:val="none" w:sz="0" w:space="0" w:color="auto"/>
            <w:right w:val="none" w:sz="0" w:space="0" w:color="auto"/>
          </w:divBdr>
        </w:div>
        <w:div w:id="341787722">
          <w:marLeft w:val="640"/>
          <w:marRight w:val="0"/>
          <w:marTop w:val="0"/>
          <w:marBottom w:val="0"/>
          <w:divBdr>
            <w:top w:val="none" w:sz="0" w:space="0" w:color="auto"/>
            <w:left w:val="none" w:sz="0" w:space="0" w:color="auto"/>
            <w:bottom w:val="none" w:sz="0" w:space="0" w:color="auto"/>
            <w:right w:val="none" w:sz="0" w:space="0" w:color="auto"/>
          </w:divBdr>
        </w:div>
        <w:div w:id="367878111">
          <w:marLeft w:val="640"/>
          <w:marRight w:val="0"/>
          <w:marTop w:val="0"/>
          <w:marBottom w:val="0"/>
          <w:divBdr>
            <w:top w:val="none" w:sz="0" w:space="0" w:color="auto"/>
            <w:left w:val="none" w:sz="0" w:space="0" w:color="auto"/>
            <w:bottom w:val="none" w:sz="0" w:space="0" w:color="auto"/>
            <w:right w:val="none" w:sz="0" w:space="0" w:color="auto"/>
          </w:divBdr>
        </w:div>
        <w:div w:id="384523612">
          <w:marLeft w:val="640"/>
          <w:marRight w:val="0"/>
          <w:marTop w:val="0"/>
          <w:marBottom w:val="0"/>
          <w:divBdr>
            <w:top w:val="none" w:sz="0" w:space="0" w:color="auto"/>
            <w:left w:val="none" w:sz="0" w:space="0" w:color="auto"/>
            <w:bottom w:val="none" w:sz="0" w:space="0" w:color="auto"/>
            <w:right w:val="none" w:sz="0" w:space="0" w:color="auto"/>
          </w:divBdr>
        </w:div>
        <w:div w:id="401873496">
          <w:marLeft w:val="640"/>
          <w:marRight w:val="0"/>
          <w:marTop w:val="0"/>
          <w:marBottom w:val="0"/>
          <w:divBdr>
            <w:top w:val="none" w:sz="0" w:space="0" w:color="auto"/>
            <w:left w:val="none" w:sz="0" w:space="0" w:color="auto"/>
            <w:bottom w:val="none" w:sz="0" w:space="0" w:color="auto"/>
            <w:right w:val="none" w:sz="0" w:space="0" w:color="auto"/>
          </w:divBdr>
        </w:div>
        <w:div w:id="423957585">
          <w:marLeft w:val="640"/>
          <w:marRight w:val="0"/>
          <w:marTop w:val="0"/>
          <w:marBottom w:val="0"/>
          <w:divBdr>
            <w:top w:val="none" w:sz="0" w:space="0" w:color="auto"/>
            <w:left w:val="none" w:sz="0" w:space="0" w:color="auto"/>
            <w:bottom w:val="none" w:sz="0" w:space="0" w:color="auto"/>
            <w:right w:val="none" w:sz="0" w:space="0" w:color="auto"/>
          </w:divBdr>
        </w:div>
        <w:div w:id="440879554">
          <w:marLeft w:val="640"/>
          <w:marRight w:val="0"/>
          <w:marTop w:val="0"/>
          <w:marBottom w:val="0"/>
          <w:divBdr>
            <w:top w:val="none" w:sz="0" w:space="0" w:color="auto"/>
            <w:left w:val="none" w:sz="0" w:space="0" w:color="auto"/>
            <w:bottom w:val="none" w:sz="0" w:space="0" w:color="auto"/>
            <w:right w:val="none" w:sz="0" w:space="0" w:color="auto"/>
          </w:divBdr>
        </w:div>
        <w:div w:id="454254016">
          <w:marLeft w:val="640"/>
          <w:marRight w:val="0"/>
          <w:marTop w:val="0"/>
          <w:marBottom w:val="0"/>
          <w:divBdr>
            <w:top w:val="none" w:sz="0" w:space="0" w:color="auto"/>
            <w:left w:val="none" w:sz="0" w:space="0" w:color="auto"/>
            <w:bottom w:val="none" w:sz="0" w:space="0" w:color="auto"/>
            <w:right w:val="none" w:sz="0" w:space="0" w:color="auto"/>
          </w:divBdr>
        </w:div>
        <w:div w:id="459038988">
          <w:marLeft w:val="640"/>
          <w:marRight w:val="0"/>
          <w:marTop w:val="0"/>
          <w:marBottom w:val="0"/>
          <w:divBdr>
            <w:top w:val="none" w:sz="0" w:space="0" w:color="auto"/>
            <w:left w:val="none" w:sz="0" w:space="0" w:color="auto"/>
            <w:bottom w:val="none" w:sz="0" w:space="0" w:color="auto"/>
            <w:right w:val="none" w:sz="0" w:space="0" w:color="auto"/>
          </w:divBdr>
        </w:div>
        <w:div w:id="482889896">
          <w:marLeft w:val="640"/>
          <w:marRight w:val="0"/>
          <w:marTop w:val="0"/>
          <w:marBottom w:val="0"/>
          <w:divBdr>
            <w:top w:val="none" w:sz="0" w:space="0" w:color="auto"/>
            <w:left w:val="none" w:sz="0" w:space="0" w:color="auto"/>
            <w:bottom w:val="none" w:sz="0" w:space="0" w:color="auto"/>
            <w:right w:val="none" w:sz="0" w:space="0" w:color="auto"/>
          </w:divBdr>
        </w:div>
        <w:div w:id="491414547">
          <w:marLeft w:val="640"/>
          <w:marRight w:val="0"/>
          <w:marTop w:val="0"/>
          <w:marBottom w:val="0"/>
          <w:divBdr>
            <w:top w:val="none" w:sz="0" w:space="0" w:color="auto"/>
            <w:left w:val="none" w:sz="0" w:space="0" w:color="auto"/>
            <w:bottom w:val="none" w:sz="0" w:space="0" w:color="auto"/>
            <w:right w:val="none" w:sz="0" w:space="0" w:color="auto"/>
          </w:divBdr>
        </w:div>
        <w:div w:id="505166963">
          <w:marLeft w:val="640"/>
          <w:marRight w:val="0"/>
          <w:marTop w:val="0"/>
          <w:marBottom w:val="0"/>
          <w:divBdr>
            <w:top w:val="none" w:sz="0" w:space="0" w:color="auto"/>
            <w:left w:val="none" w:sz="0" w:space="0" w:color="auto"/>
            <w:bottom w:val="none" w:sz="0" w:space="0" w:color="auto"/>
            <w:right w:val="none" w:sz="0" w:space="0" w:color="auto"/>
          </w:divBdr>
        </w:div>
        <w:div w:id="535116216">
          <w:marLeft w:val="640"/>
          <w:marRight w:val="0"/>
          <w:marTop w:val="0"/>
          <w:marBottom w:val="0"/>
          <w:divBdr>
            <w:top w:val="none" w:sz="0" w:space="0" w:color="auto"/>
            <w:left w:val="none" w:sz="0" w:space="0" w:color="auto"/>
            <w:bottom w:val="none" w:sz="0" w:space="0" w:color="auto"/>
            <w:right w:val="none" w:sz="0" w:space="0" w:color="auto"/>
          </w:divBdr>
        </w:div>
        <w:div w:id="557596075">
          <w:marLeft w:val="640"/>
          <w:marRight w:val="0"/>
          <w:marTop w:val="0"/>
          <w:marBottom w:val="0"/>
          <w:divBdr>
            <w:top w:val="none" w:sz="0" w:space="0" w:color="auto"/>
            <w:left w:val="none" w:sz="0" w:space="0" w:color="auto"/>
            <w:bottom w:val="none" w:sz="0" w:space="0" w:color="auto"/>
            <w:right w:val="none" w:sz="0" w:space="0" w:color="auto"/>
          </w:divBdr>
        </w:div>
        <w:div w:id="597061913">
          <w:marLeft w:val="640"/>
          <w:marRight w:val="0"/>
          <w:marTop w:val="0"/>
          <w:marBottom w:val="0"/>
          <w:divBdr>
            <w:top w:val="none" w:sz="0" w:space="0" w:color="auto"/>
            <w:left w:val="none" w:sz="0" w:space="0" w:color="auto"/>
            <w:bottom w:val="none" w:sz="0" w:space="0" w:color="auto"/>
            <w:right w:val="none" w:sz="0" w:space="0" w:color="auto"/>
          </w:divBdr>
        </w:div>
        <w:div w:id="634681243">
          <w:marLeft w:val="640"/>
          <w:marRight w:val="0"/>
          <w:marTop w:val="0"/>
          <w:marBottom w:val="0"/>
          <w:divBdr>
            <w:top w:val="none" w:sz="0" w:space="0" w:color="auto"/>
            <w:left w:val="none" w:sz="0" w:space="0" w:color="auto"/>
            <w:bottom w:val="none" w:sz="0" w:space="0" w:color="auto"/>
            <w:right w:val="none" w:sz="0" w:space="0" w:color="auto"/>
          </w:divBdr>
        </w:div>
        <w:div w:id="652679064">
          <w:marLeft w:val="640"/>
          <w:marRight w:val="0"/>
          <w:marTop w:val="0"/>
          <w:marBottom w:val="0"/>
          <w:divBdr>
            <w:top w:val="none" w:sz="0" w:space="0" w:color="auto"/>
            <w:left w:val="none" w:sz="0" w:space="0" w:color="auto"/>
            <w:bottom w:val="none" w:sz="0" w:space="0" w:color="auto"/>
            <w:right w:val="none" w:sz="0" w:space="0" w:color="auto"/>
          </w:divBdr>
        </w:div>
        <w:div w:id="654187819">
          <w:marLeft w:val="640"/>
          <w:marRight w:val="0"/>
          <w:marTop w:val="0"/>
          <w:marBottom w:val="0"/>
          <w:divBdr>
            <w:top w:val="none" w:sz="0" w:space="0" w:color="auto"/>
            <w:left w:val="none" w:sz="0" w:space="0" w:color="auto"/>
            <w:bottom w:val="none" w:sz="0" w:space="0" w:color="auto"/>
            <w:right w:val="none" w:sz="0" w:space="0" w:color="auto"/>
          </w:divBdr>
        </w:div>
        <w:div w:id="658507157">
          <w:marLeft w:val="640"/>
          <w:marRight w:val="0"/>
          <w:marTop w:val="0"/>
          <w:marBottom w:val="0"/>
          <w:divBdr>
            <w:top w:val="none" w:sz="0" w:space="0" w:color="auto"/>
            <w:left w:val="none" w:sz="0" w:space="0" w:color="auto"/>
            <w:bottom w:val="none" w:sz="0" w:space="0" w:color="auto"/>
            <w:right w:val="none" w:sz="0" w:space="0" w:color="auto"/>
          </w:divBdr>
        </w:div>
        <w:div w:id="685791579">
          <w:marLeft w:val="640"/>
          <w:marRight w:val="0"/>
          <w:marTop w:val="0"/>
          <w:marBottom w:val="0"/>
          <w:divBdr>
            <w:top w:val="none" w:sz="0" w:space="0" w:color="auto"/>
            <w:left w:val="none" w:sz="0" w:space="0" w:color="auto"/>
            <w:bottom w:val="none" w:sz="0" w:space="0" w:color="auto"/>
            <w:right w:val="none" w:sz="0" w:space="0" w:color="auto"/>
          </w:divBdr>
        </w:div>
        <w:div w:id="691540668">
          <w:marLeft w:val="640"/>
          <w:marRight w:val="0"/>
          <w:marTop w:val="0"/>
          <w:marBottom w:val="0"/>
          <w:divBdr>
            <w:top w:val="none" w:sz="0" w:space="0" w:color="auto"/>
            <w:left w:val="none" w:sz="0" w:space="0" w:color="auto"/>
            <w:bottom w:val="none" w:sz="0" w:space="0" w:color="auto"/>
            <w:right w:val="none" w:sz="0" w:space="0" w:color="auto"/>
          </w:divBdr>
        </w:div>
        <w:div w:id="706175462">
          <w:marLeft w:val="640"/>
          <w:marRight w:val="0"/>
          <w:marTop w:val="0"/>
          <w:marBottom w:val="0"/>
          <w:divBdr>
            <w:top w:val="none" w:sz="0" w:space="0" w:color="auto"/>
            <w:left w:val="none" w:sz="0" w:space="0" w:color="auto"/>
            <w:bottom w:val="none" w:sz="0" w:space="0" w:color="auto"/>
            <w:right w:val="none" w:sz="0" w:space="0" w:color="auto"/>
          </w:divBdr>
        </w:div>
        <w:div w:id="762842130">
          <w:marLeft w:val="640"/>
          <w:marRight w:val="0"/>
          <w:marTop w:val="0"/>
          <w:marBottom w:val="0"/>
          <w:divBdr>
            <w:top w:val="none" w:sz="0" w:space="0" w:color="auto"/>
            <w:left w:val="none" w:sz="0" w:space="0" w:color="auto"/>
            <w:bottom w:val="none" w:sz="0" w:space="0" w:color="auto"/>
            <w:right w:val="none" w:sz="0" w:space="0" w:color="auto"/>
          </w:divBdr>
        </w:div>
        <w:div w:id="763039122">
          <w:marLeft w:val="640"/>
          <w:marRight w:val="0"/>
          <w:marTop w:val="0"/>
          <w:marBottom w:val="0"/>
          <w:divBdr>
            <w:top w:val="none" w:sz="0" w:space="0" w:color="auto"/>
            <w:left w:val="none" w:sz="0" w:space="0" w:color="auto"/>
            <w:bottom w:val="none" w:sz="0" w:space="0" w:color="auto"/>
            <w:right w:val="none" w:sz="0" w:space="0" w:color="auto"/>
          </w:divBdr>
        </w:div>
        <w:div w:id="804155995">
          <w:marLeft w:val="640"/>
          <w:marRight w:val="0"/>
          <w:marTop w:val="0"/>
          <w:marBottom w:val="0"/>
          <w:divBdr>
            <w:top w:val="none" w:sz="0" w:space="0" w:color="auto"/>
            <w:left w:val="none" w:sz="0" w:space="0" w:color="auto"/>
            <w:bottom w:val="none" w:sz="0" w:space="0" w:color="auto"/>
            <w:right w:val="none" w:sz="0" w:space="0" w:color="auto"/>
          </w:divBdr>
        </w:div>
        <w:div w:id="824203813">
          <w:marLeft w:val="640"/>
          <w:marRight w:val="0"/>
          <w:marTop w:val="0"/>
          <w:marBottom w:val="0"/>
          <w:divBdr>
            <w:top w:val="none" w:sz="0" w:space="0" w:color="auto"/>
            <w:left w:val="none" w:sz="0" w:space="0" w:color="auto"/>
            <w:bottom w:val="none" w:sz="0" w:space="0" w:color="auto"/>
            <w:right w:val="none" w:sz="0" w:space="0" w:color="auto"/>
          </w:divBdr>
        </w:div>
        <w:div w:id="863977407">
          <w:marLeft w:val="640"/>
          <w:marRight w:val="0"/>
          <w:marTop w:val="0"/>
          <w:marBottom w:val="0"/>
          <w:divBdr>
            <w:top w:val="none" w:sz="0" w:space="0" w:color="auto"/>
            <w:left w:val="none" w:sz="0" w:space="0" w:color="auto"/>
            <w:bottom w:val="none" w:sz="0" w:space="0" w:color="auto"/>
            <w:right w:val="none" w:sz="0" w:space="0" w:color="auto"/>
          </w:divBdr>
        </w:div>
        <w:div w:id="876158462">
          <w:marLeft w:val="640"/>
          <w:marRight w:val="0"/>
          <w:marTop w:val="0"/>
          <w:marBottom w:val="0"/>
          <w:divBdr>
            <w:top w:val="none" w:sz="0" w:space="0" w:color="auto"/>
            <w:left w:val="none" w:sz="0" w:space="0" w:color="auto"/>
            <w:bottom w:val="none" w:sz="0" w:space="0" w:color="auto"/>
            <w:right w:val="none" w:sz="0" w:space="0" w:color="auto"/>
          </w:divBdr>
        </w:div>
        <w:div w:id="897592692">
          <w:marLeft w:val="640"/>
          <w:marRight w:val="0"/>
          <w:marTop w:val="0"/>
          <w:marBottom w:val="0"/>
          <w:divBdr>
            <w:top w:val="none" w:sz="0" w:space="0" w:color="auto"/>
            <w:left w:val="none" w:sz="0" w:space="0" w:color="auto"/>
            <w:bottom w:val="none" w:sz="0" w:space="0" w:color="auto"/>
            <w:right w:val="none" w:sz="0" w:space="0" w:color="auto"/>
          </w:divBdr>
        </w:div>
        <w:div w:id="926579785">
          <w:marLeft w:val="640"/>
          <w:marRight w:val="0"/>
          <w:marTop w:val="0"/>
          <w:marBottom w:val="0"/>
          <w:divBdr>
            <w:top w:val="none" w:sz="0" w:space="0" w:color="auto"/>
            <w:left w:val="none" w:sz="0" w:space="0" w:color="auto"/>
            <w:bottom w:val="none" w:sz="0" w:space="0" w:color="auto"/>
            <w:right w:val="none" w:sz="0" w:space="0" w:color="auto"/>
          </w:divBdr>
        </w:div>
        <w:div w:id="975916154">
          <w:marLeft w:val="640"/>
          <w:marRight w:val="0"/>
          <w:marTop w:val="0"/>
          <w:marBottom w:val="0"/>
          <w:divBdr>
            <w:top w:val="none" w:sz="0" w:space="0" w:color="auto"/>
            <w:left w:val="none" w:sz="0" w:space="0" w:color="auto"/>
            <w:bottom w:val="none" w:sz="0" w:space="0" w:color="auto"/>
            <w:right w:val="none" w:sz="0" w:space="0" w:color="auto"/>
          </w:divBdr>
        </w:div>
        <w:div w:id="1035039630">
          <w:marLeft w:val="640"/>
          <w:marRight w:val="0"/>
          <w:marTop w:val="0"/>
          <w:marBottom w:val="0"/>
          <w:divBdr>
            <w:top w:val="none" w:sz="0" w:space="0" w:color="auto"/>
            <w:left w:val="none" w:sz="0" w:space="0" w:color="auto"/>
            <w:bottom w:val="none" w:sz="0" w:space="0" w:color="auto"/>
            <w:right w:val="none" w:sz="0" w:space="0" w:color="auto"/>
          </w:divBdr>
        </w:div>
        <w:div w:id="1037320374">
          <w:marLeft w:val="640"/>
          <w:marRight w:val="0"/>
          <w:marTop w:val="0"/>
          <w:marBottom w:val="0"/>
          <w:divBdr>
            <w:top w:val="none" w:sz="0" w:space="0" w:color="auto"/>
            <w:left w:val="none" w:sz="0" w:space="0" w:color="auto"/>
            <w:bottom w:val="none" w:sz="0" w:space="0" w:color="auto"/>
            <w:right w:val="none" w:sz="0" w:space="0" w:color="auto"/>
          </w:divBdr>
        </w:div>
        <w:div w:id="1040015067">
          <w:marLeft w:val="640"/>
          <w:marRight w:val="0"/>
          <w:marTop w:val="0"/>
          <w:marBottom w:val="0"/>
          <w:divBdr>
            <w:top w:val="none" w:sz="0" w:space="0" w:color="auto"/>
            <w:left w:val="none" w:sz="0" w:space="0" w:color="auto"/>
            <w:bottom w:val="none" w:sz="0" w:space="0" w:color="auto"/>
            <w:right w:val="none" w:sz="0" w:space="0" w:color="auto"/>
          </w:divBdr>
        </w:div>
        <w:div w:id="1055468476">
          <w:marLeft w:val="640"/>
          <w:marRight w:val="0"/>
          <w:marTop w:val="0"/>
          <w:marBottom w:val="0"/>
          <w:divBdr>
            <w:top w:val="none" w:sz="0" w:space="0" w:color="auto"/>
            <w:left w:val="none" w:sz="0" w:space="0" w:color="auto"/>
            <w:bottom w:val="none" w:sz="0" w:space="0" w:color="auto"/>
            <w:right w:val="none" w:sz="0" w:space="0" w:color="auto"/>
          </w:divBdr>
        </w:div>
        <w:div w:id="1073817830">
          <w:marLeft w:val="640"/>
          <w:marRight w:val="0"/>
          <w:marTop w:val="0"/>
          <w:marBottom w:val="0"/>
          <w:divBdr>
            <w:top w:val="none" w:sz="0" w:space="0" w:color="auto"/>
            <w:left w:val="none" w:sz="0" w:space="0" w:color="auto"/>
            <w:bottom w:val="none" w:sz="0" w:space="0" w:color="auto"/>
            <w:right w:val="none" w:sz="0" w:space="0" w:color="auto"/>
          </w:divBdr>
        </w:div>
        <w:div w:id="1120343722">
          <w:marLeft w:val="640"/>
          <w:marRight w:val="0"/>
          <w:marTop w:val="0"/>
          <w:marBottom w:val="0"/>
          <w:divBdr>
            <w:top w:val="none" w:sz="0" w:space="0" w:color="auto"/>
            <w:left w:val="none" w:sz="0" w:space="0" w:color="auto"/>
            <w:bottom w:val="none" w:sz="0" w:space="0" w:color="auto"/>
            <w:right w:val="none" w:sz="0" w:space="0" w:color="auto"/>
          </w:divBdr>
        </w:div>
        <w:div w:id="1129587015">
          <w:marLeft w:val="640"/>
          <w:marRight w:val="0"/>
          <w:marTop w:val="0"/>
          <w:marBottom w:val="0"/>
          <w:divBdr>
            <w:top w:val="none" w:sz="0" w:space="0" w:color="auto"/>
            <w:left w:val="none" w:sz="0" w:space="0" w:color="auto"/>
            <w:bottom w:val="none" w:sz="0" w:space="0" w:color="auto"/>
            <w:right w:val="none" w:sz="0" w:space="0" w:color="auto"/>
          </w:divBdr>
        </w:div>
        <w:div w:id="1131828925">
          <w:marLeft w:val="640"/>
          <w:marRight w:val="0"/>
          <w:marTop w:val="0"/>
          <w:marBottom w:val="0"/>
          <w:divBdr>
            <w:top w:val="none" w:sz="0" w:space="0" w:color="auto"/>
            <w:left w:val="none" w:sz="0" w:space="0" w:color="auto"/>
            <w:bottom w:val="none" w:sz="0" w:space="0" w:color="auto"/>
            <w:right w:val="none" w:sz="0" w:space="0" w:color="auto"/>
          </w:divBdr>
        </w:div>
        <w:div w:id="1145585812">
          <w:marLeft w:val="640"/>
          <w:marRight w:val="0"/>
          <w:marTop w:val="0"/>
          <w:marBottom w:val="0"/>
          <w:divBdr>
            <w:top w:val="none" w:sz="0" w:space="0" w:color="auto"/>
            <w:left w:val="none" w:sz="0" w:space="0" w:color="auto"/>
            <w:bottom w:val="none" w:sz="0" w:space="0" w:color="auto"/>
            <w:right w:val="none" w:sz="0" w:space="0" w:color="auto"/>
          </w:divBdr>
        </w:div>
        <w:div w:id="1178033983">
          <w:marLeft w:val="640"/>
          <w:marRight w:val="0"/>
          <w:marTop w:val="0"/>
          <w:marBottom w:val="0"/>
          <w:divBdr>
            <w:top w:val="none" w:sz="0" w:space="0" w:color="auto"/>
            <w:left w:val="none" w:sz="0" w:space="0" w:color="auto"/>
            <w:bottom w:val="none" w:sz="0" w:space="0" w:color="auto"/>
            <w:right w:val="none" w:sz="0" w:space="0" w:color="auto"/>
          </w:divBdr>
        </w:div>
        <w:div w:id="1181041318">
          <w:marLeft w:val="640"/>
          <w:marRight w:val="0"/>
          <w:marTop w:val="0"/>
          <w:marBottom w:val="0"/>
          <w:divBdr>
            <w:top w:val="none" w:sz="0" w:space="0" w:color="auto"/>
            <w:left w:val="none" w:sz="0" w:space="0" w:color="auto"/>
            <w:bottom w:val="none" w:sz="0" w:space="0" w:color="auto"/>
            <w:right w:val="none" w:sz="0" w:space="0" w:color="auto"/>
          </w:divBdr>
        </w:div>
        <w:div w:id="1215199788">
          <w:marLeft w:val="640"/>
          <w:marRight w:val="0"/>
          <w:marTop w:val="0"/>
          <w:marBottom w:val="0"/>
          <w:divBdr>
            <w:top w:val="none" w:sz="0" w:space="0" w:color="auto"/>
            <w:left w:val="none" w:sz="0" w:space="0" w:color="auto"/>
            <w:bottom w:val="none" w:sz="0" w:space="0" w:color="auto"/>
            <w:right w:val="none" w:sz="0" w:space="0" w:color="auto"/>
          </w:divBdr>
        </w:div>
        <w:div w:id="1268849393">
          <w:marLeft w:val="640"/>
          <w:marRight w:val="0"/>
          <w:marTop w:val="0"/>
          <w:marBottom w:val="0"/>
          <w:divBdr>
            <w:top w:val="none" w:sz="0" w:space="0" w:color="auto"/>
            <w:left w:val="none" w:sz="0" w:space="0" w:color="auto"/>
            <w:bottom w:val="none" w:sz="0" w:space="0" w:color="auto"/>
            <w:right w:val="none" w:sz="0" w:space="0" w:color="auto"/>
          </w:divBdr>
        </w:div>
        <w:div w:id="1300303890">
          <w:marLeft w:val="640"/>
          <w:marRight w:val="0"/>
          <w:marTop w:val="0"/>
          <w:marBottom w:val="0"/>
          <w:divBdr>
            <w:top w:val="none" w:sz="0" w:space="0" w:color="auto"/>
            <w:left w:val="none" w:sz="0" w:space="0" w:color="auto"/>
            <w:bottom w:val="none" w:sz="0" w:space="0" w:color="auto"/>
            <w:right w:val="none" w:sz="0" w:space="0" w:color="auto"/>
          </w:divBdr>
        </w:div>
        <w:div w:id="1339893403">
          <w:marLeft w:val="640"/>
          <w:marRight w:val="0"/>
          <w:marTop w:val="0"/>
          <w:marBottom w:val="0"/>
          <w:divBdr>
            <w:top w:val="none" w:sz="0" w:space="0" w:color="auto"/>
            <w:left w:val="none" w:sz="0" w:space="0" w:color="auto"/>
            <w:bottom w:val="none" w:sz="0" w:space="0" w:color="auto"/>
            <w:right w:val="none" w:sz="0" w:space="0" w:color="auto"/>
          </w:divBdr>
        </w:div>
        <w:div w:id="1348169470">
          <w:marLeft w:val="640"/>
          <w:marRight w:val="0"/>
          <w:marTop w:val="0"/>
          <w:marBottom w:val="0"/>
          <w:divBdr>
            <w:top w:val="none" w:sz="0" w:space="0" w:color="auto"/>
            <w:left w:val="none" w:sz="0" w:space="0" w:color="auto"/>
            <w:bottom w:val="none" w:sz="0" w:space="0" w:color="auto"/>
            <w:right w:val="none" w:sz="0" w:space="0" w:color="auto"/>
          </w:divBdr>
        </w:div>
        <w:div w:id="1358773151">
          <w:marLeft w:val="640"/>
          <w:marRight w:val="0"/>
          <w:marTop w:val="0"/>
          <w:marBottom w:val="0"/>
          <w:divBdr>
            <w:top w:val="none" w:sz="0" w:space="0" w:color="auto"/>
            <w:left w:val="none" w:sz="0" w:space="0" w:color="auto"/>
            <w:bottom w:val="none" w:sz="0" w:space="0" w:color="auto"/>
            <w:right w:val="none" w:sz="0" w:space="0" w:color="auto"/>
          </w:divBdr>
        </w:div>
        <w:div w:id="1366175479">
          <w:marLeft w:val="640"/>
          <w:marRight w:val="0"/>
          <w:marTop w:val="0"/>
          <w:marBottom w:val="0"/>
          <w:divBdr>
            <w:top w:val="none" w:sz="0" w:space="0" w:color="auto"/>
            <w:left w:val="none" w:sz="0" w:space="0" w:color="auto"/>
            <w:bottom w:val="none" w:sz="0" w:space="0" w:color="auto"/>
            <w:right w:val="none" w:sz="0" w:space="0" w:color="auto"/>
          </w:divBdr>
        </w:div>
        <w:div w:id="1386486218">
          <w:marLeft w:val="640"/>
          <w:marRight w:val="0"/>
          <w:marTop w:val="0"/>
          <w:marBottom w:val="0"/>
          <w:divBdr>
            <w:top w:val="none" w:sz="0" w:space="0" w:color="auto"/>
            <w:left w:val="none" w:sz="0" w:space="0" w:color="auto"/>
            <w:bottom w:val="none" w:sz="0" w:space="0" w:color="auto"/>
            <w:right w:val="none" w:sz="0" w:space="0" w:color="auto"/>
          </w:divBdr>
        </w:div>
        <w:div w:id="1467503237">
          <w:marLeft w:val="640"/>
          <w:marRight w:val="0"/>
          <w:marTop w:val="0"/>
          <w:marBottom w:val="0"/>
          <w:divBdr>
            <w:top w:val="none" w:sz="0" w:space="0" w:color="auto"/>
            <w:left w:val="none" w:sz="0" w:space="0" w:color="auto"/>
            <w:bottom w:val="none" w:sz="0" w:space="0" w:color="auto"/>
            <w:right w:val="none" w:sz="0" w:space="0" w:color="auto"/>
          </w:divBdr>
        </w:div>
        <w:div w:id="1485123281">
          <w:marLeft w:val="640"/>
          <w:marRight w:val="0"/>
          <w:marTop w:val="0"/>
          <w:marBottom w:val="0"/>
          <w:divBdr>
            <w:top w:val="none" w:sz="0" w:space="0" w:color="auto"/>
            <w:left w:val="none" w:sz="0" w:space="0" w:color="auto"/>
            <w:bottom w:val="none" w:sz="0" w:space="0" w:color="auto"/>
            <w:right w:val="none" w:sz="0" w:space="0" w:color="auto"/>
          </w:divBdr>
        </w:div>
        <w:div w:id="1589269855">
          <w:marLeft w:val="640"/>
          <w:marRight w:val="0"/>
          <w:marTop w:val="0"/>
          <w:marBottom w:val="0"/>
          <w:divBdr>
            <w:top w:val="none" w:sz="0" w:space="0" w:color="auto"/>
            <w:left w:val="none" w:sz="0" w:space="0" w:color="auto"/>
            <w:bottom w:val="none" w:sz="0" w:space="0" w:color="auto"/>
            <w:right w:val="none" w:sz="0" w:space="0" w:color="auto"/>
          </w:divBdr>
        </w:div>
        <w:div w:id="1625624062">
          <w:marLeft w:val="640"/>
          <w:marRight w:val="0"/>
          <w:marTop w:val="0"/>
          <w:marBottom w:val="0"/>
          <w:divBdr>
            <w:top w:val="none" w:sz="0" w:space="0" w:color="auto"/>
            <w:left w:val="none" w:sz="0" w:space="0" w:color="auto"/>
            <w:bottom w:val="none" w:sz="0" w:space="0" w:color="auto"/>
            <w:right w:val="none" w:sz="0" w:space="0" w:color="auto"/>
          </w:divBdr>
        </w:div>
        <w:div w:id="1638796029">
          <w:marLeft w:val="640"/>
          <w:marRight w:val="0"/>
          <w:marTop w:val="0"/>
          <w:marBottom w:val="0"/>
          <w:divBdr>
            <w:top w:val="none" w:sz="0" w:space="0" w:color="auto"/>
            <w:left w:val="none" w:sz="0" w:space="0" w:color="auto"/>
            <w:bottom w:val="none" w:sz="0" w:space="0" w:color="auto"/>
            <w:right w:val="none" w:sz="0" w:space="0" w:color="auto"/>
          </w:divBdr>
        </w:div>
        <w:div w:id="1657607601">
          <w:marLeft w:val="640"/>
          <w:marRight w:val="0"/>
          <w:marTop w:val="0"/>
          <w:marBottom w:val="0"/>
          <w:divBdr>
            <w:top w:val="none" w:sz="0" w:space="0" w:color="auto"/>
            <w:left w:val="none" w:sz="0" w:space="0" w:color="auto"/>
            <w:bottom w:val="none" w:sz="0" w:space="0" w:color="auto"/>
            <w:right w:val="none" w:sz="0" w:space="0" w:color="auto"/>
          </w:divBdr>
        </w:div>
        <w:div w:id="1665207118">
          <w:marLeft w:val="640"/>
          <w:marRight w:val="0"/>
          <w:marTop w:val="0"/>
          <w:marBottom w:val="0"/>
          <w:divBdr>
            <w:top w:val="none" w:sz="0" w:space="0" w:color="auto"/>
            <w:left w:val="none" w:sz="0" w:space="0" w:color="auto"/>
            <w:bottom w:val="none" w:sz="0" w:space="0" w:color="auto"/>
            <w:right w:val="none" w:sz="0" w:space="0" w:color="auto"/>
          </w:divBdr>
        </w:div>
        <w:div w:id="1699164189">
          <w:marLeft w:val="640"/>
          <w:marRight w:val="0"/>
          <w:marTop w:val="0"/>
          <w:marBottom w:val="0"/>
          <w:divBdr>
            <w:top w:val="none" w:sz="0" w:space="0" w:color="auto"/>
            <w:left w:val="none" w:sz="0" w:space="0" w:color="auto"/>
            <w:bottom w:val="none" w:sz="0" w:space="0" w:color="auto"/>
            <w:right w:val="none" w:sz="0" w:space="0" w:color="auto"/>
          </w:divBdr>
        </w:div>
        <w:div w:id="1714188010">
          <w:marLeft w:val="640"/>
          <w:marRight w:val="0"/>
          <w:marTop w:val="0"/>
          <w:marBottom w:val="0"/>
          <w:divBdr>
            <w:top w:val="none" w:sz="0" w:space="0" w:color="auto"/>
            <w:left w:val="none" w:sz="0" w:space="0" w:color="auto"/>
            <w:bottom w:val="none" w:sz="0" w:space="0" w:color="auto"/>
            <w:right w:val="none" w:sz="0" w:space="0" w:color="auto"/>
          </w:divBdr>
        </w:div>
        <w:div w:id="1727871444">
          <w:marLeft w:val="640"/>
          <w:marRight w:val="0"/>
          <w:marTop w:val="0"/>
          <w:marBottom w:val="0"/>
          <w:divBdr>
            <w:top w:val="none" w:sz="0" w:space="0" w:color="auto"/>
            <w:left w:val="none" w:sz="0" w:space="0" w:color="auto"/>
            <w:bottom w:val="none" w:sz="0" w:space="0" w:color="auto"/>
            <w:right w:val="none" w:sz="0" w:space="0" w:color="auto"/>
          </w:divBdr>
        </w:div>
        <w:div w:id="1728453372">
          <w:marLeft w:val="640"/>
          <w:marRight w:val="0"/>
          <w:marTop w:val="0"/>
          <w:marBottom w:val="0"/>
          <w:divBdr>
            <w:top w:val="none" w:sz="0" w:space="0" w:color="auto"/>
            <w:left w:val="none" w:sz="0" w:space="0" w:color="auto"/>
            <w:bottom w:val="none" w:sz="0" w:space="0" w:color="auto"/>
            <w:right w:val="none" w:sz="0" w:space="0" w:color="auto"/>
          </w:divBdr>
        </w:div>
        <w:div w:id="1729255947">
          <w:marLeft w:val="640"/>
          <w:marRight w:val="0"/>
          <w:marTop w:val="0"/>
          <w:marBottom w:val="0"/>
          <w:divBdr>
            <w:top w:val="none" w:sz="0" w:space="0" w:color="auto"/>
            <w:left w:val="none" w:sz="0" w:space="0" w:color="auto"/>
            <w:bottom w:val="none" w:sz="0" w:space="0" w:color="auto"/>
            <w:right w:val="none" w:sz="0" w:space="0" w:color="auto"/>
          </w:divBdr>
        </w:div>
        <w:div w:id="1805391827">
          <w:marLeft w:val="640"/>
          <w:marRight w:val="0"/>
          <w:marTop w:val="0"/>
          <w:marBottom w:val="0"/>
          <w:divBdr>
            <w:top w:val="none" w:sz="0" w:space="0" w:color="auto"/>
            <w:left w:val="none" w:sz="0" w:space="0" w:color="auto"/>
            <w:bottom w:val="none" w:sz="0" w:space="0" w:color="auto"/>
            <w:right w:val="none" w:sz="0" w:space="0" w:color="auto"/>
          </w:divBdr>
        </w:div>
        <w:div w:id="1845433114">
          <w:marLeft w:val="640"/>
          <w:marRight w:val="0"/>
          <w:marTop w:val="0"/>
          <w:marBottom w:val="0"/>
          <w:divBdr>
            <w:top w:val="none" w:sz="0" w:space="0" w:color="auto"/>
            <w:left w:val="none" w:sz="0" w:space="0" w:color="auto"/>
            <w:bottom w:val="none" w:sz="0" w:space="0" w:color="auto"/>
            <w:right w:val="none" w:sz="0" w:space="0" w:color="auto"/>
          </w:divBdr>
        </w:div>
        <w:div w:id="1860774357">
          <w:marLeft w:val="640"/>
          <w:marRight w:val="0"/>
          <w:marTop w:val="0"/>
          <w:marBottom w:val="0"/>
          <w:divBdr>
            <w:top w:val="none" w:sz="0" w:space="0" w:color="auto"/>
            <w:left w:val="none" w:sz="0" w:space="0" w:color="auto"/>
            <w:bottom w:val="none" w:sz="0" w:space="0" w:color="auto"/>
            <w:right w:val="none" w:sz="0" w:space="0" w:color="auto"/>
          </w:divBdr>
        </w:div>
        <w:div w:id="1904221233">
          <w:marLeft w:val="640"/>
          <w:marRight w:val="0"/>
          <w:marTop w:val="0"/>
          <w:marBottom w:val="0"/>
          <w:divBdr>
            <w:top w:val="none" w:sz="0" w:space="0" w:color="auto"/>
            <w:left w:val="none" w:sz="0" w:space="0" w:color="auto"/>
            <w:bottom w:val="none" w:sz="0" w:space="0" w:color="auto"/>
            <w:right w:val="none" w:sz="0" w:space="0" w:color="auto"/>
          </w:divBdr>
        </w:div>
        <w:div w:id="1931545773">
          <w:marLeft w:val="640"/>
          <w:marRight w:val="0"/>
          <w:marTop w:val="0"/>
          <w:marBottom w:val="0"/>
          <w:divBdr>
            <w:top w:val="none" w:sz="0" w:space="0" w:color="auto"/>
            <w:left w:val="none" w:sz="0" w:space="0" w:color="auto"/>
            <w:bottom w:val="none" w:sz="0" w:space="0" w:color="auto"/>
            <w:right w:val="none" w:sz="0" w:space="0" w:color="auto"/>
          </w:divBdr>
        </w:div>
        <w:div w:id="1963535604">
          <w:marLeft w:val="640"/>
          <w:marRight w:val="0"/>
          <w:marTop w:val="0"/>
          <w:marBottom w:val="0"/>
          <w:divBdr>
            <w:top w:val="none" w:sz="0" w:space="0" w:color="auto"/>
            <w:left w:val="none" w:sz="0" w:space="0" w:color="auto"/>
            <w:bottom w:val="none" w:sz="0" w:space="0" w:color="auto"/>
            <w:right w:val="none" w:sz="0" w:space="0" w:color="auto"/>
          </w:divBdr>
        </w:div>
        <w:div w:id="2000186959">
          <w:marLeft w:val="640"/>
          <w:marRight w:val="0"/>
          <w:marTop w:val="0"/>
          <w:marBottom w:val="0"/>
          <w:divBdr>
            <w:top w:val="none" w:sz="0" w:space="0" w:color="auto"/>
            <w:left w:val="none" w:sz="0" w:space="0" w:color="auto"/>
            <w:bottom w:val="none" w:sz="0" w:space="0" w:color="auto"/>
            <w:right w:val="none" w:sz="0" w:space="0" w:color="auto"/>
          </w:divBdr>
        </w:div>
        <w:div w:id="2019041141">
          <w:marLeft w:val="640"/>
          <w:marRight w:val="0"/>
          <w:marTop w:val="0"/>
          <w:marBottom w:val="0"/>
          <w:divBdr>
            <w:top w:val="none" w:sz="0" w:space="0" w:color="auto"/>
            <w:left w:val="none" w:sz="0" w:space="0" w:color="auto"/>
            <w:bottom w:val="none" w:sz="0" w:space="0" w:color="auto"/>
            <w:right w:val="none" w:sz="0" w:space="0" w:color="auto"/>
          </w:divBdr>
        </w:div>
        <w:div w:id="2101950615">
          <w:marLeft w:val="640"/>
          <w:marRight w:val="0"/>
          <w:marTop w:val="0"/>
          <w:marBottom w:val="0"/>
          <w:divBdr>
            <w:top w:val="none" w:sz="0" w:space="0" w:color="auto"/>
            <w:left w:val="none" w:sz="0" w:space="0" w:color="auto"/>
            <w:bottom w:val="none" w:sz="0" w:space="0" w:color="auto"/>
            <w:right w:val="none" w:sz="0" w:space="0" w:color="auto"/>
          </w:divBdr>
        </w:div>
        <w:div w:id="2128961405">
          <w:marLeft w:val="640"/>
          <w:marRight w:val="0"/>
          <w:marTop w:val="0"/>
          <w:marBottom w:val="0"/>
          <w:divBdr>
            <w:top w:val="none" w:sz="0" w:space="0" w:color="auto"/>
            <w:left w:val="none" w:sz="0" w:space="0" w:color="auto"/>
            <w:bottom w:val="none" w:sz="0" w:space="0" w:color="auto"/>
            <w:right w:val="none" w:sz="0" w:space="0" w:color="auto"/>
          </w:divBdr>
        </w:div>
      </w:divsChild>
    </w:div>
    <w:div w:id="1416130026">
      <w:bodyDiv w:val="1"/>
      <w:marLeft w:val="0"/>
      <w:marRight w:val="0"/>
      <w:marTop w:val="0"/>
      <w:marBottom w:val="0"/>
      <w:divBdr>
        <w:top w:val="none" w:sz="0" w:space="0" w:color="auto"/>
        <w:left w:val="none" w:sz="0" w:space="0" w:color="auto"/>
        <w:bottom w:val="none" w:sz="0" w:space="0" w:color="auto"/>
        <w:right w:val="none" w:sz="0" w:space="0" w:color="auto"/>
      </w:divBdr>
      <w:divsChild>
        <w:div w:id="13239914">
          <w:marLeft w:val="640"/>
          <w:marRight w:val="0"/>
          <w:marTop w:val="0"/>
          <w:marBottom w:val="0"/>
          <w:divBdr>
            <w:top w:val="none" w:sz="0" w:space="0" w:color="auto"/>
            <w:left w:val="none" w:sz="0" w:space="0" w:color="auto"/>
            <w:bottom w:val="none" w:sz="0" w:space="0" w:color="auto"/>
            <w:right w:val="none" w:sz="0" w:space="0" w:color="auto"/>
          </w:divBdr>
        </w:div>
        <w:div w:id="59834604">
          <w:marLeft w:val="640"/>
          <w:marRight w:val="0"/>
          <w:marTop w:val="0"/>
          <w:marBottom w:val="0"/>
          <w:divBdr>
            <w:top w:val="none" w:sz="0" w:space="0" w:color="auto"/>
            <w:left w:val="none" w:sz="0" w:space="0" w:color="auto"/>
            <w:bottom w:val="none" w:sz="0" w:space="0" w:color="auto"/>
            <w:right w:val="none" w:sz="0" w:space="0" w:color="auto"/>
          </w:divBdr>
        </w:div>
        <w:div w:id="92020526">
          <w:marLeft w:val="640"/>
          <w:marRight w:val="0"/>
          <w:marTop w:val="0"/>
          <w:marBottom w:val="0"/>
          <w:divBdr>
            <w:top w:val="none" w:sz="0" w:space="0" w:color="auto"/>
            <w:left w:val="none" w:sz="0" w:space="0" w:color="auto"/>
            <w:bottom w:val="none" w:sz="0" w:space="0" w:color="auto"/>
            <w:right w:val="none" w:sz="0" w:space="0" w:color="auto"/>
          </w:divBdr>
        </w:div>
        <w:div w:id="94832831">
          <w:marLeft w:val="640"/>
          <w:marRight w:val="0"/>
          <w:marTop w:val="0"/>
          <w:marBottom w:val="0"/>
          <w:divBdr>
            <w:top w:val="none" w:sz="0" w:space="0" w:color="auto"/>
            <w:left w:val="none" w:sz="0" w:space="0" w:color="auto"/>
            <w:bottom w:val="none" w:sz="0" w:space="0" w:color="auto"/>
            <w:right w:val="none" w:sz="0" w:space="0" w:color="auto"/>
          </w:divBdr>
        </w:div>
        <w:div w:id="230237492">
          <w:marLeft w:val="640"/>
          <w:marRight w:val="0"/>
          <w:marTop w:val="0"/>
          <w:marBottom w:val="0"/>
          <w:divBdr>
            <w:top w:val="none" w:sz="0" w:space="0" w:color="auto"/>
            <w:left w:val="none" w:sz="0" w:space="0" w:color="auto"/>
            <w:bottom w:val="none" w:sz="0" w:space="0" w:color="auto"/>
            <w:right w:val="none" w:sz="0" w:space="0" w:color="auto"/>
          </w:divBdr>
        </w:div>
        <w:div w:id="230972403">
          <w:marLeft w:val="640"/>
          <w:marRight w:val="0"/>
          <w:marTop w:val="0"/>
          <w:marBottom w:val="0"/>
          <w:divBdr>
            <w:top w:val="none" w:sz="0" w:space="0" w:color="auto"/>
            <w:left w:val="none" w:sz="0" w:space="0" w:color="auto"/>
            <w:bottom w:val="none" w:sz="0" w:space="0" w:color="auto"/>
            <w:right w:val="none" w:sz="0" w:space="0" w:color="auto"/>
          </w:divBdr>
        </w:div>
        <w:div w:id="273246193">
          <w:marLeft w:val="640"/>
          <w:marRight w:val="0"/>
          <w:marTop w:val="0"/>
          <w:marBottom w:val="0"/>
          <w:divBdr>
            <w:top w:val="none" w:sz="0" w:space="0" w:color="auto"/>
            <w:left w:val="none" w:sz="0" w:space="0" w:color="auto"/>
            <w:bottom w:val="none" w:sz="0" w:space="0" w:color="auto"/>
            <w:right w:val="none" w:sz="0" w:space="0" w:color="auto"/>
          </w:divBdr>
        </w:div>
        <w:div w:id="337587856">
          <w:marLeft w:val="640"/>
          <w:marRight w:val="0"/>
          <w:marTop w:val="0"/>
          <w:marBottom w:val="0"/>
          <w:divBdr>
            <w:top w:val="none" w:sz="0" w:space="0" w:color="auto"/>
            <w:left w:val="none" w:sz="0" w:space="0" w:color="auto"/>
            <w:bottom w:val="none" w:sz="0" w:space="0" w:color="auto"/>
            <w:right w:val="none" w:sz="0" w:space="0" w:color="auto"/>
          </w:divBdr>
        </w:div>
        <w:div w:id="342129730">
          <w:marLeft w:val="640"/>
          <w:marRight w:val="0"/>
          <w:marTop w:val="0"/>
          <w:marBottom w:val="0"/>
          <w:divBdr>
            <w:top w:val="none" w:sz="0" w:space="0" w:color="auto"/>
            <w:left w:val="none" w:sz="0" w:space="0" w:color="auto"/>
            <w:bottom w:val="none" w:sz="0" w:space="0" w:color="auto"/>
            <w:right w:val="none" w:sz="0" w:space="0" w:color="auto"/>
          </w:divBdr>
        </w:div>
        <w:div w:id="364672518">
          <w:marLeft w:val="640"/>
          <w:marRight w:val="0"/>
          <w:marTop w:val="0"/>
          <w:marBottom w:val="0"/>
          <w:divBdr>
            <w:top w:val="none" w:sz="0" w:space="0" w:color="auto"/>
            <w:left w:val="none" w:sz="0" w:space="0" w:color="auto"/>
            <w:bottom w:val="none" w:sz="0" w:space="0" w:color="auto"/>
            <w:right w:val="none" w:sz="0" w:space="0" w:color="auto"/>
          </w:divBdr>
        </w:div>
        <w:div w:id="421950419">
          <w:marLeft w:val="640"/>
          <w:marRight w:val="0"/>
          <w:marTop w:val="0"/>
          <w:marBottom w:val="0"/>
          <w:divBdr>
            <w:top w:val="none" w:sz="0" w:space="0" w:color="auto"/>
            <w:left w:val="none" w:sz="0" w:space="0" w:color="auto"/>
            <w:bottom w:val="none" w:sz="0" w:space="0" w:color="auto"/>
            <w:right w:val="none" w:sz="0" w:space="0" w:color="auto"/>
          </w:divBdr>
        </w:div>
        <w:div w:id="453911760">
          <w:marLeft w:val="640"/>
          <w:marRight w:val="0"/>
          <w:marTop w:val="0"/>
          <w:marBottom w:val="0"/>
          <w:divBdr>
            <w:top w:val="none" w:sz="0" w:space="0" w:color="auto"/>
            <w:left w:val="none" w:sz="0" w:space="0" w:color="auto"/>
            <w:bottom w:val="none" w:sz="0" w:space="0" w:color="auto"/>
            <w:right w:val="none" w:sz="0" w:space="0" w:color="auto"/>
          </w:divBdr>
        </w:div>
        <w:div w:id="465775633">
          <w:marLeft w:val="640"/>
          <w:marRight w:val="0"/>
          <w:marTop w:val="0"/>
          <w:marBottom w:val="0"/>
          <w:divBdr>
            <w:top w:val="none" w:sz="0" w:space="0" w:color="auto"/>
            <w:left w:val="none" w:sz="0" w:space="0" w:color="auto"/>
            <w:bottom w:val="none" w:sz="0" w:space="0" w:color="auto"/>
            <w:right w:val="none" w:sz="0" w:space="0" w:color="auto"/>
          </w:divBdr>
        </w:div>
        <w:div w:id="470484076">
          <w:marLeft w:val="640"/>
          <w:marRight w:val="0"/>
          <w:marTop w:val="0"/>
          <w:marBottom w:val="0"/>
          <w:divBdr>
            <w:top w:val="none" w:sz="0" w:space="0" w:color="auto"/>
            <w:left w:val="none" w:sz="0" w:space="0" w:color="auto"/>
            <w:bottom w:val="none" w:sz="0" w:space="0" w:color="auto"/>
            <w:right w:val="none" w:sz="0" w:space="0" w:color="auto"/>
          </w:divBdr>
        </w:div>
        <w:div w:id="471019063">
          <w:marLeft w:val="640"/>
          <w:marRight w:val="0"/>
          <w:marTop w:val="0"/>
          <w:marBottom w:val="0"/>
          <w:divBdr>
            <w:top w:val="none" w:sz="0" w:space="0" w:color="auto"/>
            <w:left w:val="none" w:sz="0" w:space="0" w:color="auto"/>
            <w:bottom w:val="none" w:sz="0" w:space="0" w:color="auto"/>
            <w:right w:val="none" w:sz="0" w:space="0" w:color="auto"/>
          </w:divBdr>
        </w:div>
        <w:div w:id="488791102">
          <w:marLeft w:val="640"/>
          <w:marRight w:val="0"/>
          <w:marTop w:val="0"/>
          <w:marBottom w:val="0"/>
          <w:divBdr>
            <w:top w:val="none" w:sz="0" w:space="0" w:color="auto"/>
            <w:left w:val="none" w:sz="0" w:space="0" w:color="auto"/>
            <w:bottom w:val="none" w:sz="0" w:space="0" w:color="auto"/>
            <w:right w:val="none" w:sz="0" w:space="0" w:color="auto"/>
          </w:divBdr>
        </w:div>
        <w:div w:id="490947353">
          <w:marLeft w:val="640"/>
          <w:marRight w:val="0"/>
          <w:marTop w:val="0"/>
          <w:marBottom w:val="0"/>
          <w:divBdr>
            <w:top w:val="none" w:sz="0" w:space="0" w:color="auto"/>
            <w:left w:val="none" w:sz="0" w:space="0" w:color="auto"/>
            <w:bottom w:val="none" w:sz="0" w:space="0" w:color="auto"/>
            <w:right w:val="none" w:sz="0" w:space="0" w:color="auto"/>
          </w:divBdr>
        </w:div>
        <w:div w:id="524170556">
          <w:marLeft w:val="640"/>
          <w:marRight w:val="0"/>
          <w:marTop w:val="0"/>
          <w:marBottom w:val="0"/>
          <w:divBdr>
            <w:top w:val="none" w:sz="0" w:space="0" w:color="auto"/>
            <w:left w:val="none" w:sz="0" w:space="0" w:color="auto"/>
            <w:bottom w:val="none" w:sz="0" w:space="0" w:color="auto"/>
            <w:right w:val="none" w:sz="0" w:space="0" w:color="auto"/>
          </w:divBdr>
        </w:div>
        <w:div w:id="541868078">
          <w:marLeft w:val="640"/>
          <w:marRight w:val="0"/>
          <w:marTop w:val="0"/>
          <w:marBottom w:val="0"/>
          <w:divBdr>
            <w:top w:val="none" w:sz="0" w:space="0" w:color="auto"/>
            <w:left w:val="none" w:sz="0" w:space="0" w:color="auto"/>
            <w:bottom w:val="none" w:sz="0" w:space="0" w:color="auto"/>
            <w:right w:val="none" w:sz="0" w:space="0" w:color="auto"/>
          </w:divBdr>
        </w:div>
        <w:div w:id="542669435">
          <w:marLeft w:val="640"/>
          <w:marRight w:val="0"/>
          <w:marTop w:val="0"/>
          <w:marBottom w:val="0"/>
          <w:divBdr>
            <w:top w:val="none" w:sz="0" w:space="0" w:color="auto"/>
            <w:left w:val="none" w:sz="0" w:space="0" w:color="auto"/>
            <w:bottom w:val="none" w:sz="0" w:space="0" w:color="auto"/>
            <w:right w:val="none" w:sz="0" w:space="0" w:color="auto"/>
          </w:divBdr>
        </w:div>
        <w:div w:id="615407829">
          <w:marLeft w:val="640"/>
          <w:marRight w:val="0"/>
          <w:marTop w:val="0"/>
          <w:marBottom w:val="0"/>
          <w:divBdr>
            <w:top w:val="none" w:sz="0" w:space="0" w:color="auto"/>
            <w:left w:val="none" w:sz="0" w:space="0" w:color="auto"/>
            <w:bottom w:val="none" w:sz="0" w:space="0" w:color="auto"/>
            <w:right w:val="none" w:sz="0" w:space="0" w:color="auto"/>
          </w:divBdr>
        </w:div>
        <w:div w:id="636032862">
          <w:marLeft w:val="640"/>
          <w:marRight w:val="0"/>
          <w:marTop w:val="0"/>
          <w:marBottom w:val="0"/>
          <w:divBdr>
            <w:top w:val="none" w:sz="0" w:space="0" w:color="auto"/>
            <w:left w:val="none" w:sz="0" w:space="0" w:color="auto"/>
            <w:bottom w:val="none" w:sz="0" w:space="0" w:color="auto"/>
            <w:right w:val="none" w:sz="0" w:space="0" w:color="auto"/>
          </w:divBdr>
        </w:div>
        <w:div w:id="648243455">
          <w:marLeft w:val="640"/>
          <w:marRight w:val="0"/>
          <w:marTop w:val="0"/>
          <w:marBottom w:val="0"/>
          <w:divBdr>
            <w:top w:val="none" w:sz="0" w:space="0" w:color="auto"/>
            <w:left w:val="none" w:sz="0" w:space="0" w:color="auto"/>
            <w:bottom w:val="none" w:sz="0" w:space="0" w:color="auto"/>
            <w:right w:val="none" w:sz="0" w:space="0" w:color="auto"/>
          </w:divBdr>
        </w:div>
        <w:div w:id="662978594">
          <w:marLeft w:val="640"/>
          <w:marRight w:val="0"/>
          <w:marTop w:val="0"/>
          <w:marBottom w:val="0"/>
          <w:divBdr>
            <w:top w:val="none" w:sz="0" w:space="0" w:color="auto"/>
            <w:left w:val="none" w:sz="0" w:space="0" w:color="auto"/>
            <w:bottom w:val="none" w:sz="0" w:space="0" w:color="auto"/>
            <w:right w:val="none" w:sz="0" w:space="0" w:color="auto"/>
          </w:divBdr>
        </w:div>
        <w:div w:id="666636838">
          <w:marLeft w:val="640"/>
          <w:marRight w:val="0"/>
          <w:marTop w:val="0"/>
          <w:marBottom w:val="0"/>
          <w:divBdr>
            <w:top w:val="none" w:sz="0" w:space="0" w:color="auto"/>
            <w:left w:val="none" w:sz="0" w:space="0" w:color="auto"/>
            <w:bottom w:val="none" w:sz="0" w:space="0" w:color="auto"/>
            <w:right w:val="none" w:sz="0" w:space="0" w:color="auto"/>
          </w:divBdr>
        </w:div>
        <w:div w:id="685055107">
          <w:marLeft w:val="640"/>
          <w:marRight w:val="0"/>
          <w:marTop w:val="0"/>
          <w:marBottom w:val="0"/>
          <w:divBdr>
            <w:top w:val="none" w:sz="0" w:space="0" w:color="auto"/>
            <w:left w:val="none" w:sz="0" w:space="0" w:color="auto"/>
            <w:bottom w:val="none" w:sz="0" w:space="0" w:color="auto"/>
            <w:right w:val="none" w:sz="0" w:space="0" w:color="auto"/>
          </w:divBdr>
        </w:div>
        <w:div w:id="687485384">
          <w:marLeft w:val="640"/>
          <w:marRight w:val="0"/>
          <w:marTop w:val="0"/>
          <w:marBottom w:val="0"/>
          <w:divBdr>
            <w:top w:val="none" w:sz="0" w:space="0" w:color="auto"/>
            <w:left w:val="none" w:sz="0" w:space="0" w:color="auto"/>
            <w:bottom w:val="none" w:sz="0" w:space="0" w:color="auto"/>
            <w:right w:val="none" w:sz="0" w:space="0" w:color="auto"/>
          </w:divBdr>
        </w:div>
        <w:div w:id="697046157">
          <w:marLeft w:val="640"/>
          <w:marRight w:val="0"/>
          <w:marTop w:val="0"/>
          <w:marBottom w:val="0"/>
          <w:divBdr>
            <w:top w:val="none" w:sz="0" w:space="0" w:color="auto"/>
            <w:left w:val="none" w:sz="0" w:space="0" w:color="auto"/>
            <w:bottom w:val="none" w:sz="0" w:space="0" w:color="auto"/>
            <w:right w:val="none" w:sz="0" w:space="0" w:color="auto"/>
          </w:divBdr>
        </w:div>
        <w:div w:id="729185146">
          <w:marLeft w:val="640"/>
          <w:marRight w:val="0"/>
          <w:marTop w:val="0"/>
          <w:marBottom w:val="0"/>
          <w:divBdr>
            <w:top w:val="none" w:sz="0" w:space="0" w:color="auto"/>
            <w:left w:val="none" w:sz="0" w:space="0" w:color="auto"/>
            <w:bottom w:val="none" w:sz="0" w:space="0" w:color="auto"/>
            <w:right w:val="none" w:sz="0" w:space="0" w:color="auto"/>
          </w:divBdr>
        </w:div>
        <w:div w:id="788470907">
          <w:marLeft w:val="640"/>
          <w:marRight w:val="0"/>
          <w:marTop w:val="0"/>
          <w:marBottom w:val="0"/>
          <w:divBdr>
            <w:top w:val="none" w:sz="0" w:space="0" w:color="auto"/>
            <w:left w:val="none" w:sz="0" w:space="0" w:color="auto"/>
            <w:bottom w:val="none" w:sz="0" w:space="0" w:color="auto"/>
            <w:right w:val="none" w:sz="0" w:space="0" w:color="auto"/>
          </w:divBdr>
        </w:div>
        <w:div w:id="789327275">
          <w:marLeft w:val="640"/>
          <w:marRight w:val="0"/>
          <w:marTop w:val="0"/>
          <w:marBottom w:val="0"/>
          <w:divBdr>
            <w:top w:val="none" w:sz="0" w:space="0" w:color="auto"/>
            <w:left w:val="none" w:sz="0" w:space="0" w:color="auto"/>
            <w:bottom w:val="none" w:sz="0" w:space="0" w:color="auto"/>
            <w:right w:val="none" w:sz="0" w:space="0" w:color="auto"/>
          </w:divBdr>
        </w:div>
        <w:div w:id="802191688">
          <w:marLeft w:val="640"/>
          <w:marRight w:val="0"/>
          <w:marTop w:val="0"/>
          <w:marBottom w:val="0"/>
          <w:divBdr>
            <w:top w:val="none" w:sz="0" w:space="0" w:color="auto"/>
            <w:left w:val="none" w:sz="0" w:space="0" w:color="auto"/>
            <w:bottom w:val="none" w:sz="0" w:space="0" w:color="auto"/>
            <w:right w:val="none" w:sz="0" w:space="0" w:color="auto"/>
          </w:divBdr>
        </w:div>
        <w:div w:id="826823296">
          <w:marLeft w:val="640"/>
          <w:marRight w:val="0"/>
          <w:marTop w:val="0"/>
          <w:marBottom w:val="0"/>
          <w:divBdr>
            <w:top w:val="none" w:sz="0" w:space="0" w:color="auto"/>
            <w:left w:val="none" w:sz="0" w:space="0" w:color="auto"/>
            <w:bottom w:val="none" w:sz="0" w:space="0" w:color="auto"/>
            <w:right w:val="none" w:sz="0" w:space="0" w:color="auto"/>
          </w:divBdr>
        </w:div>
        <w:div w:id="834690168">
          <w:marLeft w:val="640"/>
          <w:marRight w:val="0"/>
          <w:marTop w:val="0"/>
          <w:marBottom w:val="0"/>
          <w:divBdr>
            <w:top w:val="none" w:sz="0" w:space="0" w:color="auto"/>
            <w:left w:val="none" w:sz="0" w:space="0" w:color="auto"/>
            <w:bottom w:val="none" w:sz="0" w:space="0" w:color="auto"/>
            <w:right w:val="none" w:sz="0" w:space="0" w:color="auto"/>
          </w:divBdr>
        </w:div>
        <w:div w:id="866061550">
          <w:marLeft w:val="640"/>
          <w:marRight w:val="0"/>
          <w:marTop w:val="0"/>
          <w:marBottom w:val="0"/>
          <w:divBdr>
            <w:top w:val="none" w:sz="0" w:space="0" w:color="auto"/>
            <w:left w:val="none" w:sz="0" w:space="0" w:color="auto"/>
            <w:bottom w:val="none" w:sz="0" w:space="0" w:color="auto"/>
            <w:right w:val="none" w:sz="0" w:space="0" w:color="auto"/>
          </w:divBdr>
        </w:div>
        <w:div w:id="926614927">
          <w:marLeft w:val="640"/>
          <w:marRight w:val="0"/>
          <w:marTop w:val="0"/>
          <w:marBottom w:val="0"/>
          <w:divBdr>
            <w:top w:val="none" w:sz="0" w:space="0" w:color="auto"/>
            <w:left w:val="none" w:sz="0" w:space="0" w:color="auto"/>
            <w:bottom w:val="none" w:sz="0" w:space="0" w:color="auto"/>
            <w:right w:val="none" w:sz="0" w:space="0" w:color="auto"/>
          </w:divBdr>
        </w:div>
        <w:div w:id="955646616">
          <w:marLeft w:val="640"/>
          <w:marRight w:val="0"/>
          <w:marTop w:val="0"/>
          <w:marBottom w:val="0"/>
          <w:divBdr>
            <w:top w:val="none" w:sz="0" w:space="0" w:color="auto"/>
            <w:left w:val="none" w:sz="0" w:space="0" w:color="auto"/>
            <w:bottom w:val="none" w:sz="0" w:space="0" w:color="auto"/>
            <w:right w:val="none" w:sz="0" w:space="0" w:color="auto"/>
          </w:divBdr>
        </w:div>
        <w:div w:id="976111198">
          <w:marLeft w:val="640"/>
          <w:marRight w:val="0"/>
          <w:marTop w:val="0"/>
          <w:marBottom w:val="0"/>
          <w:divBdr>
            <w:top w:val="none" w:sz="0" w:space="0" w:color="auto"/>
            <w:left w:val="none" w:sz="0" w:space="0" w:color="auto"/>
            <w:bottom w:val="none" w:sz="0" w:space="0" w:color="auto"/>
            <w:right w:val="none" w:sz="0" w:space="0" w:color="auto"/>
          </w:divBdr>
        </w:div>
        <w:div w:id="976489973">
          <w:marLeft w:val="640"/>
          <w:marRight w:val="0"/>
          <w:marTop w:val="0"/>
          <w:marBottom w:val="0"/>
          <w:divBdr>
            <w:top w:val="none" w:sz="0" w:space="0" w:color="auto"/>
            <w:left w:val="none" w:sz="0" w:space="0" w:color="auto"/>
            <w:bottom w:val="none" w:sz="0" w:space="0" w:color="auto"/>
            <w:right w:val="none" w:sz="0" w:space="0" w:color="auto"/>
          </w:divBdr>
        </w:div>
        <w:div w:id="1019237123">
          <w:marLeft w:val="640"/>
          <w:marRight w:val="0"/>
          <w:marTop w:val="0"/>
          <w:marBottom w:val="0"/>
          <w:divBdr>
            <w:top w:val="none" w:sz="0" w:space="0" w:color="auto"/>
            <w:left w:val="none" w:sz="0" w:space="0" w:color="auto"/>
            <w:bottom w:val="none" w:sz="0" w:space="0" w:color="auto"/>
            <w:right w:val="none" w:sz="0" w:space="0" w:color="auto"/>
          </w:divBdr>
        </w:div>
        <w:div w:id="1056856608">
          <w:marLeft w:val="640"/>
          <w:marRight w:val="0"/>
          <w:marTop w:val="0"/>
          <w:marBottom w:val="0"/>
          <w:divBdr>
            <w:top w:val="none" w:sz="0" w:space="0" w:color="auto"/>
            <w:left w:val="none" w:sz="0" w:space="0" w:color="auto"/>
            <w:bottom w:val="none" w:sz="0" w:space="0" w:color="auto"/>
            <w:right w:val="none" w:sz="0" w:space="0" w:color="auto"/>
          </w:divBdr>
        </w:div>
        <w:div w:id="1058939511">
          <w:marLeft w:val="640"/>
          <w:marRight w:val="0"/>
          <w:marTop w:val="0"/>
          <w:marBottom w:val="0"/>
          <w:divBdr>
            <w:top w:val="none" w:sz="0" w:space="0" w:color="auto"/>
            <w:left w:val="none" w:sz="0" w:space="0" w:color="auto"/>
            <w:bottom w:val="none" w:sz="0" w:space="0" w:color="auto"/>
            <w:right w:val="none" w:sz="0" w:space="0" w:color="auto"/>
          </w:divBdr>
        </w:div>
        <w:div w:id="1107042625">
          <w:marLeft w:val="640"/>
          <w:marRight w:val="0"/>
          <w:marTop w:val="0"/>
          <w:marBottom w:val="0"/>
          <w:divBdr>
            <w:top w:val="none" w:sz="0" w:space="0" w:color="auto"/>
            <w:left w:val="none" w:sz="0" w:space="0" w:color="auto"/>
            <w:bottom w:val="none" w:sz="0" w:space="0" w:color="auto"/>
            <w:right w:val="none" w:sz="0" w:space="0" w:color="auto"/>
          </w:divBdr>
        </w:div>
        <w:div w:id="1159351403">
          <w:marLeft w:val="640"/>
          <w:marRight w:val="0"/>
          <w:marTop w:val="0"/>
          <w:marBottom w:val="0"/>
          <w:divBdr>
            <w:top w:val="none" w:sz="0" w:space="0" w:color="auto"/>
            <w:left w:val="none" w:sz="0" w:space="0" w:color="auto"/>
            <w:bottom w:val="none" w:sz="0" w:space="0" w:color="auto"/>
            <w:right w:val="none" w:sz="0" w:space="0" w:color="auto"/>
          </w:divBdr>
        </w:div>
        <w:div w:id="1286504353">
          <w:marLeft w:val="640"/>
          <w:marRight w:val="0"/>
          <w:marTop w:val="0"/>
          <w:marBottom w:val="0"/>
          <w:divBdr>
            <w:top w:val="none" w:sz="0" w:space="0" w:color="auto"/>
            <w:left w:val="none" w:sz="0" w:space="0" w:color="auto"/>
            <w:bottom w:val="none" w:sz="0" w:space="0" w:color="auto"/>
            <w:right w:val="none" w:sz="0" w:space="0" w:color="auto"/>
          </w:divBdr>
        </w:div>
        <w:div w:id="1286809571">
          <w:marLeft w:val="640"/>
          <w:marRight w:val="0"/>
          <w:marTop w:val="0"/>
          <w:marBottom w:val="0"/>
          <w:divBdr>
            <w:top w:val="none" w:sz="0" w:space="0" w:color="auto"/>
            <w:left w:val="none" w:sz="0" w:space="0" w:color="auto"/>
            <w:bottom w:val="none" w:sz="0" w:space="0" w:color="auto"/>
            <w:right w:val="none" w:sz="0" w:space="0" w:color="auto"/>
          </w:divBdr>
        </w:div>
        <w:div w:id="1290086505">
          <w:marLeft w:val="640"/>
          <w:marRight w:val="0"/>
          <w:marTop w:val="0"/>
          <w:marBottom w:val="0"/>
          <w:divBdr>
            <w:top w:val="none" w:sz="0" w:space="0" w:color="auto"/>
            <w:left w:val="none" w:sz="0" w:space="0" w:color="auto"/>
            <w:bottom w:val="none" w:sz="0" w:space="0" w:color="auto"/>
            <w:right w:val="none" w:sz="0" w:space="0" w:color="auto"/>
          </w:divBdr>
        </w:div>
        <w:div w:id="1351494372">
          <w:marLeft w:val="640"/>
          <w:marRight w:val="0"/>
          <w:marTop w:val="0"/>
          <w:marBottom w:val="0"/>
          <w:divBdr>
            <w:top w:val="none" w:sz="0" w:space="0" w:color="auto"/>
            <w:left w:val="none" w:sz="0" w:space="0" w:color="auto"/>
            <w:bottom w:val="none" w:sz="0" w:space="0" w:color="auto"/>
            <w:right w:val="none" w:sz="0" w:space="0" w:color="auto"/>
          </w:divBdr>
        </w:div>
        <w:div w:id="1359770148">
          <w:marLeft w:val="640"/>
          <w:marRight w:val="0"/>
          <w:marTop w:val="0"/>
          <w:marBottom w:val="0"/>
          <w:divBdr>
            <w:top w:val="none" w:sz="0" w:space="0" w:color="auto"/>
            <w:left w:val="none" w:sz="0" w:space="0" w:color="auto"/>
            <w:bottom w:val="none" w:sz="0" w:space="0" w:color="auto"/>
            <w:right w:val="none" w:sz="0" w:space="0" w:color="auto"/>
          </w:divBdr>
        </w:div>
        <w:div w:id="1374040603">
          <w:marLeft w:val="640"/>
          <w:marRight w:val="0"/>
          <w:marTop w:val="0"/>
          <w:marBottom w:val="0"/>
          <w:divBdr>
            <w:top w:val="none" w:sz="0" w:space="0" w:color="auto"/>
            <w:left w:val="none" w:sz="0" w:space="0" w:color="auto"/>
            <w:bottom w:val="none" w:sz="0" w:space="0" w:color="auto"/>
            <w:right w:val="none" w:sz="0" w:space="0" w:color="auto"/>
          </w:divBdr>
        </w:div>
        <w:div w:id="1388264723">
          <w:marLeft w:val="640"/>
          <w:marRight w:val="0"/>
          <w:marTop w:val="0"/>
          <w:marBottom w:val="0"/>
          <w:divBdr>
            <w:top w:val="none" w:sz="0" w:space="0" w:color="auto"/>
            <w:left w:val="none" w:sz="0" w:space="0" w:color="auto"/>
            <w:bottom w:val="none" w:sz="0" w:space="0" w:color="auto"/>
            <w:right w:val="none" w:sz="0" w:space="0" w:color="auto"/>
          </w:divBdr>
        </w:div>
        <w:div w:id="1393652248">
          <w:marLeft w:val="640"/>
          <w:marRight w:val="0"/>
          <w:marTop w:val="0"/>
          <w:marBottom w:val="0"/>
          <w:divBdr>
            <w:top w:val="none" w:sz="0" w:space="0" w:color="auto"/>
            <w:left w:val="none" w:sz="0" w:space="0" w:color="auto"/>
            <w:bottom w:val="none" w:sz="0" w:space="0" w:color="auto"/>
            <w:right w:val="none" w:sz="0" w:space="0" w:color="auto"/>
          </w:divBdr>
        </w:div>
        <w:div w:id="1413888123">
          <w:marLeft w:val="640"/>
          <w:marRight w:val="0"/>
          <w:marTop w:val="0"/>
          <w:marBottom w:val="0"/>
          <w:divBdr>
            <w:top w:val="none" w:sz="0" w:space="0" w:color="auto"/>
            <w:left w:val="none" w:sz="0" w:space="0" w:color="auto"/>
            <w:bottom w:val="none" w:sz="0" w:space="0" w:color="auto"/>
            <w:right w:val="none" w:sz="0" w:space="0" w:color="auto"/>
          </w:divBdr>
        </w:div>
        <w:div w:id="1422992388">
          <w:marLeft w:val="640"/>
          <w:marRight w:val="0"/>
          <w:marTop w:val="0"/>
          <w:marBottom w:val="0"/>
          <w:divBdr>
            <w:top w:val="none" w:sz="0" w:space="0" w:color="auto"/>
            <w:left w:val="none" w:sz="0" w:space="0" w:color="auto"/>
            <w:bottom w:val="none" w:sz="0" w:space="0" w:color="auto"/>
            <w:right w:val="none" w:sz="0" w:space="0" w:color="auto"/>
          </w:divBdr>
        </w:div>
        <w:div w:id="1434082878">
          <w:marLeft w:val="640"/>
          <w:marRight w:val="0"/>
          <w:marTop w:val="0"/>
          <w:marBottom w:val="0"/>
          <w:divBdr>
            <w:top w:val="none" w:sz="0" w:space="0" w:color="auto"/>
            <w:left w:val="none" w:sz="0" w:space="0" w:color="auto"/>
            <w:bottom w:val="none" w:sz="0" w:space="0" w:color="auto"/>
            <w:right w:val="none" w:sz="0" w:space="0" w:color="auto"/>
          </w:divBdr>
        </w:div>
        <w:div w:id="1444154176">
          <w:marLeft w:val="640"/>
          <w:marRight w:val="0"/>
          <w:marTop w:val="0"/>
          <w:marBottom w:val="0"/>
          <w:divBdr>
            <w:top w:val="none" w:sz="0" w:space="0" w:color="auto"/>
            <w:left w:val="none" w:sz="0" w:space="0" w:color="auto"/>
            <w:bottom w:val="none" w:sz="0" w:space="0" w:color="auto"/>
            <w:right w:val="none" w:sz="0" w:space="0" w:color="auto"/>
          </w:divBdr>
        </w:div>
        <w:div w:id="1497109384">
          <w:marLeft w:val="640"/>
          <w:marRight w:val="0"/>
          <w:marTop w:val="0"/>
          <w:marBottom w:val="0"/>
          <w:divBdr>
            <w:top w:val="none" w:sz="0" w:space="0" w:color="auto"/>
            <w:left w:val="none" w:sz="0" w:space="0" w:color="auto"/>
            <w:bottom w:val="none" w:sz="0" w:space="0" w:color="auto"/>
            <w:right w:val="none" w:sz="0" w:space="0" w:color="auto"/>
          </w:divBdr>
        </w:div>
        <w:div w:id="1501194758">
          <w:marLeft w:val="640"/>
          <w:marRight w:val="0"/>
          <w:marTop w:val="0"/>
          <w:marBottom w:val="0"/>
          <w:divBdr>
            <w:top w:val="none" w:sz="0" w:space="0" w:color="auto"/>
            <w:left w:val="none" w:sz="0" w:space="0" w:color="auto"/>
            <w:bottom w:val="none" w:sz="0" w:space="0" w:color="auto"/>
            <w:right w:val="none" w:sz="0" w:space="0" w:color="auto"/>
          </w:divBdr>
        </w:div>
        <w:div w:id="1502772157">
          <w:marLeft w:val="640"/>
          <w:marRight w:val="0"/>
          <w:marTop w:val="0"/>
          <w:marBottom w:val="0"/>
          <w:divBdr>
            <w:top w:val="none" w:sz="0" w:space="0" w:color="auto"/>
            <w:left w:val="none" w:sz="0" w:space="0" w:color="auto"/>
            <w:bottom w:val="none" w:sz="0" w:space="0" w:color="auto"/>
            <w:right w:val="none" w:sz="0" w:space="0" w:color="auto"/>
          </w:divBdr>
        </w:div>
        <w:div w:id="1516505138">
          <w:marLeft w:val="640"/>
          <w:marRight w:val="0"/>
          <w:marTop w:val="0"/>
          <w:marBottom w:val="0"/>
          <w:divBdr>
            <w:top w:val="none" w:sz="0" w:space="0" w:color="auto"/>
            <w:left w:val="none" w:sz="0" w:space="0" w:color="auto"/>
            <w:bottom w:val="none" w:sz="0" w:space="0" w:color="auto"/>
            <w:right w:val="none" w:sz="0" w:space="0" w:color="auto"/>
          </w:divBdr>
        </w:div>
        <w:div w:id="1550453043">
          <w:marLeft w:val="640"/>
          <w:marRight w:val="0"/>
          <w:marTop w:val="0"/>
          <w:marBottom w:val="0"/>
          <w:divBdr>
            <w:top w:val="none" w:sz="0" w:space="0" w:color="auto"/>
            <w:left w:val="none" w:sz="0" w:space="0" w:color="auto"/>
            <w:bottom w:val="none" w:sz="0" w:space="0" w:color="auto"/>
            <w:right w:val="none" w:sz="0" w:space="0" w:color="auto"/>
          </w:divBdr>
        </w:div>
        <w:div w:id="1586769958">
          <w:marLeft w:val="640"/>
          <w:marRight w:val="0"/>
          <w:marTop w:val="0"/>
          <w:marBottom w:val="0"/>
          <w:divBdr>
            <w:top w:val="none" w:sz="0" w:space="0" w:color="auto"/>
            <w:left w:val="none" w:sz="0" w:space="0" w:color="auto"/>
            <w:bottom w:val="none" w:sz="0" w:space="0" w:color="auto"/>
            <w:right w:val="none" w:sz="0" w:space="0" w:color="auto"/>
          </w:divBdr>
        </w:div>
        <w:div w:id="1623075252">
          <w:marLeft w:val="640"/>
          <w:marRight w:val="0"/>
          <w:marTop w:val="0"/>
          <w:marBottom w:val="0"/>
          <w:divBdr>
            <w:top w:val="none" w:sz="0" w:space="0" w:color="auto"/>
            <w:left w:val="none" w:sz="0" w:space="0" w:color="auto"/>
            <w:bottom w:val="none" w:sz="0" w:space="0" w:color="auto"/>
            <w:right w:val="none" w:sz="0" w:space="0" w:color="auto"/>
          </w:divBdr>
        </w:div>
        <w:div w:id="1693066041">
          <w:marLeft w:val="640"/>
          <w:marRight w:val="0"/>
          <w:marTop w:val="0"/>
          <w:marBottom w:val="0"/>
          <w:divBdr>
            <w:top w:val="none" w:sz="0" w:space="0" w:color="auto"/>
            <w:left w:val="none" w:sz="0" w:space="0" w:color="auto"/>
            <w:bottom w:val="none" w:sz="0" w:space="0" w:color="auto"/>
            <w:right w:val="none" w:sz="0" w:space="0" w:color="auto"/>
          </w:divBdr>
        </w:div>
        <w:div w:id="1705864449">
          <w:marLeft w:val="640"/>
          <w:marRight w:val="0"/>
          <w:marTop w:val="0"/>
          <w:marBottom w:val="0"/>
          <w:divBdr>
            <w:top w:val="none" w:sz="0" w:space="0" w:color="auto"/>
            <w:left w:val="none" w:sz="0" w:space="0" w:color="auto"/>
            <w:bottom w:val="none" w:sz="0" w:space="0" w:color="auto"/>
            <w:right w:val="none" w:sz="0" w:space="0" w:color="auto"/>
          </w:divBdr>
        </w:div>
        <w:div w:id="1723214301">
          <w:marLeft w:val="640"/>
          <w:marRight w:val="0"/>
          <w:marTop w:val="0"/>
          <w:marBottom w:val="0"/>
          <w:divBdr>
            <w:top w:val="none" w:sz="0" w:space="0" w:color="auto"/>
            <w:left w:val="none" w:sz="0" w:space="0" w:color="auto"/>
            <w:bottom w:val="none" w:sz="0" w:space="0" w:color="auto"/>
            <w:right w:val="none" w:sz="0" w:space="0" w:color="auto"/>
          </w:divBdr>
        </w:div>
        <w:div w:id="1779789163">
          <w:marLeft w:val="640"/>
          <w:marRight w:val="0"/>
          <w:marTop w:val="0"/>
          <w:marBottom w:val="0"/>
          <w:divBdr>
            <w:top w:val="none" w:sz="0" w:space="0" w:color="auto"/>
            <w:left w:val="none" w:sz="0" w:space="0" w:color="auto"/>
            <w:bottom w:val="none" w:sz="0" w:space="0" w:color="auto"/>
            <w:right w:val="none" w:sz="0" w:space="0" w:color="auto"/>
          </w:divBdr>
        </w:div>
        <w:div w:id="1780490081">
          <w:marLeft w:val="640"/>
          <w:marRight w:val="0"/>
          <w:marTop w:val="0"/>
          <w:marBottom w:val="0"/>
          <w:divBdr>
            <w:top w:val="none" w:sz="0" w:space="0" w:color="auto"/>
            <w:left w:val="none" w:sz="0" w:space="0" w:color="auto"/>
            <w:bottom w:val="none" w:sz="0" w:space="0" w:color="auto"/>
            <w:right w:val="none" w:sz="0" w:space="0" w:color="auto"/>
          </w:divBdr>
        </w:div>
        <w:div w:id="1799301976">
          <w:marLeft w:val="640"/>
          <w:marRight w:val="0"/>
          <w:marTop w:val="0"/>
          <w:marBottom w:val="0"/>
          <w:divBdr>
            <w:top w:val="none" w:sz="0" w:space="0" w:color="auto"/>
            <w:left w:val="none" w:sz="0" w:space="0" w:color="auto"/>
            <w:bottom w:val="none" w:sz="0" w:space="0" w:color="auto"/>
            <w:right w:val="none" w:sz="0" w:space="0" w:color="auto"/>
          </w:divBdr>
        </w:div>
        <w:div w:id="1844975516">
          <w:marLeft w:val="640"/>
          <w:marRight w:val="0"/>
          <w:marTop w:val="0"/>
          <w:marBottom w:val="0"/>
          <w:divBdr>
            <w:top w:val="none" w:sz="0" w:space="0" w:color="auto"/>
            <w:left w:val="none" w:sz="0" w:space="0" w:color="auto"/>
            <w:bottom w:val="none" w:sz="0" w:space="0" w:color="auto"/>
            <w:right w:val="none" w:sz="0" w:space="0" w:color="auto"/>
          </w:divBdr>
        </w:div>
        <w:div w:id="1846631171">
          <w:marLeft w:val="640"/>
          <w:marRight w:val="0"/>
          <w:marTop w:val="0"/>
          <w:marBottom w:val="0"/>
          <w:divBdr>
            <w:top w:val="none" w:sz="0" w:space="0" w:color="auto"/>
            <w:left w:val="none" w:sz="0" w:space="0" w:color="auto"/>
            <w:bottom w:val="none" w:sz="0" w:space="0" w:color="auto"/>
            <w:right w:val="none" w:sz="0" w:space="0" w:color="auto"/>
          </w:divBdr>
        </w:div>
        <w:div w:id="1937668923">
          <w:marLeft w:val="640"/>
          <w:marRight w:val="0"/>
          <w:marTop w:val="0"/>
          <w:marBottom w:val="0"/>
          <w:divBdr>
            <w:top w:val="none" w:sz="0" w:space="0" w:color="auto"/>
            <w:left w:val="none" w:sz="0" w:space="0" w:color="auto"/>
            <w:bottom w:val="none" w:sz="0" w:space="0" w:color="auto"/>
            <w:right w:val="none" w:sz="0" w:space="0" w:color="auto"/>
          </w:divBdr>
        </w:div>
        <w:div w:id="1975910729">
          <w:marLeft w:val="640"/>
          <w:marRight w:val="0"/>
          <w:marTop w:val="0"/>
          <w:marBottom w:val="0"/>
          <w:divBdr>
            <w:top w:val="none" w:sz="0" w:space="0" w:color="auto"/>
            <w:left w:val="none" w:sz="0" w:space="0" w:color="auto"/>
            <w:bottom w:val="none" w:sz="0" w:space="0" w:color="auto"/>
            <w:right w:val="none" w:sz="0" w:space="0" w:color="auto"/>
          </w:divBdr>
        </w:div>
        <w:div w:id="1987976164">
          <w:marLeft w:val="640"/>
          <w:marRight w:val="0"/>
          <w:marTop w:val="0"/>
          <w:marBottom w:val="0"/>
          <w:divBdr>
            <w:top w:val="none" w:sz="0" w:space="0" w:color="auto"/>
            <w:left w:val="none" w:sz="0" w:space="0" w:color="auto"/>
            <w:bottom w:val="none" w:sz="0" w:space="0" w:color="auto"/>
            <w:right w:val="none" w:sz="0" w:space="0" w:color="auto"/>
          </w:divBdr>
        </w:div>
        <w:div w:id="1993756242">
          <w:marLeft w:val="640"/>
          <w:marRight w:val="0"/>
          <w:marTop w:val="0"/>
          <w:marBottom w:val="0"/>
          <w:divBdr>
            <w:top w:val="none" w:sz="0" w:space="0" w:color="auto"/>
            <w:left w:val="none" w:sz="0" w:space="0" w:color="auto"/>
            <w:bottom w:val="none" w:sz="0" w:space="0" w:color="auto"/>
            <w:right w:val="none" w:sz="0" w:space="0" w:color="auto"/>
          </w:divBdr>
        </w:div>
        <w:div w:id="2012831915">
          <w:marLeft w:val="640"/>
          <w:marRight w:val="0"/>
          <w:marTop w:val="0"/>
          <w:marBottom w:val="0"/>
          <w:divBdr>
            <w:top w:val="none" w:sz="0" w:space="0" w:color="auto"/>
            <w:left w:val="none" w:sz="0" w:space="0" w:color="auto"/>
            <w:bottom w:val="none" w:sz="0" w:space="0" w:color="auto"/>
            <w:right w:val="none" w:sz="0" w:space="0" w:color="auto"/>
          </w:divBdr>
        </w:div>
        <w:div w:id="2098089542">
          <w:marLeft w:val="640"/>
          <w:marRight w:val="0"/>
          <w:marTop w:val="0"/>
          <w:marBottom w:val="0"/>
          <w:divBdr>
            <w:top w:val="none" w:sz="0" w:space="0" w:color="auto"/>
            <w:left w:val="none" w:sz="0" w:space="0" w:color="auto"/>
            <w:bottom w:val="none" w:sz="0" w:space="0" w:color="auto"/>
            <w:right w:val="none" w:sz="0" w:space="0" w:color="auto"/>
          </w:divBdr>
        </w:div>
        <w:div w:id="2112699105">
          <w:marLeft w:val="640"/>
          <w:marRight w:val="0"/>
          <w:marTop w:val="0"/>
          <w:marBottom w:val="0"/>
          <w:divBdr>
            <w:top w:val="none" w:sz="0" w:space="0" w:color="auto"/>
            <w:left w:val="none" w:sz="0" w:space="0" w:color="auto"/>
            <w:bottom w:val="none" w:sz="0" w:space="0" w:color="auto"/>
            <w:right w:val="none" w:sz="0" w:space="0" w:color="auto"/>
          </w:divBdr>
        </w:div>
      </w:divsChild>
    </w:div>
    <w:div w:id="1461534951">
      <w:bodyDiv w:val="1"/>
      <w:marLeft w:val="0"/>
      <w:marRight w:val="0"/>
      <w:marTop w:val="0"/>
      <w:marBottom w:val="0"/>
      <w:divBdr>
        <w:top w:val="none" w:sz="0" w:space="0" w:color="auto"/>
        <w:left w:val="none" w:sz="0" w:space="0" w:color="auto"/>
        <w:bottom w:val="none" w:sz="0" w:space="0" w:color="auto"/>
        <w:right w:val="none" w:sz="0" w:space="0" w:color="auto"/>
      </w:divBdr>
      <w:divsChild>
        <w:div w:id="182063124">
          <w:marLeft w:val="0"/>
          <w:marRight w:val="0"/>
          <w:marTop w:val="0"/>
          <w:marBottom w:val="0"/>
          <w:divBdr>
            <w:top w:val="none" w:sz="0" w:space="0" w:color="auto"/>
            <w:left w:val="none" w:sz="0" w:space="0" w:color="auto"/>
            <w:bottom w:val="none" w:sz="0" w:space="0" w:color="auto"/>
            <w:right w:val="none" w:sz="0" w:space="0" w:color="auto"/>
          </w:divBdr>
        </w:div>
        <w:div w:id="1680962433">
          <w:marLeft w:val="0"/>
          <w:marRight w:val="0"/>
          <w:marTop w:val="0"/>
          <w:marBottom w:val="0"/>
          <w:divBdr>
            <w:top w:val="none" w:sz="0" w:space="0" w:color="auto"/>
            <w:left w:val="none" w:sz="0" w:space="0" w:color="auto"/>
            <w:bottom w:val="none" w:sz="0" w:space="0" w:color="auto"/>
            <w:right w:val="none" w:sz="0" w:space="0" w:color="auto"/>
          </w:divBdr>
        </w:div>
      </w:divsChild>
    </w:div>
    <w:div w:id="1466774420">
      <w:bodyDiv w:val="1"/>
      <w:marLeft w:val="0"/>
      <w:marRight w:val="0"/>
      <w:marTop w:val="0"/>
      <w:marBottom w:val="0"/>
      <w:divBdr>
        <w:top w:val="none" w:sz="0" w:space="0" w:color="auto"/>
        <w:left w:val="none" w:sz="0" w:space="0" w:color="auto"/>
        <w:bottom w:val="none" w:sz="0" w:space="0" w:color="auto"/>
        <w:right w:val="none" w:sz="0" w:space="0" w:color="auto"/>
      </w:divBdr>
    </w:div>
    <w:div w:id="1472753136">
      <w:bodyDiv w:val="1"/>
      <w:marLeft w:val="0"/>
      <w:marRight w:val="0"/>
      <w:marTop w:val="0"/>
      <w:marBottom w:val="0"/>
      <w:divBdr>
        <w:top w:val="none" w:sz="0" w:space="0" w:color="auto"/>
        <w:left w:val="none" w:sz="0" w:space="0" w:color="auto"/>
        <w:bottom w:val="none" w:sz="0" w:space="0" w:color="auto"/>
        <w:right w:val="none" w:sz="0" w:space="0" w:color="auto"/>
      </w:divBdr>
      <w:divsChild>
        <w:div w:id="546210">
          <w:marLeft w:val="640"/>
          <w:marRight w:val="0"/>
          <w:marTop w:val="0"/>
          <w:marBottom w:val="0"/>
          <w:divBdr>
            <w:top w:val="none" w:sz="0" w:space="0" w:color="auto"/>
            <w:left w:val="none" w:sz="0" w:space="0" w:color="auto"/>
            <w:bottom w:val="none" w:sz="0" w:space="0" w:color="auto"/>
            <w:right w:val="none" w:sz="0" w:space="0" w:color="auto"/>
          </w:divBdr>
        </w:div>
        <w:div w:id="45109944">
          <w:marLeft w:val="640"/>
          <w:marRight w:val="0"/>
          <w:marTop w:val="0"/>
          <w:marBottom w:val="0"/>
          <w:divBdr>
            <w:top w:val="none" w:sz="0" w:space="0" w:color="auto"/>
            <w:left w:val="none" w:sz="0" w:space="0" w:color="auto"/>
            <w:bottom w:val="none" w:sz="0" w:space="0" w:color="auto"/>
            <w:right w:val="none" w:sz="0" w:space="0" w:color="auto"/>
          </w:divBdr>
        </w:div>
        <w:div w:id="55590348">
          <w:marLeft w:val="640"/>
          <w:marRight w:val="0"/>
          <w:marTop w:val="0"/>
          <w:marBottom w:val="0"/>
          <w:divBdr>
            <w:top w:val="none" w:sz="0" w:space="0" w:color="auto"/>
            <w:left w:val="none" w:sz="0" w:space="0" w:color="auto"/>
            <w:bottom w:val="none" w:sz="0" w:space="0" w:color="auto"/>
            <w:right w:val="none" w:sz="0" w:space="0" w:color="auto"/>
          </w:divBdr>
        </w:div>
        <w:div w:id="83888072">
          <w:marLeft w:val="640"/>
          <w:marRight w:val="0"/>
          <w:marTop w:val="0"/>
          <w:marBottom w:val="0"/>
          <w:divBdr>
            <w:top w:val="none" w:sz="0" w:space="0" w:color="auto"/>
            <w:left w:val="none" w:sz="0" w:space="0" w:color="auto"/>
            <w:bottom w:val="none" w:sz="0" w:space="0" w:color="auto"/>
            <w:right w:val="none" w:sz="0" w:space="0" w:color="auto"/>
          </w:divBdr>
        </w:div>
        <w:div w:id="90009673">
          <w:marLeft w:val="640"/>
          <w:marRight w:val="0"/>
          <w:marTop w:val="0"/>
          <w:marBottom w:val="0"/>
          <w:divBdr>
            <w:top w:val="none" w:sz="0" w:space="0" w:color="auto"/>
            <w:left w:val="none" w:sz="0" w:space="0" w:color="auto"/>
            <w:bottom w:val="none" w:sz="0" w:space="0" w:color="auto"/>
            <w:right w:val="none" w:sz="0" w:space="0" w:color="auto"/>
          </w:divBdr>
        </w:div>
        <w:div w:id="117918550">
          <w:marLeft w:val="640"/>
          <w:marRight w:val="0"/>
          <w:marTop w:val="0"/>
          <w:marBottom w:val="0"/>
          <w:divBdr>
            <w:top w:val="none" w:sz="0" w:space="0" w:color="auto"/>
            <w:left w:val="none" w:sz="0" w:space="0" w:color="auto"/>
            <w:bottom w:val="none" w:sz="0" w:space="0" w:color="auto"/>
            <w:right w:val="none" w:sz="0" w:space="0" w:color="auto"/>
          </w:divBdr>
        </w:div>
        <w:div w:id="249316108">
          <w:marLeft w:val="640"/>
          <w:marRight w:val="0"/>
          <w:marTop w:val="0"/>
          <w:marBottom w:val="0"/>
          <w:divBdr>
            <w:top w:val="none" w:sz="0" w:space="0" w:color="auto"/>
            <w:left w:val="none" w:sz="0" w:space="0" w:color="auto"/>
            <w:bottom w:val="none" w:sz="0" w:space="0" w:color="auto"/>
            <w:right w:val="none" w:sz="0" w:space="0" w:color="auto"/>
          </w:divBdr>
        </w:div>
        <w:div w:id="257032897">
          <w:marLeft w:val="640"/>
          <w:marRight w:val="0"/>
          <w:marTop w:val="0"/>
          <w:marBottom w:val="0"/>
          <w:divBdr>
            <w:top w:val="none" w:sz="0" w:space="0" w:color="auto"/>
            <w:left w:val="none" w:sz="0" w:space="0" w:color="auto"/>
            <w:bottom w:val="none" w:sz="0" w:space="0" w:color="auto"/>
            <w:right w:val="none" w:sz="0" w:space="0" w:color="auto"/>
          </w:divBdr>
        </w:div>
        <w:div w:id="267935951">
          <w:marLeft w:val="640"/>
          <w:marRight w:val="0"/>
          <w:marTop w:val="0"/>
          <w:marBottom w:val="0"/>
          <w:divBdr>
            <w:top w:val="none" w:sz="0" w:space="0" w:color="auto"/>
            <w:left w:val="none" w:sz="0" w:space="0" w:color="auto"/>
            <w:bottom w:val="none" w:sz="0" w:space="0" w:color="auto"/>
            <w:right w:val="none" w:sz="0" w:space="0" w:color="auto"/>
          </w:divBdr>
        </w:div>
        <w:div w:id="277834891">
          <w:marLeft w:val="640"/>
          <w:marRight w:val="0"/>
          <w:marTop w:val="0"/>
          <w:marBottom w:val="0"/>
          <w:divBdr>
            <w:top w:val="none" w:sz="0" w:space="0" w:color="auto"/>
            <w:left w:val="none" w:sz="0" w:space="0" w:color="auto"/>
            <w:bottom w:val="none" w:sz="0" w:space="0" w:color="auto"/>
            <w:right w:val="none" w:sz="0" w:space="0" w:color="auto"/>
          </w:divBdr>
        </w:div>
        <w:div w:id="310866825">
          <w:marLeft w:val="640"/>
          <w:marRight w:val="0"/>
          <w:marTop w:val="0"/>
          <w:marBottom w:val="0"/>
          <w:divBdr>
            <w:top w:val="none" w:sz="0" w:space="0" w:color="auto"/>
            <w:left w:val="none" w:sz="0" w:space="0" w:color="auto"/>
            <w:bottom w:val="none" w:sz="0" w:space="0" w:color="auto"/>
            <w:right w:val="none" w:sz="0" w:space="0" w:color="auto"/>
          </w:divBdr>
        </w:div>
        <w:div w:id="330764675">
          <w:marLeft w:val="640"/>
          <w:marRight w:val="0"/>
          <w:marTop w:val="0"/>
          <w:marBottom w:val="0"/>
          <w:divBdr>
            <w:top w:val="none" w:sz="0" w:space="0" w:color="auto"/>
            <w:left w:val="none" w:sz="0" w:space="0" w:color="auto"/>
            <w:bottom w:val="none" w:sz="0" w:space="0" w:color="auto"/>
            <w:right w:val="none" w:sz="0" w:space="0" w:color="auto"/>
          </w:divBdr>
        </w:div>
        <w:div w:id="345060678">
          <w:marLeft w:val="640"/>
          <w:marRight w:val="0"/>
          <w:marTop w:val="0"/>
          <w:marBottom w:val="0"/>
          <w:divBdr>
            <w:top w:val="none" w:sz="0" w:space="0" w:color="auto"/>
            <w:left w:val="none" w:sz="0" w:space="0" w:color="auto"/>
            <w:bottom w:val="none" w:sz="0" w:space="0" w:color="auto"/>
            <w:right w:val="none" w:sz="0" w:space="0" w:color="auto"/>
          </w:divBdr>
        </w:div>
        <w:div w:id="370154596">
          <w:marLeft w:val="640"/>
          <w:marRight w:val="0"/>
          <w:marTop w:val="0"/>
          <w:marBottom w:val="0"/>
          <w:divBdr>
            <w:top w:val="none" w:sz="0" w:space="0" w:color="auto"/>
            <w:left w:val="none" w:sz="0" w:space="0" w:color="auto"/>
            <w:bottom w:val="none" w:sz="0" w:space="0" w:color="auto"/>
            <w:right w:val="none" w:sz="0" w:space="0" w:color="auto"/>
          </w:divBdr>
        </w:div>
        <w:div w:id="383022844">
          <w:marLeft w:val="640"/>
          <w:marRight w:val="0"/>
          <w:marTop w:val="0"/>
          <w:marBottom w:val="0"/>
          <w:divBdr>
            <w:top w:val="none" w:sz="0" w:space="0" w:color="auto"/>
            <w:left w:val="none" w:sz="0" w:space="0" w:color="auto"/>
            <w:bottom w:val="none" w:sz="0" w:space="0" w:color="auto"/>
            <w:right w:val="none" w:sz="0" w:space="0" w:color="auto"/>
          </w:divBdr>
        </w:div>
        <w:div w:id="404687591">
          <w:marLeft w:val="640"/>
          <w:marRight w:val="0"/>
          <w:marTop w:val="0"/>
          <w:marBottom w:val="0"/>
          <w:divBdr>
            <w:top w:val="none" w:sz="0" w:space="0" w:color="auto"/>
            <w:left w:val="none" w:sz="0" w:space="0" w:color="auto"/>
            <w:bottom w:val="none" w:sz="0" w:space="0" w:color="auto"/>
            <w:right w:val="none" w:sz="0" w:space="0" w:color="auto"/>
          </w:divBdr>
        </w:div>
        <w:div w:id="410935592">
          <w:marLeft w:val="640"/>
          <w:marRight w:val="0"/>
          <w:marTop w:val="0"/>
          <w:marBottom w:val="0"/>
          <w:divBdr>
            <w:top w:val="none" w:sz="0" w:space="0" w:color="auto"/>
            <w:left w:val="none" w:sz="0" w:space="0" w:color="auto"/>
            <w:bottom w:val="none" w:sz="0" w:space="0" w:color="auto"/>
            <w:right w:val="none" w:sz="0" w:space="0" w:color="auto"/>
          </w:divBdr>
        </w:div>
        <w:div w:id="431559431">
          <w:marLeft w:val="640"/>
          <w:marRight w:val="0"/>
          <w:marTop w:val="0"/>
          <w:marBottom w:val="0"/>
          <w:divBdr>
            <w:top w:val="none" w:sz="0" w:space="0" w:color="auto"/>
            <w:left w:val="none" w:sz="0" w:space="0" w:color="auto"/>
            <w:bottom w:val="none" w:sz="0" w:space="0" w:color="auto"/>
            <w:right w:val="none" w:sz="0" w:space="0" w:color="auto"/>
          </w:divBdr>
        </w:div>
        <w:div w:id="463432125">
          <w:marLeft w:val="640"/>
          <w:marRight w:val="0"/>
          <w:marTop w:val="0"/>
          <w:marBottom w:val="0"/>
          <w:divBdr>
            <w:top w:val="none" w:sz="0" w:space="0" w:color="auto"/>
            <w:left w:val="none" w:sz="0" w:space="0" w:color="auto"/>
            <w:bottom w:val="none" w:sz="0" w:space="0" w:color="auto"/>
            <w:right w:val="none" w:sz="0" w:space="0" w:color="auto"/>
          </w:divBdr>
        </w:div>
        <w:div w:id="509880198">
          <w:marLeft w:val="640"/>
          <w:marRight w:val="0"/>
          <w:marTop w:val="0"/>
          <w:marBottom w:val="0"/>
          <w:divBdr>
            <w:top w:val="none" w:sz="0" w:space="0" w:color="auto"/>
            <w:left w:val="none" w:sz="0" w:space="0" w:color="auto"/>
            <w:bottom w:val="none" w:sz="0" w:space="0" w:color="auto"/>
            <w:right w:val="none" w:sz="0" w:space="0" w:color="auto"/>
          </w:divBdr>
        </w:div>
        <w:div w:id="536624665">
          <w:marLeft w:val="640"/>
          <w:marRight w:val="0"/>
          <w:marTop w:val="0"/>
          <w:marBottom w:val="0"/>
          <w:divBdr>
            <w:top w:val="none" w:sz="0" w:space="0" w:color="auto"/>
            <w:left w:val="none" w:sz="0" w:space="0" w:color="auto"/>
            <w:bottom w:val="none" w:sz="0" w:space="0" w:color="auto"/>
            <w:right w:val="none" w:sz="0" w:space="0" w:color="auto"/>
          </w:divBdr>
        </w:div>
        <w:div w:id="566451289">
          <w:marLeft w:val="640"/>
          <w:marRight w:val="0"/>
          <w:marTop w:val="0"/>
          <w:marBottom w:val="0"/>
          <w:divBdr>
            <w:top w:val="none" w:sz="0" w:space="0" w:color="auto"/>
            <w:left w:val="none" w:sz="0" w:space="0" w:color="auto"/>
            <w:bottom w:val="none" w:sz="0" w:space="0" w:color="auto"/>
            <w:right w:val="none" w:sz="0" w:space="0" w:color="auto"/>
          </w:divBdr>
        </w:div>
        <w:div w:id="595476805">
          <w:marLeft w:val="640"/>
          <w:marRight w:val="0"/>
          <w:marTop w:val="0"/>
          <w:marBottom w:val="0"/>
          <w:divBdr>
            <w:top w:val="none" w:sz="0" w:space="0" w:color="auto"/>
            <w:left w:val="none" w:sz="0" w:space="0" w:color="auto"/>
            <w:bottom w:val="none" w:sz="0" w:space="0" w:color="auto"/>
            <w:right w:val="none" w:sz="0" w:space="0" w:color="auto"/>
          </w:divBdr>
        </w:div>
        <w:div w:id="619072162">
          <w:marLeft w:val="640"/>
          <w:marRight w:val="0"/>
          <w:marTop w:val="0"/>
          <w:marBottom w:val="0"/>
          <w:divBdr>
            <w:top w:val="none" w:sz="0" w:space="0" w:color="auto"/>
            <w:left w:val="none" w:sz="0" w:space="0" w:color="auto"/>
            <w:bottom w:val="none" w:sz="0" w:space="0" w:color="auto"/>
            <w:right w:val="none" w:sz="0" w:space="0" w:color="auto"/>
          </w:divBdr>
        </w:div>
        <w:div w:id="621690470">
          <w:marLeft w:val="640"/>
          <w:marRight w:val="0"/>
          <w:marTop w:val="0"/>
          <w:marBottom w:val="0"/>
          <w:divBdr>
            <w:top w:val="none" w:sz="0" w:space="0" w:color="auto"/>
            <w:left w:val="none" w:sz="0" w:space="0" w:color="auto"/>
            <w:bottom w:val="none" w:sz="0" w:space="0" w:color="auto"/>
            <w:right w:val="none" w:sz="0" w:space="0" w:color="auto"/>
          </w:divBdr>
        </w:div>
        <w:div w:id="654846662">
          <w:marLeft w:val="640"/>
          <w:marRight w:val="0"/>
          <w:marTop w:val="0"/>
          <w:marBottom w:val="0"/>
          <w:divBdr>
            <w:top w:val="none" w:sz="0" w:space="0" w:color="auto"/>
            <w:left w:val="none" w:sz="0" w:space="0" w:color="auto"/>
            <w:bottom w:val="none" w:sz="0" w:space="0" w:color="auto"/>
            <w:right w:val="none" w:sz="0" w:space="0" w:color="auto"/>
          </w:divBdr>
        </w:div>
        <w:div w:id="657344915">
          <w:marLeft w:val="640"/>
          <w:marRight w:val="0"/>
          <w:marTop w:val="0"/>
          <w:marBottom w:val="0"/>
          <w:divBdr>
            <w:top w:val="none" w:sz="0" w:space="0" w:color="auto"/>
            <w:left w:val="none" w:sz="0" w:space="0" w:color="auto"/>
            <w:bottom w:val="none" w:sz="0" w:space="0" w:color="auto"/>
            <w:right w:val="none" w:sz="0" w:space="0" w:color="auto"/>
          </w:divBdr>
        </w:div>
        <w:div w:id="720520055">
          <w:marLeft w:val="640"/>
          <w:marRight w:val="0"/>
          <w:marTop w:val="0"/>
          <w:marBottom w:val="0"/>
          <w:divBdr>
            <w:top w:val="none" w:sz="0" w:space="0" w:color="auto"/>
            <w:left w:val="none" w:sz="0" w:space="0" w:color="auto"/>
            <w:bottom w:val="none" w:sz="0" w:space="0" w:color="auto"/>
            <w:right w:val="none" w:sz="0" w:space="0" w:color="auto"/>
          </w:divBdr>
        </w:div>
        <w:div w:id="762335485">
          <w:marLeft w:val="640"/>
          <w:marRight w:val="0"/>
          <w:marTop w:val="0"/>
          <w:marBottom w:val="0"/>
          <w:divBdr>
            <w:top w:val="none" w:sz="0" w:space="0" w:color="auto"/>
            <w:left w:val="none" w:sz="0" w:space="0" w:color="auto"/>
            <w:bottom w:val="none" w:sz="0" w:space="0" w:color="auto"/>
            <w:right w:val="none" w:sz="0" w:space="0" w:color="auto"/>
          </w:divBdr>
        </w:div>
        <w:div w:id="767625692">
          <w:marLeft w:val="640"/>
          <w:marRight w:val="0"/>
          <w:marTop w:val="0"/>
          <w:marBottom w:val="0"/>
          <w:divBdr>
            <w:top w:val="none" w:sz="0" w:space="0" w:color="auto"/>
            <w:left w:val="none" w:sz="0" w:space="0" w:color="auto"/>
            <w:bottom w:val="none" w:sz="0" w:space="0" w:color="auto"/>
            <w:right w:val="none" w:sz="0" w:space="0" w:color="auto"/>
          </w:divBdr>
        </w:div>
        <w:div w:id="810944029">
          <w:marLeft w:val="640"/>
          <w:marRight w:val="0"/>
          <w:marTop w:val="0"/>
          <w:marBottom w:val="0"/>
          <w:divBdr>
            <w:top w:val="none" w:sz="0" w:space="0" w:color="auto"/>
            <w:left w:val="none" w:sz="0" w:space="0" w:color="auto"/>
            <w:bottom w:val="none" w:sz="0" w:space="0" w:color="auto"/>
            <w:right w:val="none" w:sz="0" w:space="0" w:color="auto"/>
          </w:divBdr>
        </w:div>
        <w:div w:id="873542774">
          <w:marLeft w:val="640"/>
          <w:marRight w:val="0"/>
          <w:marTop w:val="0"/>
          <w:marBottom w:val="0"/>
          <w:divBdr>
            <w:top w:val="none" w:sz="0" w:space="0" w:color="auto"/>
            <w:left w:val="none" w:sz="0" w:space="0" w:color="auto"/>
            <w:bottom w:val="none" w:sz="0" w:space="0" w:color="auto"/>
            <w:right w:val="none" w:sz="0" w:space="0" w:color="auto"/>
          </w:divBdr>
        </w:div>
        <w:div w:id="881331085">
          <w:marLeft w:val="640"/>
          <w:marRight w:val="0"/>
          <w:marTop w:val="0"/>
          <w:marBottom w:val="0"/>
          <w:divBdr>
            <w:top w:val="none" w:sz="0" w:space="0" w:color="auto"/>
            <w:left w:val="none" w:sz="0" w:space="0" w:color="auto"/>
            <w:bottom w:val="none" w:sz="0" w:space="0" w:color="auto"/>
            <w:right w:val="none" w:sz="0" w:space="0" w:color="auto"/>
          </w:divBdr>
        </w:div>
        <w:div w:id="892547965">
          <w:marLeft w:val="640"/>
          <w:marRight w:val="0"/>
          <w:marTop w:val="0"/>
          <w:marBottom w:val="0"/>
          <w:divBdr>
            <w:top w:val="none" w:sz="0" w:space="0" w:color="auto"/>
            <w:left w:val="none" w:sz="0" w:space="0" w:color="auto"/>
            <w:bottom w:val="none" w:sz="0" w:space="0" w:color="auto"/>
            <w:right w:val="none" w:sz="0" w:space="0" w:color="auto"/>
          </w:divBdr>
        </w:div>
        <w:div w:id="893465409">
          <w:marLeft w:val="640"/>
          <w:marRight w:val="0"/>
          <w:marTop w:val="0"/>
          <w:marBottom w:val="0"/>
          <w:divBdr>
            <w:top w:val="none" w:sz="0" w:space="0" w:color="auto"/>
            <w:left w:val="none" w:sz="0" w:space="0" w:color="auto"/>
            <w:bottom w:val="none" w:sz="0" w:space="0" w:color="auto"/>
            <w:right w:val="none" w:sz="0" w:space="0" w:color="auto"/>
          </w:divBdr>
        </w:div>
        <w:div w:id="929581380">
          <w:marLeft w:val="640"/>
          <w:marRight w:val="0"/>
          <w:marTop w:val="0"/>
          <w:marBottom w:val="0"/>
          <w:divBdr>
            <w:top w:val="none" w:sz="0" w:space="0" w:color="auto"/>
            <w:left w:val="none" w:sz="0" w:space="0" w:color="auto"/>
            <w:bottom w:val="none" w:sz="0" w:space="0" w:color="auto"/>
            <w:right w:val="none" w:sz="0" w:space="0" w:color="auto"/>
          </w:divBdr>
        </w:div>
        <w:div w:id="1005210136">
          <w:marLeft w:val="640"/>
          <w:marRight w:val="0"/>
          <w:marTop w:val="0"/>
          <w:marBottom w:val="0"/>
          <w:divBdr>
            <w:top w:val="none" w:sz="0" w:space="0" w:color="auto"/>
            <w:left w:val="none" w:sz="0" w:space="0" w:color="auto"/>
            <w:bottom w:val="none" w:sz="0" w:space="0" w:color="auto"/>
            <w:right w:val="none" w:sz="0" w:space="0" w:color="auto"/>
          </w:divBdr>
        </w:div>
        <w:div w:id="1026949996">
          <w:marLeft w:val="640"/>
          <w:marRight w:val="0"/>
          <w:marTop w:val="0"/>
          <w:marBottom w:val="0"/>
          <w:divBdr>
            <w:top w:val="none" w:sz="0" w:space="0" w:color="auto"/>
            <w:left w:val="none" w:sz="0" w:space="0" w:color="auto"/>
            <w:bottom w:val="none" w:sz="0" w:space="0" w:color="auto"/>
            <w:right w:val="none" w:sz="0" w:space="0" w:color="auto"/>
          </w:divBdr>
        </w:div>
        <w:div w:id="1028871928">
          <w:marLeft w:val="640"/>
          <w:marRight w:val="0"/>
          <w:marTop w:val="0"/>
          <w:marBottom w:val="0"/>
          <w:divBdr>
            <w:top w:val="none" w:sz="0" w:space="0" w:color="auto"/>
            <w:left w:val="none" w:sz="0" w:space="0" w:color="auto"/>
            <w:bottom w:val="none" w:sz="0" w:space="0" w:color="auto"/>
            <w:right w:val="none" w:sz="0" w:space="0" w:color="auto"/>
          </w:divBdr>
        </w:div>
        <w:div w:id="1069965846">
          <w:marLeft w:val="640"/>
          <w:marRight w:val="0"/>
          <w:marTop w:val="0"/>
          <w:marBottom w:val="0"/>
          <w:divBdr>
            <w:top w:val="none" w:sz="0" w:space="0" w:color="auto"/>
            <w:left w:val="none" w:sz="0" w:space="0" w:color="auto"/>
            <w:bottom w:val="none" w:sz="0" w:space="0" w:color="auto"/>
            <w:right w:val="none" w:sz="0" w:space="0" w:color="auto"/>
          </w:divBdr>
        </w:div>
        <w:div w:id="1078556665">
          <w:marLeft w:val="640"/>
          <w:marRight w:val="0"/>
          <w:marTop w:val="0"/>
          <w:marBottom w:val="0"/>
          <w:divBdr>
            <w:top w:val="none" w:sz="0" w:space="0" w:color="auto"/>
            <w:left w:val="none" w:sz="0" w:space="0" w:color="auto"/>
            <w:bottom w:val="none" w:sz="0" w:space="0" w:color="auto"/>
            <w:right w:val="none" w:sz="0" w:space="0" w:color="auto"/>
          </w:divBdr>
        </w:div>
        <w:div w:id="1105537747">
          <w:marLeft w:val="640"/>
          <w:marRight w:val="0"/>
          <w:marTop w:val="0"/>
          <w:marBottom w:val="0"/>
          <w:divBdr>
            <w:top w:val="none" w:sz="0" w:space="0" w:color="auto"/>
            <w:left w:val="none" w:sz="0" w:space="0" w:color="auto"/>
            <w:bottom w:val="none" w:sz="0" w:space="0" w:color="auto"/>
            <w:right w:val="none" w:sz="0" w:space="0" w:color="auto"/>
          </w:divBdr>
        </w:div>
        <w:div w:id="1120034380">
          <w:marLeft w:val="640"/>
          <w:marRight w:val="0"/>
          <w:marTop w:val="0"/>
          <w:marBottom w:val="0"/>
          <w:divBdr>
            <w:top w:val="none" w:sz="0" w:space="0" w:color="auto"/>
            <w:left w:val="none" w:sz="0" w:space="0" w:color="auto"/>
            <w:bottom w:val="none" w:sz="0" w:space="0" w:color="auto"/>
            <w:right w:val="none" w:sz="0" w:space="0" w:color="auto"/>
          </w:divBdr>
        </w:div>
        <w:div w:id="1161892375">
          <w:marLeft w:val="640"/>
          <w:marRight w:val="0"/>
          <w:marTop w:val="0"/>
          <w:marBottom w:val="0"/>
          <w:divBdr>
            <w:top w:val="none" w:sz="0" w:space="0" w:color="auto"/>
            <w:left w:val="none" w:sz="0" w:space="0" w:color="auto"/>
            <w:bottom w:val="none" w:sz="0" w:space="0" w:color="auto"/>
            <w:right w:val="none" w:sz="0" w:space="0" w:color="auto"/>
          </w:divBdr>
        </w:div>
        <w:div w:id="1209300546">
          <w:marLeft w:val="640"/>
          <w:marRight w:val="0"/>
          <w:marTop w:val="0"/>
          <w:marBottom w:val="0"/>
          <w:divBdr>
            <w:top w:val="none" w:sz="0" w:space="0" w:color="auto"/>
            <w:left w:val="none" w:sz="0" w:space="0" w:color="auto"/>
            <w:bottom w:val="none" w:sz="0" w:space="0" w:color="auto"/>
            <w:right w:val="none" w:sz="0" w:space="0" w:color="auto"/>
          </w:divBdr>
        </w:div>
        <w:div w:id="1232501129">
          <w:marLeft w:val="640"/>
          <w:marRight w:val="0"/>
          <w:marTop w:val="0"/>
          <w:marBottom w:val="0"/>
          <w:divBdr>
            <w:top w:val="none" w:sz="0" w:space="0" w:color="auto"/>
            <w:left w:val="none" w:sz="0" w:space="0" w:color="auto"/>
            <w:bottom w:val="none" w:sz="0" w:space="0" w:color="auto"/>
            <w:right w:val="none" w:sz="0" w:space="0" w:color="auto"/>
          </w:divBdr>
        </w:div>
        <w:div w:id="1234387416">
          <w:marLeft w:val="640"/>
          <w:marRight w:val="0"/>
          <w:marTop w:val="0"/>
          <w:marBottom w:val="0"/>
          <w:divBdr>
            <w:top w:val="none" w:sz="0" w:space="0" w:color="auto"/>
            <w:left w:val="none" w:sz="0" w:space="0" w:color="auto"/>
            <w:bottom w:val="none" w:sz="0" w:space="0" w:color="auto"/>
            <w:right w:val="none" w:sz="0" w:space="0" w:color="auto"/>
          </w:divBdr>
        </w:div>
        <w:div w:id="1256783916">
          <w:marLeft w:val="640"/>
          <w:marRight w:val="0"/>
          <w:marTop w:val="0"/>
          <w:marBottom w:val="0"/>
          <w:divBdr>
            <w:top w:val="none" w:sz="0" w:space="0" w:color="auto"/>
            <w:left w:val="none" w:sz="0" w:space="0" w:color="auto"/>
            <w:bottom w:val="none" w:sz="0" w:space="0" w:color="auto"/>
            <w:right w:val="none" w:sz="0" w:space="0" w:color="auto"/>
          </w:divBdr>
        </w:div>
        <w:div w:id="1275819080">
          <w:marLeft w:val="640"/>
          <w:marRight w:val="0"/>
          <w:marTop w:val="0"/>
          <w:marBottom w:val="0"/>
          <w:divBdr>
            <w:top w:val="none" w:sz="0" w:space="0" w:color="auto"/>
            <w:left w:val="none" w:sz="0" w:space="0" w:color="auto"/>
            <w:bottom w:val="none" w:sz="0" w:space="0" w:color="auto"/>
            <w:right w:val="none" w:sz="0" w:space="0" w:color="auto"/>
          </w:divBdr>
        </w:div>
        <w:div w:id="1302493652">
          <w:marLeft w:val="640"/>
          <w:marRight w:val="0"/>
          <w:marTop w:val="0"/>
          <w:marBottom w:val="0"/>
          <w:divBdr>
            <w:top w:val="none" w:sz="0" w:space="0" w:color="auto"/>
            <w:left w:val="none" w:sz="0" w:space="0" w:color="auto"/>
            <w:bottom w:val="none" w:sz="0" w:space="0" w:color="auto"/>
            <w:right w:val="none" w:sz="0" w:space="0" w:color="auto"/>
          </w:divBdr>
        </w:div>
        <w:div w:id="1316254205">
          <w:marLeft w:val="640"/>
          <w:marRight w:val="0"/>
          <w:marTop w:val="0"/>
          <w:marBottom w:val="0"/>
          <w:divBdr>
            <w:top w:val="none" w:sz="0" w:space="0" w:color="auto"/>
            <w:left w:val="none" w:sz="0" w:space="0" w:color="auto"/>
            <w:bottom w:val="none" w:sz="0" w:space="0" w:color="auto"/>
            <w:right w:val="none" w:sz="0" w:space="0" w:color="auto"/>
          </w:divBdr>
        </w:div>
        <w:div w:id="1322612203">
          <w:marLeft w:val="640"/>
          <w:marRight w:val="0"/>
          <w:marTop w:val="0"/>
          <w:marBottom w:val="0"/>
          <w:divBdr>
            <w:top w:val="none" w:sz="0" w:space="0" w:color="auto"/>
            <w:left w:val="none" w:sz="0" w:space="0" w:color="auto"/>
            <w:bottom w:val="none" w:sz="0" w:space="0" w:color="auto"/>
            <w:right w:val="none" w:sz="0" w:space="0" w:color="auto"/>
          </w:divBdr>
        </w:div>
        <w:div w:id="1324629030">
          <w:marLeft w:val="640"/>
          <w:marRight w:val="0"/>
          <w:marTop w:val="0"/>
          <w:marBottom w:val="0"/>
          <w:divBdr>
            <w:top w:val="none" w:sz="0" w:space="0" w:color="auto"/>
            <w:left w:val="none" w:sz="0" w:space="0" w:color="auto"/>
            <w:bottom w:val="none" w:sz="0" w:space="0" w:color="auto"/>
            <w:right w:val="none" w:sz="0" w:space="0" w:color="auto"/>
          </w:divBdr>
        </w:div>
        <w:div w:id="1333069469">
          <w:marLeft w:val="640"/>
          <w:marRight w:val="0"/>
          <w:marTop w:val="0"/>
          <w:marBottom w:val="0"/>
          <w:divBdr>
            <w:top w:val="none" w:sz="0" w:space="0" w:color="auto"/>
            <w:left w:val="none" w:sz="0" w:space="0" w:color="auto"/>
            <w:bottom w:val="none" w:sz="0" w:space="0" w:color="auto"/>
            <w:right w:val="none" w:sz="0" w:space="0" w:color="auto"/>
          </w:divBdr>
        </w:div>
        <w:div w:id="1341397520">
          <w:marLeft w:val="640"/>
          <w:marRight w:val="0"/>
          <w:marTop w:val="0"/>
          <w:marBottom w:val="0"/>
          <w:divBdr>
            <w:top w:val="none" w:sz="0" w:space="0" w:color="auto"/>
            <w:left w:val="none" w:sz="0" w:space="0" w:color="auto"/>
            <w:bottom w:val="none" w:sz="0" w:space="0" w:color="auto"/>
            <w:right w:val="none" w:sz="0" w:space="0" w:color="auto"/>
          </w:divBdr>
        </w:div>
        <w:div w:id="1365517897">
          <w:marLeft w:val="640"/>
          <w:marRight w:val="0"/>
          <w:marTop w:val="0"/>
          <w:marBottom w:val="0"/>
          <w:divBdr>
            <w:top w:val="none" w:sz="0" w:space="0" w:color="auto"/>
            <w:left w:val="none" w:sz="0" w:space="0" w:color="auto"/>
            <w:bottom w:val="none" w:sz="0" w:space="0" w:color="auto"/>
            <w:right w:val="none" w:sz="0" w:space="0" w:color="auto"/>
          </w:divBdr>
        </w:div>
        <w:div w:id="1378550199">
          <w:marLeft w:val="640"/>
          <w:marRight w:val="0"/>
          <w:marTop w:val="0"/>
          <w:marBottom w:val="0"/>
          <w:divBdr>
            <w:top w:val="none" w:sz="0" w:space="0" w:color="auto"/>
            <w:left w:val="none" w:sz="0" w:space="0" w:color="auto"/>
            <w:bottom w:val="none" w:sz="0" w:space="0" w:color="auto"/>
            <w:right w:val="none" w:sz="0" w:space="0" w:color="auto"/>
          </w:divBdr>
        </w:div>
        <w:div w:id="1381783591">
          <w:marLeft w:val="640"/>
          <w:marRight w:val="0"/>
          <w:marTop w:val="0"/>
          <w:marBottom w:val="0"/>
          <w:divBdr>
            <w:top w:val="none" w:sz="0" w:space="0" w:color="auto"/>
            <w:left w:val="none" w:sz="0" w:space="0" w:color="auto"/>
            <w:bottom w:val="none" w:sz="0" w:space="0" w:color="auto"/>
            <w:right w:val="none" w:sz="0" w:space="0" w:color="auto"/>
          </w:divBdr>
        </w:div>
        <w:div w:id="1408385411">
          <w:marLeft w:val="640"/>
          <w:marRight w:val="0"/>
          <w:marTop w:val="0"/>
          <w:marBottom w:val="0"/>
          <w:divBdr>
            <w:top w:val="none" w:sz="0" w:space="0" w:color="auto"/>
            <w:left w:val="none" w:sz="0" w:space="0" w:color="auto"/>
            <w:bottom w:val="none" w:sz="0" w:space="0" w:color="auto"/>
            <w:right w:val="none" w:sz="0" w:space="0" w:color="auto"/>
          </w:divBdr>
        </w:div>
        <w:div w:id="1425152629">
          <w:marLeft w:val="640"/>
          <w:marRight w:val="0"/>
          <w:marTop w:val="0"/>
          <w:marBottom w:val="0"/>
          <w:divBdr>
            <w:top w:val="none" w:sz="0" w:space="0" w:color="auto"/>
            <w:left w:val="none" w:sz="0" w:space="0" w:color="auto"/>
            <w:bottom w:val="none" w:sz="0" w:space="0" w:color="auto"/>
            <w:right w:val="none" w:sz="0" w:space="0" w:color="auto"/>
          </w:divBdr>
        </w:div>
        <w:div w:id="1486122931">
          <w:marLeft w:val="640"/>
          <w:marRight w:val="0"/>
          <w:marTop w:val="0"/>
          <w:marBottom w:val="0"/>
          <w:divBdr>
            <w:top w:val="none" w:sz="0" w:space="0" w:color="auto"/>
            <w:left w:val="none" w:sz="0" w:space="0" w:color="auto"/>
            <w:bottom w:val="none" w:sz="0" w:space="0" w:color="auto"/>
            <w:right w:val="none" w:sz="0" w:space="0" w:color="auto"/>
          </w:divBdr>
        </w:div>
        <w:div w:id="1488472465">
          <w:marLeft w:val="640"/>
          <w:marRight w:val="0"/>
          <w:marTop w:val="0"/>
          <w:marBottom w:val="0"/>
          <w:divBdr>
            <w:top w:val="none" w:sz="0" w:space="0" w:color="auto"/>
            <w:left w:val="none" w:sz="0" w:space="0" w:color="auto"/>
            <w:bottom w:val="none" w:sz="0" w:space="0" w:color="auto"/>
            <w:right w:val="none" w:sz="0" w:space="0" w:color="auto"/>
          </w:divBdr>
        </w:div>
        <w:div w:id="1490634016">
          <w:marLeft w:val="640"/>
          <w:marRight w:val="0"/>
          <w:marTop w:val="0"/>
          <w:marBottom w:val="0"/>
          <w:divBdr>
            <w:top w:val="none" w:sz="0" w:space="0" w:color="auto"/>
            <w:left w:val="none" w:sz="0" w:space="0" w:color="auto"/>
            <w:bottom w:val="none" w:sz="0" w:space="0" w:color="auto"/>
            <w:right w:val="none" w:sz="0" w:space="0" w:color="auto"/>
          </w:divBdr>
        </w:div>
        <w:div w:id="1499809411">
          <w:marLeft w:val="640"/>
          <w:marRight w:val="0"/>
          <w:marTop w:val="0"/>
          <w:marBottom w:val="0"/>
          <w:divBdr>
            <w:top w:val="none" w:sz="0" w:space="0" w:color="auto"/>
            <w:left w:val="none" w:sz="0" w:space="0" w:color="auto"/>
            <w:bottom w:val="none" w:sz="0" w:space="0" w:color="auto"/>
            <w:right w:val="none" w:sz="0" w:space="0" w:color="auto"/>
          </w:divBdr>
        </w:div>
        <w:div w:id="1502503688">
          <w:marLeft w:val="640"/>
          <w:marRight w:val="0"/>
          <w:marTop w:val="0"/>
          <w:marBottom w:val="0"/>
          <w:divBdr>
            <w:top w:val="none" w:sz="0" w:space="0" w:color="auto"/>
            <w:left w:val="none" w:sz="0" w:space="0" w:color="auto"/>
            <w:bottom w:val="none" w:sz="0" w:space="0" w:color="auto"/>
            <w:right w:val="none" w:sz="0" w:space="0" w:color="auto"/>
          </w:divBdr>
        </w:div>
        <w:div w:id="1516651999">
          <w:marLeft w:val="640"/>
          <w:marRight w:val="0"/>
          <w:marTop w:val="0"/>
          <w:marBottom w:val="0"/>
          <w:divBdr>
            <w:top w:val="none" w:sz="0" w:space="0" w:color="auto"/>
            <w:left w:val="none" w:sz="0" w:space="0" w:color="auto"/>
            <w:bottom w:val="none" w:sz="0" w:space="0" w:color="auto"/>
            <w:right w:val="none" w:sz="0" w:space="0" w:color="auto"/>
          </w:divBdr>
        </w:div>
        <w:div w:id="1573659254">
          <w:marLeft w:val="640"/>
          <w:marRight w:val="0"/>
          <w:marTop w:val="0"/>
          <w:marBottom w:val="0"/>
          <w:divBdr>
            <w:top w:val="none" w:sz="0" w:space="0" w:color="auto"/>
            <w:left w:val="none" w:sz="0" w:space="0" w:color="auto"/>
            <w:bottom w:val="none" w:sz="0" w:space="0" w:color="auto"/>
            <w:right w:val="none" w:sz="0" w:space="0" w:color="auto"/>
          </w:divBdr>
        </w:div>
        <w:div w:id="1607538925">
          <w:marLeft w:val="640"/>
          <w:marRight w:val="0"/>
          <w:marTop w:val="0"/>
          <w:marBottom w:val="0"/>
          <w:divBdr>
            <w:top w:val="none" w:sz="0" w:space="0" w:color="auto"/>
            <w:left w:val="none" w:sz="0" w:space="0" w:color="auto"/>
            <w:bottom w:val="none" w:sz="0" w:space="0" w:color="auto"/>
            <w:right w:val="none" w:sz="0" w:space="0" w:color="auto"/>
          </w:divBdr>
        </w:div>
        <w:div w:id="1690912787">
          <w:marLeft w:val="640"/>
          <w:marRight w:val="0"/>
          <w:marTop w:val="0"/>
          <w:marBottom w:val="0"/>
          <w:divBdr>
            <w:top w:val="none" w:sz="0" w:space="0" w:color="auto"/>
            <w:left w:val="none" w:sz="0" w:space="0" w:color="auto"/>
            <w:bottom w:val="none" w:sz="0" w:space="0" w:color="auto"/>
            <w:right w:val="none" w:sz="0" w:space="0" w:color="auto"/>
          </w:divBdr>
        </w:div>
        <w:div w:id="1703433583">
          <w:marLeft w:val="640"/>
          <w:marRight w:val="0"/>
          <w:marTop w:val="0"/>
          <w:marBottom w:val="0"/>
          <w:divBdr>
            <w:top w:val="none" w:sz="0" w:space="0" w:color="auto"/>
            <w:left w:val="none" w:sz="0" w:space="0" w:color="auto"/>
            <w:bottom w:val="none" w:sz="0" w:space="0" w:color="auto"/>
            <w:right w:val="none" w:sz="0" w:space="0" w:color="auto"/>
          </w:divBdr>
        </w:div>
        <w:div w:id="1749689683">
          <w:marLeft w:val="640"/>
          <w:marRight w:val="0"/>
          <w:marTop w:val="0"/>
          <w:marBottom w:val="0"/>
          <w:divBdr>
            <w:top w:val="none" w:sz="0" w:space="0" w:color="auto"/>
            <w:left w:val="none" w:sz="0" w:space="0" w:color="auto"/>
            <w:bottom w:val="none" w:sz="0" w:space="0" w:color="auto"/>
            <w:right w:val="none" w:sz="0" w:space="0" w:color="auto"/>
          </w:divBdr>
        </w:div>
        <w:div w:id="1780027091">
          <w:marLeft w:val="640"/>
          <w:marRight w:val="0"/>
          <w:marTop w:val="0"/>
          <w:marBottom w:val="0"/>
          <w:divBdr>
            <w:top w:val="none" w:sz="0" w:space="0" w:color="auto"/>
            <w:left w:val="none" w:sz="0" w:space="0" w:color="auto"/>
            <w:bottom w:val="none" w:sz="0" w:space="0" w:color="auto"/>
            <w:right w:val="none" w:sz="0" w:space="0" w:color="auto"/>
          </w:divBdr>
        </w:div>
        <w:div w:id="1813332338">
          <w:marLeft w:val="640"/>
          <w:marRight w:val="0"/>
          <w:marTop w:val="0"/>
          <w:marBottom w:val="0"/>
          <w:divBdr>
            <w:top w:val="none" w:sz="0" w:space="0" w:color="auto"/>
            <w:left w:val="none" w:sz="0" w:space="0" w:color="auto"/>
            <w:bottom w:val="none" w:sz="0" w:space="0" w:color="auto"/>
            <w:right w:val="none" w:sz="0" w:space="0" w:color="auto"/>
          </w:divBdr>
        </w:div>
        <w:div w:id="1859781506">
          <w:marLeft w:val="640"/>
          <w:marRight w:val="0"/>
          <w:marTop w:val="0"/>
          <w:marBottom w:val="0"/>
          <w:divBdr>
            <w:top w:val="none" w:sz="0" w:space="0" w:color="auto"/>
            <w:left w:val="none" w:sz="0" w:space="0" w:color="auto"/>
            <w:bottom w:val="none" w:sz="0" w:space="0" w:color="auto"/>
            <w:right w:val="none" w:sz="0" w:space="0" w:color="auto"/>
          </w:divBdr>
        </w:div>
        <w:div w:id="1912277082">
          <w:marLeft w:val="640"/>
          <w:marRight w:val="0"/>
          <w:marTop w:val="0"/>
          <w:marBottom w:val="0"/>
          <w:divBdr>
            <w:top w:val="none" w:sz="0" w:space="0" w:color="auto"/>
            <w:left w:val="none" w:sz="0" w:space="0" w:color="auto"/>
            <w:bottom w:val="none" w:sz="0" w:space="0" w:color="auto"/>
            <w:right w:val="none" w:sz="0" w:space="0" w:color="auto"/>
          </w:divBdr>
        </w:div>
        <w:div w:id="1978102440">
          <w:marLeft w:val="640"/>
          <w:marRight w:val="0"/>
          <w:marTop w:val="0"/>
          <w:marBottom w:val="0"/>
          <w:divBdr>
            <w:top w:val="none" w:sz="0" w:space="0" w:color="auto"/>
            <w:left w:val="none" w:sz="0" w:space="0" w:color="auto"/>
            <w:bottom w:val="none" w:sz="0" w:space="0" w:color="auto"/>
            <w:right w:val="none" w:sz="0" w:space="0" w:color="auto"/>
          </w:divBdr>
        </w:div>
        <w:div w:id="2008946197">
          <w:marLeft w:val="640"/>
          <w:marRight w:val="0"/>
          <w:marTop w:val="0"/>
          <w:marBottom w:val="0"/>
          <w:divBdr>
            <w:top w:val="none" w:sz="0" w:space="0" w:color="auto"/>
            <w:left w:val="none" w:sz="0" w:space="0" w:color="auto"/>
            <w:bottom w:val="none" w:sz="0" w:space="0" w:color="auto"/>
            <w:right w:val="none" w:sz="0" w:space="0" w:color="auto"/>
          </w:divBdr>
        </w:div>
        <w:div w:id="2010056725">
          <w:marLeft w:val="640"/>
          <w:marRight w:val="0"/>
          <w:marTop w:val="0"/>
          <w:marBottom w:val="0"/>
          <w:divBdr>
            <w:top w:val="none" w:sz="0" w:space="0" w:color="auto"/>
            <w:left w:val="none" w:sz="0" w:space="0" w:color="auto"/>
            <w:bottom w:val="none" w:sz="0" w:space="0" w:color="auto"/>
            <w:right w:val="none" w:sz="0" w:space="0" w:color="auto"/>
          </w:divBdr>
        </w:div>
        <w:div w:id="2025133194">
          <w:marLeft w:val="640"/>
          <w:marRight w:val="0"/>
          <w:marTop w:val="0"/>
          <w:marBottom w:val="0"/>
          <w:divBdr>
            <w:top w:val="none" w:sz="0" w:space="0" w:color="auto"/>
            <w:left w:val="none" w:sz="0" w:space="0" w:color="auto"/>
            <w:bottom w:val="none" w:sz="0" w:space="0" w:color="auto"/>
            <w:right w:val="none" w:sz="0" w:space="0" w:color="auto"/>
          </w:divBdr>
        </w:div>
        <w:div w:id="2055616715">
          <w:marLeft w:val="640"/>
          <w:marRight w:val="0"/>
          <w:marTop w:val="0"/>
          <w:marBottom w:val="0"/>
          <w:divBdr>
            <w:top w:val="none" w:sz="0" w:space="0" w:color="auto"/>
            <w:left w:val="none" w:sz="0" w:space="0" w:color="auto"/>
            <w:bottom w:val="none" w:sz="0" w:space="0" w:color="auto"/>
            <w:right w:val="none" w:sz="0" w:space="0" w:color="auto"/>
          </w:divBdr>
        </w:div>
        <w:div w:id="2057774471">
          <w:marLeft w:val="640"/>
          <w:marRight w:val="0"/>
          <w:marTop w:val="0"/>
          <w:marBottom w:val="0"/>
          <w:divBdr>
            <w:top w:val="none" w:sz="0" w:space="0" w:color="auto"/>
            <w:left w:val="none" w:sz="0" w:space="0" w:color="auto"/>
            <w:bottom w:val="none" w:sz="0" w:space="0" w:color="auto"/>
            <w:right w:val="none" w:sz="0" w:space="0" w:color="auto"/>
          </w:divBdr>
        </w:div>
        <w:div w:id="2118015044">
          <w:marLeft w:val="640"/>
          <w:marRight w:val="0"/>
          <w:marTop w:val="0"/>
          <w:marBottom w:val="0"/>
          <w:divBdr>
            <w:top w:val="none" w:sz="0" w:space="0" w:color="auto"/>
            <w:left w:val="none" w:sz="0" w:space="0" w:color="auto"/>
            <w:bottom w:val="none" w:sz="0" w:space="0" w:color="auto"/>
            <w:right w:val="none" w:sz="0" w:space="0" w:color="auto"/>
          </w:divBdr>
        </w:div>
      </w:divsChild>
    </w:div>
    <w:div w:id="1474830687">
      <w:bodyDiv w:val="1"/>
      <w:marLeft w:val="0"/>
      <w:marRight w:val="0"/>
      <w:marTop w:val="0"/>
      <w:marBottom w:val="0"/>
      <w:divBdr>
        <w:top w:val="none" w:sz="0" w:space="0" w:color="auto"/>
        <w:left w:val="none" w:sz="0" w:space="0" w:color="auto"/>
        <w:bottom w:val="none" w:sz="0" w:space="0" w:color="auto"/>
        <w:right w:val="none" w:sz="0" w:space="0" w:color="auto"/>
      </w:divBdr>
    </w:div>
    <w:div w:id="1507557068">
      <w:bodyDiv w:val="1"/>
      <w:marLeft w:val="0"/>
      <w:marRight w:val="0"/>
      <w:marTop w:val="0"/>
      <w:marBottom w:val="0"/>
      <w:divBdr>
        <w:top w:val="none" w:sz="0" w:space="0" w:color="auto"/>
        <w:left w:val="none" w:sz="0" w:space="0" w:color="auto"/>
        <w:bottom w:val="none" w:sz="0" w:space="0" w:color="auto"/>
        <w:right w:val="none" w:sz="0" w:space="0" w:color="auto"/>
      </w:divBdr>
      <w:divsChild>
        <w:div w:id="5208518">
          <w:marLeft w:val="640"/>
          <w:marRight w:val="0"/>
          <w:marTop w:val="0"/>
          <w:marBottom w:val="0"/>
          <w:divBdr>
            <w:top w:val="none" w:sz="0" w:space="0" w:color="auto"/>
            <w:left w:val="none" w:sz="0" w:space="0" w:color="auto"/>
            <w:bottom w:val="none" w:sz="0" w:space="0" w:color="auto"/>
            <w:right w:val="none" w:sz="0" w:space="0" w:color="auto"/>
          </w:divBdr>
        </w:div>
        <w:div w:id="42217858">
          <w:marLeft w:val="640"/>
          <w:marRight w:val="0"/>
          <w:marTop w:val="0"/>
          <w:marBottom w:val="0"/>
          <w:divBdr>
            <w:top w:val="none" w:sz="0" w:space="0" w:color="auto"/>
            <w:left w:val="none" w:sz="0" w:space="0" w:color="auto"/>
            <w:bottom w:val="none" w:sz="0" w:space="0" w:color="auto"/>
            <w:right w:val="none" w:sz="0" w:space="0" w:color="auto"/>
          </w:divBdr>
        </w:div>
        <w:div w:id="90593791">
          <w:marLeft w:val="640"/>
          <w:marRight w:val="0"/>
          <w:marTop w:val="0"/>
          <w:marBottom w:val="0"/>
          <w:divBdr>
            <w:top w:val="none" w:sz="0" w:space="0" w:color="auto"/>
            <w:left w:val="none" w:sz="0" w:space="0" w:color="auto"/>
            <w:bottom w:val="none" w:sz="0" w:space="0" w:color="auto"/>
            <w:right w:val="none" w:sz="0" w:space="0" w:color="auto"/>
          </w:divBdr>
        </w:div>
        <w:div w:id="97335623">
          <w:marLeft w:val="640"/>
          <w:marRight w:val="0"/>
          <w:marTop w:val="0"/>
          <w:marBottom w:val="0"/>
          <w:divBdr>
            <w:top w:val="none" w:sz="0" w:space="0" w:color="auto"/>
            <w:left w:val="none" w:sz="0" w:space="0" w:color="auto"/>
            <w:bottom w:val="none" w:sz="0" w:space="0" w:color="auto"/>
            <w:right w:val="none" w:sz="0" w:space="0" w:color="auto"/>
          </w:divBdr>
        </w:div>
        <w:div w:id="163936388">
          <w:marLeft w:val="640"/>
          <w:marRight w:val="0"/>
          <w:marTop w:val="0"/>
          <w:marBottom w:val="0"/>
          <w:divBdr>
            <w:top w:val="none" w:sz="0" w:space="0" w:color="auto"/>
            <w:left w:val="none" w:sz="0" w:space="0" w:color="auto"/>
            <w:bottom w:val="none" w:sz="0" w:space="0" w:color="auto"/>
            <w:right w:val="none" w:sz="0" w:space="0" w:color="auto"/>
          </w:divBdr>
        </w:div>
        <w:div w:id="196503169">
          <w:marLeft w:val="640"/>
          <w:marRight w:val="0"/>
          <w:marTop w:val="0"/>
          <w:marBottom w:val="0"/>
          <w:divBdr>
            <w:top w:val="none" w:sz="0" w:space="0" w:color="auto"/>
            <w:left w:val="none" w:sz="0" w:space="0" w:color="auto"/>
            <w:bottom w:val="none" w:sz="0" w:space="0" w:color="auto"/>
            <w:right w:val="none" w:sz="0" w:space="0" w:color="auto"/>
          </w:divBdr>
        </w:div>
        <w:div w:id="202601509">
          <w:marLeft w:val="640"/>
          <w:marRight w:val="0"/>
          <w:marTop w:val="0"/>
          <w:marBottom w:val="0"/>
          <w:divBdr>
            <w:top w:val="none" w:sz="0" w:space="0" w:color="auto"/>
            <w:left w:val="none" w:sz="0" w:space="0" w:color="auto"/>
            <w:bottom w:val="none" w:sz="0" w:space="0" w:color="auto"/>
            <w:right w:val="none" w:sz="0" w:space="0" w:color="auto"/>
          </w:divBdr>
        </w:div>
        <w:div w:id="229074980">
          <w:marLeft w:val="640"/>
          <w:marRight w:val="0"/>
          <w:marTop w:val="0"/>
          <w:marBottom w:val="0"/>
          <w:divBdr>
            <w:top w:val="none" w:sz="0" w:space="0" w:color="auto"/>
            <w:left w:val="none" w:sz="0" w:space="0" w:color="auto"/>
            <w:bottom w:val="none" w:sz="0" w:space="0" w:color="auto"/>
            <w:right w:val="none" w:sz="0" w:space="0" w:color="auto"/>
          </w:divBdr>
        </w:div>
        <w:div w:id="241646452">
          <w:marLeft w:val="640"/>
          <w:marRight w:val="0"/>
          <w:marTop w:val="0"/>
          <w:marBottom w:val="0"/>
          <w:divBdr>
            <w:top w:val="none" w:sz="0" w:space="0" w:color="auto"/>
            <w:left w:val="none" w:sz="0" w:space="0" w:color="auto"/>
            <w:bottom w:val="none" w:sz="0" w:space="0" w:color="auto"/>
            <w:right w:val="none" w:sz="0" w:space="0" w:color="auto"/>
          </w:divBdr>
        </w:div>
        <w:div w:id="243564238">
          <w:marLeft w:val="640"/>
          <w:marRight w:val="0"/>
          <w:marTop w:val="0"/>
          <w:marBottom w:val="0"/>
          <w:divBdr>
            <w:top w:val="none" w:sz="0" w:space="0" w:color="auto"/>
            <w:left w:val="none" w:sz="0" w:space="0" w:color="auto"/>
            <w:bottom w:val="none" w:sz="0" w:space="0" w:color="auto"/>
            <w:right w:val="none" w:sz="0" w:space="0" w:color="auto"/>
          </w:divBdr>
        </w:div>
        <w:div w:id="258102806">
          <w:marLeft w:val="640"/>
          <w:marRight w:val="0"/>
          <w:marTop w:val="0"/>
          <w:marBottom w:val="0"/>
          <w:divBdr>
            <w:top w:val="none" w:sz="0" w:space="0" w:color="auto"/>
            <w:left w:val="none" w:sz="0" w:space="0" w:color="auto"/>
            <w:bottom w:val="none" w:sz="0" w:space="0" w:color="auto"/>
            <w:right w:val="none" w:sz="0" w:space="0" w:color="auto"/>
          </w:divBdr>
        </w:div>
        <w:div w:id="260337822">
          <w:marLeft w:val="640"/>
          <w:marRight w:val="0"/>
          <w:marTop w:val="0"/>
          <w:marBottom w:val="0"/>
          <w:divBdr>
            <w:top w:val="none" w:sz="0" w:space="0" w:color="auto"/>
            <w:left w:val="none" w:sz="0" w:space="0" w:color="auto"/>
            <w:bottom w:val="none" w:sz="0" w:space="0" w:color="auto"/>
            <w:right w:val="none" w:sz="0" w:space="0" w:color="auto"/>
          </w:divBdr>
        </w:div>
        <w:div w:id="300111726">
          <w:marLeft w:val="640"/>
          <w:marRight w:val="0"/>
          <w:marTop w:val="0"/>
          <w:marBottom w:val="0"/>
          <w:divBdr>
            <w:top w:val="none" w:sz="0" w:space="0" w:color="auto"/>
            <w:left w:val="none" w:sz="0" w:space="0" w:color="auto"/>
            <w:bottom w:val="none" w:sz="0" w:space="0" w:color="auto"/>
            <w:right w:val="none" w:sz="0" w:space="0" w:color="auto"/>
          </w:divBdr>
        </w:div>
        <w:div w:id="312686157">
          <w:marLeft w:val="640"/>
          <w:marRight w:val="0"/>
          <w:marTop w:val="0"/>
          <w:marBottom w:val="0"/>
          <w:divBdr>
            <w:top w:val="none" w:sz="0" w:space="0" w:color="auto"/>
            <w:left w:val="none" w:sz="0" w:space="0" w:color="auto"/>
            <w:bottom w:val="none" w:sz="0" w:space="0" w:color="auto"/>
            <w:right w:val="none" w:sz="0" w:space="0" w:color="auto"/>
          </w:divBdr>
        </w:div>
        <w:div w:id="315961594">
          <w:marLeft w:val="640"/>
          <w:marRight w:val="0"/>
          <w:marTop w:val="0"/>
          <w:marBottom w:val="0"/>
          <w:divBdr>
            <w:top w:val="none" w:sz="0" w:space="0" w:color="auto"/>
            <w:left w:val="none" w:sz="0" w:space="0" w:color="auto"/>
            <w:bottom w:val="none" w:sz="0" w:space="0" w:color="auto"/>
            <w:right w:val="none" w:sz="0" w:space="0" w:color="auto"/>
          </w:divBdr>
        </w:div>
        <w:div w:id="332225670">
          <w:marLeft w:val="640"/>
          <w:marRight w:val="0"/>
          <w:marTop w:val="0"/>
          <w:marBottom w:val="0"/>
          <w:divBdr>
            <w:top w:val="none" w:sz="0" w:space="0" w:color="auto"/>
            <w:left w:val="none" w:sz="0" w:space="0" w:color="auto"/>
            <w:bottom w:val="none" w:sz="0" w:space="0" w:color="auto"/>
            <w:right w:val="none" w:sz="0" w:space="0" w:color="auto"/>
          </w:divBdr>
        </w:div>
        <w:div w:id="418672350">
          <w:marLeft w:val="640"/>
          <w:marRight w:val="0"/>
          <w:marTop w:val="0"/>
          <w:marBottom w:val="0"/>
          <w:divBdr>
            <w:top w:val="none" w:sz="0" w:space="0" w:color="auto"/>
            <w:left w:val="none" w:sz="0" w:space="0" w:color="auto"/>
            <w:bottom w:val="none" w:sz="0" w:space="0" w:color="auto"/>
            <w:right w:val="none" w:sz="0" w:space="0" w:color="auto"/>
          </w:divBdr>
        </w:div>
        <w:div w:id="443309909">
          <w:marLeft w:val="640"/>
          <w:marRight w:val="0"/>
          <w:marTop w:val="0"/>
          <w:marBottom w:val="0"/>
          <w:divBdr>
            <w:top w:val="none" w:sz="0" w:space="0" w:color="auto"/>
            <w:left w:val="none" w:sz="0" w:space="0" w:color="auto"/>
            <w:bottom w:val="none" w:sz="0" w:space="0" w:color="auto"/>
            <w:right w:val="none" w:sz="0" w:space="0" w:color="auto"/>
          </w:divBdr>
        </w:div>
        <w:div w:id="501819643">
          <w:marLeft w:val="640"/>
          <w:marRight w:val="0"/>
          <w:marTop w:val="0"/>
          <w:marBottom w:val="0"/>
          <w:divBdr>
            <w:top w:val="none" w:sz="0" w:space="0" w:color="auto"/>
            <w:left w:val="none" w:sz="0" w:space="0" w:color="auto"/>
            <w:bottom w:val="none" w:sz="0" w:space="0" w:color="auto"/>
            <w:right w:val="none" w:sz="0" w:space="0" w:color="auto"/>
          </w:divBdr>
        </w:div>
        <w:div w:id="531381701">
          <w:marLeft w:val="640"/>
          <w:marRight w:val="0"/>
          <w:marTop w:val="0"/>
          <w:marBottom w:val="0"/>
          <w:divBdr>
            <w:top w:val="none" w:sz="0" w:space="0" w:color="auto"/>
            <w:left w:val="none" w:sz="0" w:space="0" w:color="auto"/>
            <w:bottom w:val="none" w:sz="0" w:space="0" w:color="auto"/>
            <w:right w:val="none" w:sz="0" w:space="0" w:color="auto"/>
          </w:divBdr>
        </w:div>
        <w:div w:id="533927055">
          <w:marLeft w:val="640"/>
          <w:marRight w:val="0"/>
          <w:marTop w:val="0"/>
          <w:marBottom w:val="0"/>
          <w:divBdr>
            <w:top w:val="none" w:sz="0" w:space="0" w:color="auto"/>
            <w:left w:val="none" w:sz="0" w:space="0" w:color="auto"/>
            <w:bottom w:val="none" w:sz="0" w:space="0" w:color="auto"/>
            <w:right w:val="none" w:sz="0" w:space="0" w:color="auto"/>
          </w:divBdr>
        </w:div>
        <w:div w:id="538247257">
          <w:marLeft w:val="640"/>
          <w:marRight w:val="0"/>
          <w:marTop w:val="0"/>
          <w:marBottom w:val="0"/>
          <w:divBdr>
            <w:top w:val="none" w:sz="0" w:space="0" w:color="auto"/>
            <w:left w:val="none" w:sz="0" w:space="0" w:color="auto"/>
            <w:bottom w:val="none" w:sz="0" w:space="0" w:color="auto"/>
            <w:right w:val="none" w:sz="0" w:space="0" w:color="auto"/>
          </w:divBdr>
        </w:div>
        <w:div w:id="650910250">
          <w:marLeft w:val="640"/>
          <w:marRight w:val="0"/>
          <w:marTop w:val="0"/>
          <w:marBottom w:val="0"/>
          <w:divBdr>
            <w:top w:val="none" w:sz="0" w:space="0" w:color="auto"/>
            <w:left w:val="none" w:sz="0" w:space="0" w:color="auto"/>
            <w:bottom w:val="none" w:sz="0" w:space="0" w:color="auto"/>
            <w:right w:val="none" w:sz="0" w:space="0" w:color="auto"/>
          </w:divBdr>
        </w:div>
        <w:div w:id="662129475">
          <w:marLeft w:val="640"/>
          <w:marRight w:val="0"/>
          <w:marTop w:val="0"/>
          <w:marBottom w:val="0"/>
          <w:divBdr>
            <w:top w:val="none" w:sz="0" w:space="0" w:color="auto"/>
            <w:left w:val="none" w:sz="0" w:space="0" w:color="auto"/>
            <w:bottom w:val="none" w:sz="0" w:space="0" w:color="auto"/>
            <w:right w:val="none" w:sz="0" w:space="0" w:color="auto"/>
          </w:divBdr>
        </w:div>
        <w:div w:id="698897911">
          <w:marLeft w:val="640"/>
          <w:marRight w:val="0"/>
          <w:marTop w:val="0"/>
          <w:marBottom w:val="0"/>
          <w:divBdr>
            <w:top w:val="none" w:sz="0" w:space="0" w:color="auto"/>
            <w:left w:val="none" w:sz="0" w:space="0" w:color="auto"/>
            <w:bottom w:val="none" w:sz="0" w:space="0" w:color="auto"/>
            <w:right w:val="none" w:sz="0" w:space="0" w:color="auto"/>
          </w:divBdr>
        </w:div>
        <w:div w:id="724260367">
          <w:marLeft w:val="640"/>
          <w:marRight w:val="0"/>
          <w:marTop w:val="0"/>
          <w:marBottom w:val="0"/>
          <w:divBdr>
            <w:top w:val="none" w:sz="0" w:space="0" w:color="auto"/>
            <w:left w:val="none" w:sz="0" w:space="0" w:color="auto"/>
            <w:bottom w:val="none" w:sz="0" w:space="0" w:color="auto"/>
            <w:right w:val="none" w:sz="0" w:space="0" w:color="auto"/>
          </w:divBdr>
        </w:div>
        <w:div w:id="767116834">
          <w:marLeft w:val="640"/>
          <w:marRight w:val="0"/>
          <w:marTop w:val="0"/>
          <w:marBottom w:val="0"/>
          <w:divBdr>
            <w:top w:val="none" w:sz="0" w:space="0" w:color="auto"/>
            <w:left w:val="none" w:sz="0" w:space="0" w:color="auto"/>
            <w:bottom w:val="none" w:sz="0" w:space="0" w:color="auto"/>
            <w:right w:val="none" w:sz="0" w:space="0" w:color="auto"/>
          </w:divBdr>
        </w:div>
        <w:div w:id="782770971">
          <w:marLeft w:val="640"/>
          <w:marRight w:val="0"/>
          <w:marTop w:val="0"/>
          <w:marBottom w:val="0"/>
          <w:divBdr>
            <w:top w:val="none" w:sz="0" w:space="0" w:color="auto"/>
            <w:left w:val="none" w:sz="0" w:space="0" w:color="auto"/>
            <w:bottom w:val="none" w:sz="0" w:space="0" w:color="auto"/>
            <w:right w:val="none" w:sz="0" w:space="0" w:color="auto"/>
          </w:divBdr>
        </w:div>
        <w:div w:id="806583751">
          <w:marLeft w:val="640"/>
          <w:marRight w:val="0"/>
          <w:marTop w:val="0"/>
          <w:marBottom w:val="0"/>
          <w:divBdr>
            <w:top w:val="none" w:sz="0" w:space="0" w:color="auto"/>
            <w:left w:val="none" w:sz="0" w:space="0" w:color="auto"/>
            <w:bottom w:val="none" w:sz="0" w:space="0" w:color="auto"/>
            <w:right w:val="none" w:sz="0" w:space="0" w:color="auto"/>
          </w:divBdr>
        </w:div>
        <w:div w:id="806707282">
          <w:marLeft w:val="640"/>
          <w:marRight w:val="0"/>
          <w:marTop w:val="0"/>
          <w:marBottom w:val="0"/>
          <w:divBdr>
            <w:top w:val="none" w:sz="0" w:space="0" w:color="auto"/>
            <w:left w:val="none" w:sz="0" w:space="0" w:color="auto"/>
            <w:bottom w:val="none" w:sz="0" w:space="0" w:color="auto"/>
            <w:right w:val="none" w:sz="0" w:space="0" w:color="auto"/>
          </w:divBdr>
        </w:div>
        <w:div w:id="872425602">
          <w:marLeft w:val="640"/>
          <w:marRight w:val="0"/>
          <w:marTop w:val="0"/>
          <w:marBottom w:val="0"/>
          <w:divBdr>
            <w:top w:val="none" w:sz="0" w:space="0" w:color="auto"/>
            <w:left w:val="none" w:sz="0" w:space="0" w:color="auto"/>
            <w:bottom w:val="none" w:sz="0" w:space="0" w:color="auto"/>
            <w:right w:val="none" w:sz="0" w:space="0" w:color="auto"/>
          </w:divBdr>
        </w:div>
        <w:div w:id="911506604">
          <w:marLeft w:val="640"/>
          <w:marRight w:val="0"/>
          <w:marTop w:val="0"/>
          <w:marBottom w:val="0"/>
          <w:divBdr>
            <w:top w:val="none" w:sz="0" w:space="0" w:color="auto"/>
            <w:left w:val="none" w:sz="0" w:space="0" w:color="auto"/>
            <w:bottom w:val="none" w:sz="0" w:space="0" w:color="auto"/>
            <w:right w:val="none" w:sz="0" w:space="0" w:color="auto"/>
          </w:divBdr>
        </w:div>
        <w:div w:id="1046638876">
          <w:marLeft w:val="640"/>
          <w:marRight w:val="0"/>
          <w:marTop w:val="0"/>
          <w:marBottom w:val="0"/>
          <w:divBdr>
            <w:top w:val="none" w:sz="0" w:space="0" w:color="auto"/>
            <w:left w:val="none" w:sz="0" w:space="0" w:color="auto"/>
            <w:bottom w:val="none" w:sz="0" w:space="0" w:color="auto"/>
            <w:right w:val="none" w:sz="0" w:space="0" w:color="auto"/>
          </w:divBdr>
        </w:div>
        <w:div w:id="1087188219">
          <w:marLeft w:val="640"/>
          <w:marRight w:val="0"/>
          <w:marTop w:val="0"/>
          <w:marBottom w:val="0"/>
          <w:divBdr>
            <w:top w:val="none" w:sz="0" w:space="0" w:color="auto"/>
            <w:left w:val="none" w:sz="0" w:space="0" w:color="auto"/>
            <w:bottom w:val="none" w:sz="0" w:space="0" w:color="auto"/>
            <w:right w:val="none" w:sz="0" w:space="0" w:color="auto"/>
          </w:divBdr>
        </w:div>
        <w:div w:id="1123426037">
          <w:marLeft w:val="640"/>
          <w:marRight w:val="0"/>
          <w:marTop w:val="0"/>
          <w:marBottom w:val="0"/>
          <w:divBdr>
            <w:top w:val="none" w:sz="0" w:space="0" w:color="auto"/>
            <w:left w:val="none" w:sz="0" w:space="0" w:color="auto"/>
            <w:bottom w:val="none" w:sz="0" w:space="0" w:color="auto"/>
            <w:right w:val="none" w:sz="0" w:space="0" w:color="auto"/>
          </w:divBdr>
        </w:div>
        <w:div w:id="1144467560">
          <w:marLeft w:val="640"/>
          <w:marRight w:val="0"/>
          <w:marTop w:val="0"/>
          <w:marBottom w:val="0"/>
          <w:divBdr>
            <w:top w:val="none" w:sz="0" w:space="0" w:color="auto"/>
            <w:left w:val="none" w:sz="0" w:space="0" w:color="auto"/>
            <w:bottom w:val="none" w:sz="0" w:space="0" w:color="auto"/>
            <w:right w:val="none" w:sz="0" w:space="0" w:color="auto"/>
          </w:divBdr>
        </w:div>
        <w:div w:id="1155756917">
          <w:marLeft w:val="640"/>
          <w:marRight w:val="0"/>
          <w:marTop w:val="0"/>
          <w:marBottom w:val="0"/>
          <w:divBdr>
            <w:top w:val="none" w:sz="0" w:space="0" w:color="auto"/>
            <w:left w:val="none" w:sz="0" w:space="0" w:color="auto"/>
            <w:bottom w:val="none" w:sz="0" w:space="0" w:color="auto"/>
            <w:right w:val="none" w:sz="0" w:space="0" w:color="auto"/>
          </w:divBdr>
        </w:div>
        <w:div w:id="1242371398">
          <w:marLeft w:val="640"/>
          <w:marRight w:val="0"/>
          <w:marTop w:val="0"/>
          <w:marBottom w:val="0"/>
          <w:divBdr>
            <w:top w:val="none" w:sz="0" w:space="0" w:color="auto"/>
            <w:left w:val="none" w:sz="0" w:space="0" w:color="auto"/>
            <w:bottom w:val="none" w:sz="0" w:space="0" w:color="auto"/>
            <w:right w:val="none" w:sz="0" w:space="0" w:color="auto"/>
          </w:divBdr>
        </w:div>
        <w:div w:id="1249577498">
          <w:marLeft w:val="640"/>
          <w:marRight w:val="0"/>
          <w:marTop w:val="0"/>
          <w:marBottom w:val="0"/>
          <w:divBdr>
            <w:top w:val="none" w:sz="0" w:space="0" w:color="auto"/>
            <w:left w:val="none" w:sz="0" w:space="0" w:color="auto"/>
            <w:bottom w:val="none" w:sz="0" w:space="0" w:color="auto"/>
            <w:right w:val="none" w:sz="0" w:space="0" w:color="auto"/>
          </w:divBdr>
        </w:div>
        <w:div w:id="1261141629">
          <w:marLeft w:val="640"/>
          <w:marRight w:val="0"/>
          <w:marTop w:val="0"/>
          <w:marBottom w:val="0"/>
          <w:divBdr>
            <w:top w:val="none" w:sz="0" w:space="0" w:color="auto"/>
            <w:left w:val="none" w:sz="0" w:space="0" w:color="auto"/>
            <w:bottom w:val="none" w:sz="0" w:space="0" w:color="auto"/>
            <w:right w:val="none" w:sz="0" w:space="0" w:color="auto"/>
          </w:divBdr>
        </w:div>
        <w:div w:id="1285037797">
          <w:marLeft w:val="640"/>
          <w:marRight w:val="0"/>
          <w:marTop w:val="0"/>
          <w:marBottom w:val="0"/>
          <w:divBdr>
            <w:top w:val="none" w:sz="0" w:space="0" w:color="auto"/>
            <w:left w:val="none" w:sz="0" w:space="0" w:color="auto"/>
            <w:bottom w:val="none" w:sz="0" w:space="0" w:color="auto"/>
            <w:right w:val="none" w:sz="0" w:space="0" w:color="auto"/>
          </w:divBdr>
        </w:div>
        <w:div w:id="1318146104">
          <w:marLeft w:val="640"/>
          <w:marRight w:val="0"/>
          <w:marTop w:val="0"/>
          <w:marBottom w:val="0"/>
          <w:divBdr>
            <w:top w:val="none" w:sz="0" w:space="0" w:color="auto"/>
            <w:left w:val="none" w:sz="0" w:space="0" w:color="auto"/>
            <w:bottom w:val="none" w:sz="0" w:space="0" w:color="auto"/>
            <w:right w:val="none" w:sz="0" w:space="0" w:color="auto"/>
          </w:divBdr>
        </w:div>
        <w:div w:id="1379936077">
          <w:marLeft w:val="640"/>
          <w:marRight w:val="0"/>
          <w:marTop w:val="0"/>
          <w:marBottom w:val="0"/>
          <w:divBdr>
            <w:top w:val="none" w:sz="0" w:space="0" w:color="auto"/>
            <w:left w:val="none" w:sz="0" w:space="0" w:color="auto"/>
            <w:bottom w:val="none" w:sz="0" w:space="0" w:color="auto"/>
            <w:right w:val="none" w:sz="0" w:space="0" w:color="auto"/>
          </w:divBdr>
        </w:div>
        <w:div w:id="1385981611">
          <w:marLeft w:val="640"/>
          <w:marRight w:val="0"/>
          <w:marTop w:val="0"/>
          <w:marBottom w:val="0"/>
          <w:divBdr>
            <w:top w:val="none" w:sz="0" w:space="0" w:color="auto"/>
            <w:left w:val="none" w:sz="0" w:space="0" w:color="auto"/>
            <w:bottom w:val="none" w:sz="0" w:space="0" w:color="auto"/>
            <w:right w:val="none" w:sz="0" w:space="0" w:color="auto"/>
          </w:divBdr>
        </w:div>
        <w:div w:id="1406297468">
          <w:marLeft w:val="640"/>
          <w:marRight w:val="0"/>
          <w:marTop w:val="0"/>
          <w:marBottom w:val="0"/>
          <w:divBdr>
            <w:top w:val="none" w:sz="0" w:space="0" w:color="auto"/>
            <w:left w:val="none" w:sz="0" w:space="0" w:color="auto"/>
            <w:bottom w:val="none" w:sz="0" w:space="0" w:color="auto"/>
            <w:right w:val="none" w:sz="0" w:space="0" w:color="auto"/>
          </w:divBdr>
        </w:div>
        <w:div w:id="1409186839">
          <w:marLeft w:val="640"/>
          <w:marRight w:val="0"/>
          <w:marTop w:val="0"/>
          <w:marBottom w:val="0"/>
          <w:divBdr>
            <w:top w:val="none" w:sz="0" w:space="0" w:color="auto"/>
            <w:left w:val="none" w:sz="0" w:space="0" w:color="auto"/>
            <w:bottom w:val="none" w:sz="0" w:space="0" w:color="auto"/>
            <w:right w:val="none" w:sz="0" w:space="0" w:color="auto"/>
          </w:divBdr>
        </w:div>
        <w:div w:id="1418936526">
          <w:marLeft w:val="640"/>
          <w:marRight w:val="0"/>
          <w:marTop w:val="0"/>
          <w:marBottom w:val="0"/>
          <w:divBdr>
            <w:top w:val="none" w:sz="0" w:space="0" w:color="auto"/>
            <w:left w:val="none" w:sz="0" w:space="0" w:color="auto"/>
            <w:bottom w:val="none" w:sz="0" w:space="0" w:color="auto"/>
            <w:right w:val="none" w:sz="0" w:space="0" w:color="auto"/>
          </w:divBdr>
        </w:div>
        <w:div w:id="1428962268">
          <w:marLeft w:val="640"/>
          <w:marRight w:val="0"/>
          <w:marTop w:val="0"/>
          <w:marBottom w:val="0"/>
          <w:divBdr>
            <w:top w:val="none" w:sz="0" w:space="0" w:color="auto"/>
            <w:left w:val="none" w:sz="0" w:space="0" w:color="auto"/>
            <w:bottom w:val="none" w:sz="0" w:space="0" w:color="auto"/>
            <w:right w:val="none" w:sz="0" w:space="0" w:color="auto"/>
          </w:divBdr>
        </w:div>
        <w:div w:id="1437866410">
          <w:marLeft w:val="640"/>
          <w:marRight w:val="0"/>
          <w:marTop w:val="0"/>
          <w:marBottom w:val="0"/>
          <w:divBdr>
            <w:top w:val="none" w:sz="0" w:space="0" w:color="auto"/>
            <w:left w:val="none" w:sz="0" w:space="0" w:color="auto"/>
            <w:bottom w:val="none" w:sz="0" w:space="0" w:color="auto"/>
            <w:right w:val="none" w:sz="0" w:space="0" w:color="auto"/>
          </w:divBdr>
        </w:div>
        <w:div w:id="1439720942">
          <w:marLeft w:val="640"/>
          <w:marRight w:val="0"/>
          <w:marTop w:val="0"/>
          <w:marBottom w:val="0"/>
          <w:divBdr>
            <w:top w:val="none" w:sz="0" w:space="0" w:color="auto"/>
            <w:left w:val="none" w:sz="0" w:space="0" w:color="auto"/>
            <w:bottom w:val="none" w:sz="0" w:space="0" w:color="auto"/>
            <w:right w:val="none" w:sz="0" w:space="0" w:color="auto"/>
          </w:divBdr>
        </w:div>
        <w:div w:id="1490099344">
          <w:marLeft w:val="640"/>
          <w:marRight w:val="0"/>
          <w:marTop w:val="0"/>
          <w:marBottom w:val="0"/>
          <w:divBdr>
            <w:top w:val="none" w:sz="0" w:space="0" w:color="auto"/>
            <w:left w:val="none" w:sz="0" w:space="0" w:color="auto"/>
            <w:bottom w:val="none" w:sz="0" w:space="0" w:color="auto"/>
            <w:right w:val="none" w:sz="0" w:space="0" w:color="auto"/>
          </w:divBdr>
        </w:div>
        <w:div w:id="1551307280">
          <w:marLeft w:val="640"/>
          <w:marRight w:val="0"/>
          <w:marTop w:val="0"/>
          <w:marBottom w:val="0"/>
          <w:divBdr>
            <w:top w:val="none" w:sz="0" w:space="0" w:color="auto"/>
            <w:left w:val="none" w:sz="0" w:space="0" w:color="auto"/>
            <w:bottom w:val="none" w:sz="0" w:space="0" w:color="auto"/>
            <w:right w:val="none" w:sz="0" w:space="0" w:color="auto"/>
          </w:divBdr>
        </w:div>
        <w:div w:id="1570922499">
          <w:marLeft w:val="640"/>
          <w:marRight w:val="0"/>
          <w:marTop w:val="0"/>
          <w:marBottom w:val="0"/>
          <w:divBdr>
            <w:top w:val="none" w:sz="0" w:space="0" w:color="auto"/>
            <w:left w:val="none" w:sz="0" w:space="0" w:color="auto"/>
            <w:bottom w:val="none" w:sz="0" w:space="0" w:color="auto"/>
            <w:right w:val="none" w:sz="0" w:space="0" w:color="auto"/>
          </w:divBdr>
        </w:div>
        <w:div w:id="1586458437">
          <w:marLeft w:val="640"/>
          <w:marRight w:val="0"/>
          <w:marTop w:val="0"/>
          <w:marBottom w:val="0"/>
          <w:divBdr>
            <w:top w:val="none" w:sz="0" w:space="0" w:color="auto"/>
            <w:left w:val="none" w:sz="0" w:space="0" w:color="auto"/>
            <w:bottom w:val="none" w:sz="0" w:space="0" w:color="auto"/>
            <w:right w:val="none" w:sz="0" w:space="0" w:color="auto"/>
          </w:divBdr>
        </w:div>
        <w:div w:id="1611889464">
          <w:marLeft w:val="640"/>
          <w:marRight w:val="0"/>
          <w:marTop w:val="0"/>
          <w:marBottom w:val="0"/>
          <w:divBdr>
            <w:top w:val="none" w:sz="0" w:space="0" w:color="auto"/>
            <w:left w:val="none" w:sz="0" w:space="0" w:color="auto"/>
            <w:bottom w:val="none" w:sz="0" w:space="0" w:color="auto"/>
            <w:right w:val="none" w:sz="0" w:space="0" w:color="auto"/>
          </w:divBdr>
        </w:div>
        <w:div w:id="1613055234">
          <w:marLeft w:val="640"/>
          <w:marRight w:val="0"/>
          <w:marTop w:val="0"/>
          <w:marBottom w:val="0"/>
          <w:divBdr>
            <w:top w:val="none" w:sz="0" w:space="0" w:color="auto"/>
            <w:left w:val="none" w:sz="0" w:space="0" w:color="auto"/>
            <w:bottom w:val="none" w:sz="0" w:space="0" w:color="auto"/>
            <w:right w:val="none" w:sz="0" w:space="0" w:color="auto"/>
          </w:divBdr>
        </w:div>
        <w:div w:id="1614701605">
          <w:marLeft w:val="640"/>
          <w:marRight w:val="0"/>
          <w:marTop w:val="0"/>
          <w:marBottom w:val="0"/>
          <w:divBdr>
            <w:top w:val="none" w:sz="0" w:space="0" w:color="auto"/>
            <w:left w:val="none" w:sz="0" w:space="0" w:color="auto"/>
            <w:bottom w:val="none" w:sz="0" w:space="0" w:color="auto"/>
            <w:right w:val="none" w:sz="0" w:space="0" w:color="auto"/>
          </w:divBdr>
        </w:div>
        <w:div w:id="1629699289">
          <w:marLeft w:val="640"/>
          <w:marRight w:val="0"/>
          <w:marTop w:val="0"/>
          <w:marBottom w:val="0"/>
          <w:divBdr>
            <w:top w:val="none" w:sz="0" w:space="0" w:color="auto"/>
            <w:left w:val="none" w:sz="0" w:space="0" w:color="auto"/>
            <w:bottom w:val="none" w:sz="0" w:space="0" w:color="auto"/>
            <w:right w:val="none" w:sz="0" w:space="0" w:color="auto"/>
          </w:divBdr>
        </w:div>
        <w:div w:id="1641493494">
          <w:marLeft w:val="640"/>
          <w:marRight w:val="0"/>
          <w:marTop w:val="0"/>
          <w:marBottom w:val="0"/>
          <w:divBdr>
            <w:top w:val="none" w:sz="0" w:space="0" w:color="auto"/>
            <w:left w:val="none" w:sz="0" w:space="0" w:color="auto"/>
            <w:bottom w:val="none" w:sz="0" w:space="0" w:color="auto"/>
            <w:right w:val="none" w:sz="0" w:space="0" w:color="auto"/>
          </w:divBdr>
        </w:div>
        <w:div w:id="1655916067">
          <w:marLeft w:val="640"/>
          <w:marRight w:val="0"/>
          <w:marTop w:val="0"/>
          <w:marBottom w:val="0"/>
          <w:divBdr>
            <w:top w:val="none" w:sz="0" w:space="0" w:color="auto"/>
            <w:left w:val="none" w:sz="0" w:space="0" w:color="auto"/>
            <w:bottom w:val="none" w:sz="0" w:space="0" w:color="auto"/>
            <w:right w:val="none" w:sz="0" w:space="0" w:color="auto"/>
          </w:divBdr>
        </w:div>
        <w:div w:id="1670865906">
          <w:marLeft w:val="640"/>
          <w:marRight w:val="0"/>
          <w:marTop w:val="0"/>
          <w:marBottom w:val="0"/>
          <w:divBdr>
            <w:top w:val="none" w:sz="0" w:space="0" w:color="auto"/>
            <w:left w:val="none" w:sz="0" w:space="0" w:color="auto"/>
            <w:bottom w:val="none" w:sz="0" w:space="0" w:color="auto"/>
            <w:right w:val="none" w:sz="0" w:space="0" w:color="auto"/>
          </w:divBdr>
        </w:div>
        <w:div w:id="1679624620">
          <w:marLeft w:val="640"/>
          <w:marRight w:val="0"/>
          <w:marTop w:val="0"/>
          <w:marBottom w:val="0"/>
          <w:divBdr>
            <w:top w:val="none" w:sz="0" w:space="0" w:color="auto"/>
            <w:left w:val="none" w:sz="0" w:space="0" w:color="auto"/>
            <w:bottom w:val="none" w:sz="0" w:space="0" w:color="auto"/>
            <w:right w:val="none" w:sz="0" w:space="0" w:color="auto"/>
          </w:divBdr>
        </w:div>
        <w:div w:id="1693064874">
          <w:marLeft w:val="640"/>
          <w:marRight w:val="0"/>
          <w:marTop w:val="0"/>
          <w:marBottom w:val="0"/>
          <w:divBdr>
            <w:top w:val="none" w:sz="0" w:space="0" w:color="auto"/>
            <w:left w:val="none" w:sz="0" w:space="0" w:color="auto"/>
            <w:bottom w:val="none" w:sz="0" w:space="0" w:color="auto"/>
            <w:right w:val="none" w:sz="0" w:space="0" w:color="auto"/>
          </w:divBdr>
        </w:div>
        <w:div w:id="1834099131">
          <w:marLeft w:val="640"/>
          <w:marRight w:val="0"/>
          <w:marTop w:val="0"/>
          <w:marBottom w:val="0"/>
          <w:divBdr>
            <w:top w:val="none" w:sz="0" w:space="0" w:color="auto"/>
            <w:left w:val="none" w:sz="0" w:space="0" w:color="auto"/>
            <w:bottom w:val="none" w:sz="0" w:space="0" w:color="auto"/>
            <w:right w:val="none" w:sz="0" w:space="0" w:color="auto"/>
          </w:divBdr>
        </w:div>
        <w:div w:id="1857768239">
          <w:marLeft w:val="640"/>
          <w:marRight w:val="0"/>
          <w:marTop w:val="0"/>
          <w:marBottom w:val="0"/>
          <w:divBdr>
            <w:top w:val="none" w:sz="0" w:space="0" w:color="auto"/>
            <w:left w:val="none" w:sz="0" w:space="0" w:color="auto"/>
            <w:bottom w:val="none" w:sz="0" w:space="0" w:color="auto"/>
            <w:right w:val="none" w:sz="0" w:space="0" w:color="auto"/>
          </w:divBdr>
        </w:div>
        <w:div w:id="1881015932">
          <w:marLeft w:val="640"/>
          <w:marRight w:val="0"/>
          <w:marTop w:val="0"/>
          <w:marBottom w:val="0"/>
          <w:divBdr>
            <w:top w:val="none" w:sz="0" w:space="0" w:color="auto"/>
            <w:left w:val="none" w:sz="0" w:space="0" w:color="auto"/>
            <w:bottom w:val="none" w:sz="0" w:space="0" w:color="auto"/>
            <w:right w:val="none" w:sz="0" w:space="0" w:color="auto"/>
          </w:divBdr>
        </w:div>
        <w:div w:id="1891843504">
          <w:marLeft w:val="640"/>
          <w:marRight w:val="0"/>
          <w:marTop w:val="0"/>
          <w:marBottom w:val="0"/>
          <w:divBdr>
            <w:top w:val="none" w:sz="0" w:space="0" w:color="auto"/>
            <w:left w:val="none" w:sz="0" w:space="0" w:color="auto"/>
            <w:bottom w:val="none" w:sz="0" w:space="0" w:color="auto"/>
            <w:right w:val="none" w:sz="0" w:space="0" w:color="auto"/>
          </w:divBdr>
        </w:div>
        <w:div w:id="1937134644">
          <w:marLeft w:val="640"/>
          <w:marRight w:val="0"/>
          <w:marTop w:val="0"/>
          <w:marBottom w:val="0"/>
          <w:divBdr>
            <w:top w:val="none" w:sz="0" w:space="0" w:color="auto"/>
            <w:left w:val="none" w:sz="0" w:space="0" w:color="auto"/>
            <w:bottom w:val="none" w:sz="0" w:space="0" w:color="auto"/>
            <w:right w:val="none" w:sz="0" w:space="0" w:color="auto"/>
          </w:divBdr>
        </w:div>
        <w:div w:id="1953390493">
          <w:marLeft w:val="640"/>
          <w:marRight w:val="0"/>
          <w:marTop w:val="0"/>
          <w:marBottom w:val="0"/>
          <w:divBdr>
            <w:top w:val="none" w:sz="0" w:space="0" w:color="auto"/>
            <w:left w:val="none" w:sz="0" w:space="0" w:color="auto"/>
            <w:bottom w:val="none" w:sz="0" w:space="0" w:color="auto"/>
            <w:right w:val="none" w:sz="0" w:space="0" w:color="auto"/>
          </w:divBdr>
        </w:div>
        <w:div w:id="1960841892">
          <w:marLeft w:val="640"/>
          <w:marRight w:val="0"/>
          <w:marTop w:val="0"/>
          <w:marBottom w:val="0"/>
          <w:divBdr>
            <w:top w:val="none" w:sz="0" w:space="0" w:color="auto"/>
            <w:left w:val="none" w:sz="0" w:space="0" w:color="auto"/>
            <w:bottom w:val="none" w:sz="0" w:space="0" w:color="auto"/>
            <w:right w:val="none" w:sz="0" w:space="0" w:color="auto"/>
          </w:divBdr>
        </w:div>
        <w:div w:id="1975141470">
          <w:marLeft w:val="640"/>
          <w:marRight w:val="0"/>
          <w:marTop w:val="0"/>
          <w:marBottom w:val="0"/>
          <w:divBdr>
            <w:top w:val="none" w:sz="0" w:space="0" w:color="auto"/>
            <w:left w:val="none" w:sz="0" w:space="0" w:color="auto"/>
            <w:bottom w:val="none" w:sz="0" w:space="0" w:color="auto"/>
            <w:right w:val="none" w:sz="0" w:space="0" w:color="auto"/>
          </w:divBdr>
        </w:div>
        <w:div w:id="1980183241">
          <w:marLeft w:val="640"/>
          <w:marRight w:val="0"/>
          <w:marTop w:val="0"/>
          <w:marBottom w:val="0"/>
          <w:divBdr>
            <w:top w:val="none" w:sz="0" w:space="0" w:color="auto"/>
            <w:left w:val="none" w:sz="0" w:space="0" w:color="auto"/>
            <w:bottom w:val="none" w:sz="0" w:space="0" w:color="auto"/>
            <w:right w:val="none" w:sz="0" w:space="0" w:color="auto"/>
          </w:divBdr>
        </w:div>
        <w:div w:id="1992057967">
          <w:marLeft w:val="640"/>
          <w:marRight w:val="0"/>
          <w:marTop w:val="0"/>
          <w:marBottom w:val="0"/>
          <w:divBdr>
            <w:top w:val="none" w:sz="0" w:space="0" w:color="auto"/>
            <w:left w:val="none" w:sz="0" w:space="0" w:color="auto"/>
            <w:bottom w:val="none" w:sz="0" w:space="0" w:color="auto"/>
            <w:right w:val="none" w:sz="0" w:space="0" w:color="auto"/>
          </w:divBdr>
        </w:div>
        <w:div w:id="1992979403">
          <w:marLeft w:val="640"/>
          <w:marRight w:val="0"/>
          <w:marTop w:val="0"/>
          <w:marBottom w:val="0"/>
          <w:divBdr>
            <w:top w:val="none" w:sz="0" w:space="0" w:color="auto"/>
            <w:left w:val="none" w:sz="0" w:space="0" w:color="auto"/>
            <w:bottom w:val="none" w:sz="0" w:space="0" w:color="auto"/>
            <w:right w:val="none" w:sz="0" w:space="0" w:color="auto"/>
          </w:divBdr>
        </w:div>
        <w:div w:id="2032488699">
          <w:marLeft w:val="640"/>
          <w:marRight w:val="0"/>
          <w:marTop w:val="0"/>
          <w:marBottom w:val="0"/>
          <w:divBdr>
            <w:top w:val="none" w:sz="0" w:space="0" w:color="auto"/>
            <w:left w:val="none" w:sz="0" w:space="0" w:color="auto"/>
            <w:bottom w:val="none" w:sz="0" w:space="0" w:color="auto"/>
            <w:right w:val="none" w:sz="0" w:space="0" w:color="auto"/>
          </w:divBdr>
        </w:div>
        <w:div w:id="2061243012">
          <w:marLeft w:val="640"/>
          <w:marRight w:val="0"/>
          <w:marTop w:val="0"/>
          <w:marBottom w:val="0"/>
          <w:divBdr>
            <w:top w:val="none" w:sz="0" w:space="0" w:color="auto"/>
            <w:left w:val="none" w:sz="0" w:space="0" w:color="auto"/>
            <w:bottom w:val="none" w:sz="0" w:space="0" w:color="auto"/>
            <w:right w:val="none" w:sz="0" w:space="0" w:color="auto"/>
          </w:divBdr>
        </w:div>
        <w:div w:id="2141610594">
          <w:marLeft w:val="640"/>
          <w:marRight w:val="0"/>
          <w:marTop w:val="0"/>
          <w:marBottom w:val="0"/>
          <w:divBdr>
            <w:top w:val="none" w:sz="0" w:space="0" w:color="auto"/>
            <w:left w:val="none" w:sz="0" w:space="0" w:color="auto"/>
            <w:bottom w:val="none" w:sz="0" w:space="0" w:color="auto"/>
            <w:right w:val="none" w:sz="0" w:space="0" w:color="auto"/>
          </w:divBdr>
        </w:div>
      </w:divsChild>
    </w:div>
    <w:div w:id="1573464277">
      <w:bodyDiv w:val="1"/>
      <w:marLeft w:val="0"/>
      <w:marRight w:val="0"/>
      <w:marTop w:val="0"/>
      <w:marBottom w:val="0"/>
      <w:divBdr>
        <w:top w:val="none" w:sz="0" w:space="0" w:color="auto"/>
        <w:left w:val="none" w:sz="0" w:space="0" w:color="auto"/>
        <w:bottom w:val="none" w:sz="0" w:space="0" w:color="auto"/>
        <w:right w:val="none" w:sz="0" w:space="0" w:color="auto"/>
      </w:divBdr>
      <w:divsChild>
        <w:div w:id="22444911">
          <w:marLeft w:val="640"/>
          <w:marRight w:val="0"/>
          <w:marTop w:val="0"/>
          <w:marBottom w:val="0"/>
          <w:divBdr>
            <w:top w:val="none" w:sz="0" w:space="0" w:color="auto"/>
            <w:left w:val="none" w:sz="0" w:space="0" w:color="auto"/>
            <w:bottom w:val="none" w:sz="0" w:space="0" w:color="auto"/>
            <w:right w:val="none" w:sz="0" w:space="0" w:color="auto"/>
          </w:divBdr>
        </w:div>
        <w:div w:id="23294696">
          <w:marLeft w:val="640"/>
          <w:marRight w:val="0"/>
          <w:marTop w:val="0"/>
          <w:marBottom w:val="0"/>
          <w:divBdr>
            <w:top w:val="none" w:sz="0" w:space="0" w:color="auto"/>
            <w:left w:val="none" w:sz="0" w:space="0" w:color="auto"/>
            <w:bottom w:val="none" w:sz="0" w:space="0" w:color="auto"/>
            <w:right w:val="none" w:sz="0" w:space="0" w:color="auto"/>
          </w:divBdr>
        </w:div>
        <w:div w:id="35784731">
          <w:marLeft w:val="640"/>
          <w:marRight w:val="0"/>
          <w:marTop w:val="0"/>
          <w:marBottom w:val="0"/>
          <w:divBdr>
            <w:top w:val="none" w:sz="0" w:space="0" w:color="auto"/>
            <w:left w:val="none" w:sz="0" w:space="0" w:color="auto"/>
            <w:bottom w:val="none" w:sz="0" w:space="0" w:color="auto"/>
            <w:right w:val="none" w:sz="0" w:space="0" w:color="auto"/>
          </w:divBdr>
        </w:div>
        <w:div w:id="43990096">
          <w:marLeft w:val="640"/>
          <w:marRight w:val="0"/>
          <w:marTop w:val="0"/>
          <w:marBottom w:val="0"/>
          <w:divBdr>
            <w:top w:val="none" w:sz="0" w:space="0" w:color="auto"/>
            <w:left w:val="none" w:sz="0" w:space="0" w:color="auto"/>
            <w:bottom w:val="none" w:sz="0" w:space="0" w:color="auto"/>
            <w:right w:val="none" w:sz="0" w:space="0" w:color="auto"/>
          </w:divBdr>
        </w:div>
        <w:div w:id="52167898">
          <w:marLeft w:val="640"/>
          <w:marRight w:val="0"/>
          <w:marTop w:val="0"/>
          <w:marBottom w:val="0"/>
          <w:divBdr>
            <w:top w:val="none" w:sz="0" w:space="0" w:color="auto"/>
            <w:left w:val="none" w:sz="0" w:space="0" w:color="auto"/>
            <w:bottom w:val="none" w:sz="0" w:space="0" w:color="auto"/>
            <w:right w:val="none" w:sz="0" w:space="0" w:color="auto"/>
          </w:divBdr>
        </w:div>
        <w:div w:id="52241399">
          <w:marLeft w:val="640"/>
          <w:marRight w:val="0"/>
          <w:marTop w:val="0"/>
          <w:marBottom w:val="0"/>
          <w:divBdr>
            <w:top w:val="none" w:sz="0" w:space="0" w:color="auto"/>
            <w:left w:val="none" w:sz="0" w:space="0" w:color="auto"/>
            <w:bottom w:val="none" w:sz="0" w:space="0" w:color="auto"/>
            <w:right w:val="none" w:sz="0" w:space="0" w:color="auto"/>
          </w:divBdr>
        </w:div>
        <w:div w:id="78601490">
          <w:marLeft w:val="640"/>
          <w:marRight w:val="0"/>
          <w:marTop w:val="0"/>
          <w:marBottom w:val="0"/>
          <w:divBdr>
            <w:top w:val="none" w:sz="0" w:space="0" w:color="auto"/>
            <w:left w:val="none" w:sz="0" w:space="0" w:color="auto"/>
            <w:bottom w:val="none" w:sz="0" w:space="0" w:color="auto"/>
            <w:right w:val="none" w:sz="0" w:space="0" w:color="auto"/>
          </w:divBdr>
        </w:div>
        <w:div w:id="83578858">
          <w:marLeft w:val="640"/>
          <w:marRight w:val="0"/>
          <w:marTop w:val="0"/>
          <w:marBottom w:val="0"/>
          <w:divBdr>
            <w:top w:val="none" w:sz="0" w:space="0" w:color="auto"/>
            <w:left w:val="none" w:sz="0" w:space="0" w:color="auto"/>
            <w:bottom w:val="none" w:sz="0" w:space="0" w:color="auto"/>
            <w:right w:val="none" w:sz="0" w:space="0" w:color="auto"/>
          </w:divBdr>
        </w:div>
        <w:div w:id="92093376">
          <w:marLeft w:val="640"/>
          <w:marRight w:val="0"/>
          <w:marTop w:val="0"/>
          <w:marBottom w:val="0"/>
          <w:divBdr>
            <w:top w:val="none" w:sz="0" w:space="0" w:color="auto"/>
            <w:left w:val="none" w:sz="0" w:space="0" w:color="auto"/>
            <w:bottom w:val="none" w:sz="0" w:space="0" w:color="auto"/>
            <w:right w:val="none" w:sz="0" w:space="0" w:color="auto"/>
          </w:divBdr>
        </w:div>
        <w:div w:id="110319298">
          <w:marLeft w:val="640"/>
          <w:marRight w:val="0"/>
          <w:marTop w:val="0"/>
          <w:marBottom w:val="0"/>
          <w:divBdr>
            <w:top w:val="none" w:sz="0" w:space="0" w:color="auto"/>
            <w:left w:val="none" w:sz="0" w:space="0" w:color="auto"/>
            <w:bottom w:val="none" w:sz="0" w:space="0" w:color="auto"/>
            <w:right w:val="none" w:sz="0" w:space="0" w:color="auto"/>
          </w:divBdr>
        </w:div>
        <w:div w:id="152643690">
          <w:marLeft w:val="640"/>
          <w:marRight w:val="0"/>
          <w:marTop w:val="0"/>
          <w:marBottom w:val="0"/>
          <w:divBdr>
            <w:top w:val="none" w:sz="0" w:space="0" w:color="auto"/>
            <w:left w:val="none" w:sz="0" w:space="0" w:color="auto"/>
            <w:bottom w:val="none" w:sz="0" w:space="0" w:color="auto"/>
            <w:right w:val="none" w:sz="0" w:space="0" w:color="auto"/>
          </w:divBdr>
        </w:div>
        <w:div w:id="179704408">
          <w:marLeft w:val="640"/>
          <w:marRight w:val="0"/>
          <w:marTop w:val="0"/>
          <w:marBottom w:val="0"/>
          <w:divBdr>
            <w:top w:val="none" w:sz="0" w:space="0" w:color="auto"/>
            <w:left w:val="none" w:sz="0" w:space="0" w:color="auto"/>
            <w:bottom w:val="none" w:sz="0" w:space="0" w:color="auto"/>
            <w:right w:val="none" w:sz="0" w:space="0" w:color="auto"/>
          </w:divBdr>
        </w:div>
        <w:div w:id="186068327">
          <w:marLeft w:val="640"/>
          <w:marRight w:val="0"/>
          <w:marTop w:val="0"/>
          <w:marBottom w:val="0"/>
          <w:divBdr>
            <w:top w:val="none" w:sz="0" w:space="0" w:color="auto"/>
            <w:left w:val="none" w:sz="0" w:space="0" w:color="auto"/>
            <w:bottom w:val="none" w:sz="0" w:space="0" w:color="auto"/>
            <w:right w:val="none" w:sz="0" w:space="0" w:color="auto"/>
          </w:divBdr>
        </w:div>
        <w:div w:id="192768411">
          <w:marLeft w:val="640"/>
          <w:marRight w:val="0"/>
          <w:marTop w:val="0"/>
          <w:marBottom w:val="0"/>
          <w:divBdr>
            <w:top w:val="none" w:sz="0" w:space="0" w:color="auto"/>
            <w:left w:val="none" w:sz="0" w:space="0" w:color="auto"/>
            <w:bottom w:val="none" w:sz="0" w:space="0" w:color="auto"/>
            <w:right w:val="none" w:sz="0" w:space="0" w:color="auto"/>
          </w:divBdr>
        </w:div>
        <w:div w:id="233980069">
          <w:marLeft w:val="640"/>
          <w:marRight w:val="0"/>
          <w:marTop w:val="0"/>
          <w:marBottom w:val="0"/>
          <w:divBdr>
            <w:top w:val="none" w:sz="0" w:space="0" w:color="auto"/>
            <w:left w:val="none" w:sz="0" w:space="0" w:color="auto"/>
            <w:bottom w:val="none" w:sz="0" w:space="0" w:color="auto"/>
            <w:right w:val="none" w:sz="0" w:space="0" w:color="auto"/>
          </w:divBdr>
        </w:div>
        <w:div w:id="242490514">
          <w:marLeft w:val="640"/>
          <w:marRight w:val="0"/>
          <w:marTop w:val="0"/>
          <w:marBottom w:val="0"/>
          <w:divBdr>
            <w:top w:val="none" w:sz="0" w:space="0" w:color="auto"/>
            <w:left w:val="none" w:sz="0" w:space="0" w:color="auto"/>
            <w:bottom w:val="none" w:sz="0" w:space="0" w:color="auto"/>
            <w:right w:val="none" w:sz="0" w:space="0" w:color="auto"/>
          </w:divBdr>
        </w:div>
        <w:div w:id="248003296">
          <w:marLeft w:val="640"/>
          <w:marRight w:val="0"/>
          <w:marTop w:val="0"/>
          <w:marBottom w:val="0"/>
          <w:divBdr>
            <w:top w:val="none" w:sz="0" w:space="0" w:color="auto"/>
            <w:left w:val="none" w:sz="0" w:space="0" w:color="auto"/>
            <w:bottom w:val="none" w:sz="0" w:space="0" w:color="auto"/>
            <w:right w:val="none" w:sz="0" w:space="0" w:color="auto"/>
          </w:divBdr>
        </w:div>
        <w:div w:id="253706469">
          <w:marLeft w:val="640"/>
          <w:marRight w:val="0"/>
          <w:marTop w:val="0"/>
          <w:marBottom w:val="0"/>
          <w:divBdr>
            <w:top w:val="none" w:sz="0" w:space="0" w:color="auto"/>
            <w:left w:val="none" w:sz="0" w:space="0" w:color="auto"/>
            <w:bottom w:val="none" w:sz="0" w:space="0" w:color="auto"/>
            <w:right w:val="none" w:sz="0" w:space="0" w:color="auto"/>
          </w:divBdr>
        </w:div>
        <w:div w:id="290745265">
          <w:marLeft w:val="640"/>
          <w:marRight w:val="0"/>
          <w:marTop w:val="0"/>
          <w:marBottom w:val="0"/>
          <w:divBdr>
            <w:top w:val="none" w:sz="0" w:space="0" w:color="auto"/>
            <w:left w:val="none" w:sz="0" w:space="0" w:color="auto"/>
            <w:bottom w:val="none" w:sz="0" w:space="0" w:color="auto"/>
            <w:right w:val="none" w:sz="0" w:space="0" w:color="auto"/>
          </w:divBdr>
        </w:div>
        <w:div w:id="319039922">
          <w:marLeft w:val="640"/>
          <w:marRight w:val="0"/>
          <w:marTop w:val="0"/>
          <w:marBottom w:val="0"/>
          <w:divBdr>
            <w:top w:val="none" w:sz="0" w:space="0" w:color="auto"/>
            <w:left w:val="none" w:sz="0" w:space="0" w:color="auto"/>
            <w:bottom w:val="none" w:sz="0" w:space="0" w:color="auto"/>
            <w:right w:val="none" w:sz="0" w:space="0" w:color="auto"/>
          </w:divBdr>
        </w:div>
        <w:div w:id="323436370">
          <w:marLeft w:val="640"/>
          <w:marRight w:val="0"/>
          <w:marTop w:val="0"/>
          <w:marBottom w:val="0"/>
          <w:divBdr>
            <w:top w:val="none" w:sz="0" w:space="0" w:color="auto"/>
            <w:left w:val="none" w:sz="0" w:space="0" w:color="auto"/>
            <w:bottom w:val="none" w:sz="0" w:space="0" w:color="auto"/>
            <w:right w:val="none" w:sz="0" w:space="0" w:color="auto"/>
          </w:divBdr>
        </w:div>
        <w:div w:id="335812138">
          <w:marLeft w:val="640"/>
          <w:marRight w:val="0"/>
          <w:marTop w:val="0"/>
          <w:marBottom w:val="0"/>
          <w:divBdr>
            <w:top w:val="none" w:sz="0" w:space="0" w:color="auto"/>
            <w:left w:val="none" w:sz="0" w:space="0" w:color="auto"/>
            <w:bottom w:val="none" w:sz="0" w:space="0" w:color="auto"/>
            <w:right w:val="none" w:sz="0" w:space="0" w:color="auto"/>
          </w:divBdr>
        </w:div>
        <w:div w:id="344749488">
          <w:marLeft w:val="640"/>
          <w:marRight w:val="0"/>
          <w:marTop w:val="0"/>
          <w:marBottom w:val="0"/>
          <w:divBdr>
            <w:top w:val="none" w:sz="0" w:space="0" w:color="auto"/>
            <w:left w:val="none" w:sz="0" w:space="0" w:color="auto"/>
            <w:bottom w:val="none" w:sz="0" w:space="0" w:color="auto"/>
            <w:right w:val="none" w:sz="0" w:space="0" w:color="auto"/>
          </w:divBdr>
        </w:div>
        <w:div w:id="367947629">
          <w:marLeft w:val="640"/>
          <w:marRight w:val="0"/>
          <w:marTop w:val="0"/>
          <w:marBottom w:val="0"/>
          <w:divBdr>
            <w:top w:val="none" w:sz="0" w:space="0" w:color="auto"/>
            <w:left w:val="none" w:sz="0" w:space="0" w:color="auto"/>
            <w:bottom w:val="none" w:sz="0" w:space="0" w:color="auto"/>
            <w:right w:val="none" w:sz="0" w:space="0" w:color="auto"/>
          </w:divBdr>
        </w:div>
        <w:div w:id="462894132">
          <w:marLeft w:val="640"/>
          <w:marRight w:val="0"/>
          <w:marTop w:val="0"/>
          <w:marBottom w:val="0"/>
          <w:divBdr>
            <w:top w:val="none" w:sz="0" w:space="0" w:color="auto"/>
            <w:left w:val="none" w:sz="0" w:space="0" w:color="auto"/>
            <w:bottom w:val="none" w:sz="0" w:space="0" w:color="auto"/>
            <w:right w:val="none" w:sz="0" w:space="0" w:color="auto"/>
          </w:divBdr>
        </w:div>
        <w:div w:id="468321857">
          <w:marLeft w:val="640"/>
          <w:marRight w:val="0"/>
          <w:marTop w:val="0"/>
          <w:marBottom w:val="0"/>
          <w:divBdr>
            <w:top w:val="none" w:sz="0" w:space="0" w:color="auto"/>
            <w:left w:val="none" w:sz="0" w:space="0" w:color="auto"/>
            <w:bottom w:val="none" w:sz="0" w:space="0" w:color="auto"/>
            <w:right w:val="none" w:sz="0" w:space="0" w:color="auto"/>
          </w:divBdr>
        </w:div>
        <w:div w:id="472528180">
          <w:marLeft w:val="640"/>
          <w:marRight w:val="0"/>
          <w:marTop w:val="0"/>
          <w:marBottom w:val="0"/>
          <w:divBdr>
            <w:top w:val="none" w:sz="0" w:space="0" w:color="auto"/>
            <w:left w:val="none" w:sz="0" w:space="0" w:color="auto"/>
            <w:bottom w:val="none" w:sz="0" w:space="0" w:color="auto"/>
            <w:right w:val="none" w:sz="0" w:space="0" w:color="auto"/>
          </w:divBdr>
        </w:div>
        <w:div w:id="508836179">
          <w:marLeft w:val="640"/>
          <w:marRight w:val="0"/>
          <w:marTop w:val="0"/>
          <w:marBottom w:val="0"/>
          <w:divBdr>
            <w:top w:val="none" w:sz="0" w:space="0" w:color="auto"/>
            <w:left w:val="none" w:sz="0" w:space="0" w:color="auto"/>
            <w:bottom w:val="none" w:sz="0" w:space="0" w:color="auto"/>
            <w:right w:val="none" w:sz="0" w:space="0" w:color="auto"/>
          </w:divBdr>
        </w:div>
        <w:div w:id="545139478">
          <w:marLeft w:val="640"/>
          <w:marRight w:val="0"/>
          <w:marTop w:val="0"/>
          <w:marBottom w:val="0"/>
          <w:divBdr>
            <w:top w:val="none" w:sz="0" w:space="0" w:color="auto"/>
            <w:left w:val="none" w:sz="0" w:space="0" w:color="auto"/>
            <w:bottom w:val="none" w:sz="0" w:space="0" w:color="auto"/>
            <w:right w:val="none" w:sz="0" w:space="0" w:color="auto"/>
          </w:divBdr>
        </w:div>
        <w:div w:id="568880486">
          <w:marLeft w:val="640"/>
          <w:marRight w:val="0"/>
          <w:marTop w:val="0"/>
          <w:marBottom w:val="0"/>
          <w:divBdr>
            <w:top w:val="none" w:sz="0" w:space="0" w:color="auto"/>
            <w:left w:val="none" w:sz="0" w:space="0" w:color="auto"/>
            <w:bottom w:val="none" w:sz="0" w:space="0" w:color="auto"/>
            <w:right w:val="none" w:sz="0" w:space="0" w:color="auto"/>
          </w:divBdr>
        </w:div>
        <w:div w:id="584458654">
          <w:marLeft w:val="640"/>
          <w:marRight w:val="0"/>
          <w:marTop w:val="0"/>
          <w:marBottom w:val="0"/>
          <w:divBdr>
            <w:top w:val="none" w:sz="0" w:space="0" w:color="auto"/>
            <w:left w:val="none" w:sz="0" w:space="0" w:color="auto"/>
            <w:bottom w:val="none" w:sz="0" w:space="0" w:color="auto"/>
            <w:right w:val="none" w:sz="0" w:space="0" w:color="auto"/>
          </w:divBdr>
        </w:div>
        <w:div w:id="607084974">
          <w:marLeft w:val="640"/>
          <w:marRight w:val="0"/>
          <w:marTop w:val="0"/>
          <w:marBottom w:val="0"/>
          <w:divBdr>
            <w:top w:val="none" w:sz="0" w:space="0" w:color="auto"/>
            <w:left w:val="none" w:sz="0" w:space="0" w:color="auto"/>
            <w:bottom w:val="none" w:sz="0" w:space="0" w:color="auto"/>
            <w:right w:val="none" w:sz="0" w:space="0" w:color="auto"/>
          </w:divBdr>
        </w:div>
        <w:div w:id="638151705">
          <w:marLeft w:val="640"/>
          <w:marRight w:val="0"/>
          <w:marTop w:val="0"/>
          <w:marBottom w:val="0"/>
          <w:divBdr>
            <w:top w:val="none" w:sz="0" w:space="0" w:color="auto"/>
            <w:left w:val="none" w:sz="0" w:space="0" w:color="auto"/>
            <w:bottom w:val="none" w:sz="0" w:space="0" w:color="auto"/>
            <w:right w:val="none" w:sz="0" w:space="0" w:color="auto"/>
          </w:divBdr>
        </w:div>
        <w:div w:id="670642477">
          <w:marLeft w:val="640"/>
          <w:marRight w:val="0"/>
          <w:marTop w:val="0"/>
          <w:marBottom w:val="0"/>
          <w:divBdr>
            <w:top w:val="none" w:sz="0" w:space="0" w:color="auto"/>
            <w:left w:val="none" w:sz="0" w:space="0" w:color="auto"/>
            <w:bottom w:val="none" w:sz="0" w:space="0" w:color="auto"/>
            <w:right w:val="none" w:sz="0" w:space="0" w:color="auto"/>
          </w:divBdr>
        </w:div>
        <w:div w:id="671568993">
          <w:marLeft w:val="640"/>
          <w:marRight w:val="0"/>
          <w:marTop w:val="0"/>
          <w:marBottom w:val="0"/>
          <w:divBdr>
            <w:top w:val="none" w:sz="0" w:space="0" w:color="auto"/>
            <w:left w:val="none" w:sz="0" w:space="0" w:color="auto"/>
            <w:bottom w:val="none" w:sz="0" w:space="0" w:color="auto"/>
            <w:right w:val="none" w:sz="0" w:space="0" w:color="auto"/>
          </w:divBdr>
        </w:div>
        <w:div w:id="693268467">
          <w:marLeft w:val="640"/>
          <w:marRight w:val="0"/>
          <w:marTop w:val="0"/>
          <w:marBottom w:val="0"/>
          <w:divBdr>
            <w:top w:val="none" w:sz="0" w:space="0" w:color="auto"/>
            <w:left w:val="none" w:sz="0" w:space="0" w:color="auto"/>
            <w:bottom w:val="none" w:sz="0" w:space="0" w:color="auto"/>
            <w:right w:val="none" w:sz="0" w:space="0" w:color="auto"/>
          </w:divBdr>
        </w:div>
        <w:div w:id="713118427">
          <w:marLeft w:val="640"/>
          <w:marRight w:val="0"/>
          <w:marTop w:val="0"/>
          <w:marBottom w:val="0"/>
          <w:divBdr>
            <w:top w:val="none" w:sz="0" w:space="0" w:color="auto"/>
            <w:left w:val="none" w:sz="0" w:space="0" w:color="auto"/>
            <w:bottom w:val="none" w:sz="0" w:space="0" w:color="auto"/>
            <w:right w:val="none" w:sz="0" w:space="0" w:color="auto"/>
          </w:divBdr>
        </w:div>
        <w:div w:id="739982216">
          <w:marLeft w:val="640"/>
          <w:marRight w:val="0"/>
          <w:marTop w:val="0"/>
          <w:marBottom w:val="0"/>
          <w:divBdr>
            <w:top w:val="none" w:sz="0" w:space="0" w:color="auto"/>
            <w:left w:val="none" w:sz="0" w:space="0" w:color="auto"/>
            <w:bottom w:val="none" w:sz="0" w:space="0" w:color="auto"/>
            <w:right w:val="none" w:sz="0" w:space="0" w:color="auto"/>
          </w:divBdr>
        </w:div>
        <w:div w:id="743068522">
          <w:marLeft w:val="640"/>
          <w:marRight w:val="0"/>
          <w:marTop w:val="0"/>
          <w:marBottom w:val="0"/>
          <w:divBdr>
            <w:top w:val="none" w:sz="0" w:space="0" w:color="auto"/>
            <w:left w:val="none" w:sz="0" w:space="0" w:color="auto"/>
            <w:bottom w:val="none" w:sz="0" w:space="0" w:color="auto"/>
            <w:right w:val="none" w:sz="0" w:space="0" w:color="auto"/>
          </w:divBdr>
        </w:div>
        <w:div w:id="790319642">
          <w:marLeft w:val="640"/>
          <w:marRight w:val="0"/>
          <w:marTop w:val="0"/>
          <w:marBottom w:val="0"/>
          <w:divBdr>
            <w:top w:val="none" w:sz="0" w:space="0" w:color="auto"/>
            <w:left w:val="none" w:sz="0" w:space="0" w:color="auto"/>
            <w:bottom w:val="none" w:sz="0" w:space="0" w:color="auto"/>
            <w:right w:val="none" w:sz="0" w:space="0" w:color="auto"/>
          </w:divBdr>
        </w:div>
        <w:div w:id="801507226">
          <w:marLeft w:val="640"/>
          <w:marRight w:val="0"/>
          <w:marTop w:val="0"/>
          <w:marBottom w:val="0"/>
          <w:divBdr>
            <w:top w:val="none" w:sz="0" w:space="0" w:color="auto"/>
            <w:left w:val="none" w:sz="0" w:space="0" w:color="auto"/>
            <w:bottom w:val="none" w:sz="0" w:space="0" w:color="auto"/>
            <w:right w:val="none" w:sz="0" w:space="0" w:color="auto"/>
          </w:divBdr>
        </w:div>
        <w:div w:id="803814417">
          <w:marLeft w:val="640"/>
          <w:marRight w:val="0"/>
          <w:marTop w:val="0"/>
          <w:marBottom w:val="0"/>
          <w:divBdr>
            <w:top w:val="none" w:sz="0" w:space="0" w:color="auto"/>
            <w:left w:val="none" w:sz="0" w:space="0" w:color="auto"/>
            <w:bottom w:val="none" w:sz="0" w:space="0" w:color="auto"/>
            <w:right w:val="none" w:sz="0" w:space="0" w:color="auto"/>
          </w:divBdr>
        </w:div>
        <w:div w:id="817722243">
          <w:marLeft w:val="640"/>
          <w:marRight w:val="0"/>
          <w:marTop w:val="0"/>
          <w:marBottom w:val="0"/>
          <w:divBdr>
            <w:top w:val="none" w:sz="0" w:space="0" w:color="auto"/>
            <w:left w:val="none" w:sz="0" w:space="0" w:color="auto"/>
            <w:bottom w:val="none" w:sz="0" w:space="0" w:color="auto"/>
            <w:right w:val="none" w:sz="0" w:space="0" w:color="auto"/>
          </w:divBdr>
        </w:div>
        <w:div w:id="880633002">
          <w:marLeft w:val="640"/>
          <w:marRight w:val="0"/>
          <w:marTop w:val="0"/>
          <w:marBottom w:val="0"/>
          <w:divBdr>
            <w:top w:val="none" w:sz="0" w:space="0" w:color="auto"/>
            <w:left w:val="none" w:sz="0" w:space="0" w:color="auto"/>
            <w:bottom w:val="none" w:sz="0" w:space="0" w:color="auto"/>
            <w:right w:val="none" w:sz="0" w:space="0" w:color="auto"/>
          </w:divBdr>
        </w:div>
        <w:div w:id="914557719">
          <w:marLeft w:val="640"/>
          <w:marRight w:val="0"/>
          <w:marTop w:val="0"/>
          <w:marBottom w:val="0"/>
          <w:divBdr>
            <w:top w:val="none" w:sz="0" w:space="0" w:color="auto"/>
            <w:left w:val="none" w:sz="0" w:space="0" w:color="auto"/>
            <w:bottom w:val="none" w:sz="0" w:space="0" w:color="auto"/>
            <w:right w:val="none" w:sz="0" w:space="0" w:color="auto"/>
          </w:divBdr>
        </w:div>
        <w:div w:id="923760738">
          <w:marLeft w:val="640"/>
          <w:marRight w:val="0"/>
          <w:marTop w:val="0"/>
          <w:marBottom w:val="0"/>
          <w:divBdr>
            <w:top w:val="none" w:sz="0" w:space="0" w:color="auto"/>
            <w:left w:val="none" w:sz="0" w:space="0" w:color="auto"/>
            <w:bottom w:val="none" w:sz="0" w:space="0" w:color="auto"/>
            <w:right w:val="none" w:sz="0" w:space="0" w:color="auto"/>
          </w:divBdr>
        </w:div>
        <w:div w:id="974332209">
          <w:marLeft w:val="640"/>
          <w:marRight w:val="0"/>
          <w:marTop w:val="0"/>
          <w:marBottom w:val="0"/>
          <w:divBdr>
            <w:top w:val="none" w:sz="0" w:space="0" w:color="auto"/>
            <w:left w:val="none" w:sz="0" w:space="0" w:color="auto"/>
            <w:bottom w:val="none" w:sz="0" w:space="0" w:color="auto"/>
            <w:right w:val="none" w:sz="0" w:space="0" w:color="auto"/>
          </w:divBdr>
        </w:div>
        <w:div w:id="992222081">
          <w:marLeft w:val="640"/>
          <w:marRight w:val="0"/>
          <w:marTop w:val="0"/>
          <w:marBottom w:val="0"/>
          <w:divBdr>
            <w:top w:val="none" w:sz="0" w:space="0" w:color="auto"/>
            <w:left w:val="none" w:sz="0" w:space="0" w:color="auto"/>
            <w:bottom w:val="none" w:sz="0" w:space="0" w:color="auto"/>
            <w:right w:val="none" w:sz="0" w:space="0" w:color="auto"/>
          </w:divBdr>
        </w:div>
        <w:div w:id="996806799">
          <w:marLeft w:val="640"/>
          <w:marRight w:val="0"/>
          <w:marTop w:val="0"/>
          <w:marBottom w:val="0"/>
          <w:divBdr>
            <w:top w:val="none" w:sz="0" w:space="0" w:color="auto"/>
            <w:left w:val="none" w:sz="0" w:space="0" w:color="auto"/>
            <w:bottom w:val="none" w:sz="0" w:space="0" w:color="auto"/>
            <w:right w:val="none" w:sz="0" w:space="0" w:color="auto"/>
          </w:divBdr>
        </w:div>
        <w:div w:id="1099763066">
          <w:marLeft w:val="640"/>
          <w:marRight w:val="0"/>
          <w:marTop w:val="0"/>
          <w:marBottom w:val="0"/>
          <w:divBdr>
            <w:top w:val="none" w:sz="0" w:space="0" w:color="auto"/>
            <w:left w:val="none" w:sz="0" w:space="0" w:color="auto"/>
            <w:bottom w:val="none" w:sz="0" w:space="0" w:color="auto"/>
            <w:right w:val="none" w:sz="0" w:space="0" w:color="auto"/>
          </w:divBdr>
        </w:div>
        <w:div w:id="1110901092">
          <w:marLeft w:val="640"/>
          <w:marRight w:val="0"/>
          <w:marTop w:val="0"/>
          <w:marBottom w:val="0"/>
          <w:divBdr>
            <w:top w:val="none" w:sz="0" w:space="0" w:color="auto"/>
            <w:left w:val="none" w:sz="0" w:space="0" w:color="auto"/>
            <w:bottom w:val="none" w:sz="0" w:space="0" w:color="auto"/>
            <w:right w:val="none" w:sz="0" w:space="0" w:color="auto"/>
          </w:divBdr>
        </w:div>
        <w:div w:id="1122773923">
          <w:marLeft w:val="640"/>
          <w:marRight w:val="0"/>
          <w:marTop w:val="0"/>
          <w:marBottom w:val="0"/>
          <w:divBdr>
            <w:top w:val="none" w:sz="0" w:space="0" w:color="auto"/>
            <w:left w:val="none" w:sz="0" w:space="0" w:color="auto"/>
            <w:bottom w:val="none" w:sz="0" w:space="0" w:color="auto"/>
            <w:right w:val="none" w:sz="0" w:space="0" w:color="auto"/>
          </w:divBdr>
        </w:div>
        <w:div w:id="1182205532">
          <w:marLeft w:val="640"/>
          <w:marRight w:val="0"/>
          <w:marTop w:val="0"/>
          <w:marBottom w:val="0"/>
          <w:divBdr>
            <w:top w:val="none" w:sz="0" w:space="0" w:color="auto"/>
            <w:left w:val="none" w:sz="0" w:space="0" w:color="auto"/>
            <w:bottom w:val="none" w:sz="0" w:space="0" w:color="auto"/>
            <w:right w:val="none" w:sz="0" w:space="0" w:color="auto"/>
          </w:divBdr>
        </w:div>
        <w:div w:id="1186207666">
          <w:marLeft w:val="640"/>
          <w:marRight w:val="0"/>
          <w:marTop w:val="0"/>
          <w:marBottom w:val="0"/>
          <w:divBdr>
            <w:top w:val="none" w:sz="0" w:space="0" w:color="auto"/>
            <w:left w:val="none" w:sz="0" w:space="0" w:color="auto"/>
            <w:bottom w:val="none" w:sz="0" w:space="0" w:color="auto"/>
            <w:right w:val="none" w:sz="0" w:space="0" w:color="auto"/>
          </w:divBdr>
        </w:div>
        <w:div w:id="1201169604">
          <w:marLeft w:val="640"/>
          <w:marRight w:val="0"/>
          <w:marTop w:val="0"/>
          <w:marBottom w:val="0"/>
          <w:divBdr>
            <w:top w:val="none" w:sz="0" w:space="0" w:color="auto"/>
            <w:left w:val="none" w:sz="0" w:space="0" w:color="auto"/>
            <w:bottom w:val="none" w:sz="0" w:space="0" w:color="auto"/>
            <w:right w:val="none" w:sz="0" w:space="0" w:color="auto"/>
          </w:divBdr>
        </w:div>
        <w:div w:id="1221331646">
          <w:marLeft w:val="640"/>
          <w:marRight w:val="0"/>
          <w:marTop w:val="0"/>
          <w:marBottom w:val="0"/>
          <w:divBdr>
            <w:top w:val="none" w:sz="0" w:space="0" w:color="auto"/>
            <w:left w:val="none" w:sz="0" w:space="0" w:color="auto"/>
            <w:bottom w:val="none" w:sz="0" w:space="0" w:color="auto"/>
            <w:right w:val="none" w:sz="0" w:space="0" w:color="auto"/>
          </w:divBdr>
        </w:div>
        <w:div w:id="1284965751">
          <w:marLeft w:val="640"/>
          <w:marRight w:val="0"/>
          <w:marTop w:val="0"/>
          <w:marBottom w:val="0"/>
          <w:divBdr>
            <w:top w:val="none" w:sz="0" w:space="0" w:color="auto"/>
            <w:left w:val="none" w:sz="0" w:space="0" w:color="auto"/>
            <w:bottom w:val="none" w:sz="0" w:space="0" w:color="auto"/>
            <w:right w:val="none" w:sz="0" w:space="0" w:color="auto"/>
          </w:divBdr>
        </w:div>
        <w:div w:id="1287540268">
          <w:marLeft w:val="640"/>
          <w:marRight w:val="0"/>
          <w:marTop w:val="0"/>
          <w:marBottom w:val="0"/>
          <w:divBdr>
            <w:top w:val="none" w:sz="0" w:space="0" w:color="auto"/>
            <w:left w:val="none" w:sz="0" w:space="0" w:color="auto"/>
            <w:bottom w:val="none" w:sz="0" w:space="0" w:color="auto"/>
            <w:right w:val="none" w:sz="0" w:space="0" w:color="auto"/>
          </w:divBdr>
        </w:div>
        <w:div w:id="1308441398">
          <w:marLeft w:val="640"/>
          <w:marRight w:val="0"/>
          <w:marTop w:val="0"/>
          <w:marBottom w:val="0"/>
          <w:divBdr>
            <w:top w:val="none" w:sz="0" w:space="0" w:color="auto"/>
            <w:left w:val="none" w:sz="0" w:space="0" w:color="auto"/>
            <w:bottom w:val="none" w:sz="0" w:space="0" w:color="auto"/>
            <w:right w:val="none" w:sz="0" w:space="0" w:color="auto"/>
          </w:divBdr>
        </w:div>
        <w:div w:id="1316833155">
          <w:marLeft w:val="640"/>
          <w:marRight w:val="0"/>
          <w:marTop w:val="0"/>
          <w:marBottom w:val="0"/>
          <w:divBdr>
            <w:top w:val="none" w:sz="0" w:space="0" w:color="auto"/>
            <w:left w:val="none" w:sz="0" w:space="0" w:color="auto"/>
            <w:bottom w:val="none" w:sz="0" w:space="0" w:color="auto"/>
            <w:right w:val="none" w:sz="0" w:space="0" w:color="auto"/>
          </w:divBdr>
        </w:div>
        <w:div w:id="1345478480">
          <w:marLeft w:val="640"/>
          <w:marRight w:val="0"/>
          <w:marTop w:val="0"/>
          <w:marBottom w:val="0"/>
          <w:divBdr>
            <w:top w:val="none" w:sz="0" w:space="0" w:color="auto"/>
            <w:left w:val="none" w:sz="0" w:space="0" w:color="auto"/>
            <w:bottom w:val="none" w:sz="0" w:space="0" w:color="auto"/>
            <w:right w:val="none" w:sz="0" w:space="0" w:color="auto"/>
          </w:divBdr>
        </w:div>
        <w:div w:id="1357578571">
          <w:marLeft w:val="640"/>
          <w:marRight w:val="0"/>
          <w:marTop w:val="0"/>
          <w:marBottom w:val="0"/>
          <w:divBdr>
            <w:top w:val="none" w:sz="0" w:space="0" w:color="auto"/>
            <w:left w:val="none" w:sz="0" w:space="0" w:color="auto"/>
            <w:bottom w:val="none" w:sz="0" w:space="0" w:color="auto"/>
            <w:right w:val="none" w:sz="0" w:space="0" w:color="auto"/>
          </w:divBdr>
        </w:div>
        <w:div w:id="1363243462">
          <w:marLeft w:val="640"/>
          <w:marRight w:val="0"/>
          <w:marTop w:val="0"/>
          <w:marBottom w:val="0"/>
          <w:divBdr>
            <w:top w:val="none" w:sz="0" w:space="0" w:color="auto"/>
            <w:left w:val="none" w:sz="0" w:space="0" w:color="auto"/>
            <w:bottom w:val="none" w:sz="0" w:space="0" w:color="auto"/>
            <w:right w:val="none" w:sz="0" w:space="0" w:color="auto"/>
          </w:divBdr>
        </w:div>
        <w:div w:id="1365205905">
          <w:marLeft w:val="640"/>
          <w:marRight w:val="0"/>
          <w:marTop w:val="0"/>
          <w:marBottom w:val="0"/>
          <w:divBdr>
            <w:top w:val="none" w:sz="0" w:space="0" w:color="auto"/>
            <w:left w:val="none" w:sz="0" w:space="0" w:color="auto"/>
            <w:bottom w:val="none" w:sz="0" w:space="0" w:color="auto"/>
            <w:right w:val="none" w:sz="0" w:space="0" w:color="auto"/>
          </w:divBdr>
        </w:div>
        <w:div w:id="1410419878">
          <w:marLeft w:val="640"/>
          <w:marRight w:val="0"/>
          <w:marTop w:val="0"/>
          <w:marBottom w:val="0"/>
          <w:divBdr>
            <w:top w:val="none" w:sz="0" w:space="0" w:color="auto"/>
            <w:left w:val="none" w:sz="0" w:space="0" w:color="auto"/>
            <w:bottom w:val="none" w:sz="0" w:space="0" w:color="auto"/>
            <w:right w:val="none" w:sz="0" w:space="0" w:color="auto"/>
          </w:divBdr>
        </w:div>
        <w:div w:id="1483813271">
          <w:marLeft w:val="640"/>
          <w:marRight w:val="0"/>
          <w:marTop w:val="0"/>
          <w:marBottom w:val="0"/>
          <w:divBdr>
            <w:top w:val="none" w:sz="0" w:space="0" w:color="auto"/>
            <w:left w:val="none" w:sz="0" w:space="0" w:color="auto"/>
            <w:bottom w:val="none" w:sz="0" w:space="0" w:color="auto"/>
            <w:right w:val="none" w:sz="0" w:space="0" w:color="auto"/>
          </w:divBdr>
        </w:div>
        <w:div w:id="1538274140">
          <w:marLeft w:val="640"/>
          <w:marRight w:val="0"/>
          <w:marTop w:val="0"/>
          <w:marBottom w:val="0"/>
          <w:divBdr>
            <w:top w:val="none" w:sz="0" w:space="0" w:color="auto"/>
            <w:left w:val="none" w:sz="0" w:space="0" w:color="auto"/>
            <w:bottom w:val="none" w:sz="0" w:space="0" w:color="auto"/>
            <w:right w:val="none" w:sz="0" w:space="0" w:color="auto"/>
          </w:divBdr>
        </w:div>
        <w:div w:id="1540313963">
          <w:marLeft w:val="640"/>
          <w:marRight w:val="0"/>
          <w:marTop w:val="0"/>
          <w:marBottom w:val="0"/>
          <w:divBdr>
            <w:top w:val="none" w:sz="0" w:space="0" w:color="auto"/>
            <w:left w:val="none" w:sz="0" w:space="0" w:color="auto"/>
            <w:bottom w:val="none" w:sz="0" w:space="0" w:color="auto"/>
            <w:right w:val="none" w:sz="0" w:space="0" w:color="auto"/>
          </w:divBdr>
        </w:div>
        <w:div w:id="1549948968">
          <w:marLeft w:val="640"/>
          <w:marRight w:val="0"/>
          <w:marTop w:val="0"/>
          <w:marBottom w:val="0"/>
          <w:divBdr>
            <w:top w:val="none" w:sz="0" w:space="0" w:color="auto"/>
            <w:left w:val="none" w:sz="0" w:space="0" w:color="auto"/>
            <w:bottom w:val="none" w:sz="0" w:space="0" w:color="auto"/>
            <w:right w:val="none" w:sz="0" w:space="0" w:color="auto"/>
          </w:divBdr>
        </w:div>
        <w:div w:id="1574201328">
          <w:marLeft w:val="640"/>
          <w:marRight w:val="0"/>
          <w:marTop w:val="0"/>
          <w:marBottom w:val="0"/>
          <w:divBdr>
            <w:top w:val="none" w:sz="0" w:space="0" w:color="auto"/>
            <w:left w:val="none" w:sz="0" w:space="0" w:color="auto"/>
            <w:bottom w:val="none" w:sz="0" w:space="0" w:color="auto"/>
            <w:right w:val="none" w:sz="0" w:space="0" w:color="auto"/>
          </w:divBdr>
        </w:div>
        <w:div w:id="1575895305">
          <w:marLeft w:val="640"/>
          <w:marRight w:val="0"/>
          <w:marTop w:val="0"/>
          <w:marBottom w:val="0"/>
          <w:divBdr>
            <w:top w:val="none" w:sz="0" w:space="0" w:color="auto"/>
            <w:left w:val="none" w:sz="0" w:space="0" w:color="auto"/>
            <w:bottom w:val="none" w:sz="0" w:space="0" w:color="auto"/>
            <w:right w:val="none" w:sz="0" w:space="0" w:color="auto"/>
          </w:divBdr>
        </w:div>
        <w:div w:id="1627659700">
          <w:marLeft w:val="640"/>
          <w:marRight w:val="0"/>
          <w:marTop w:val="0"/>
          <w:marBottom w:val="0"/>
          <w:divBdr>
            <w:top w:val="none" w:sz="0" w:space="0" w:color="auto"/>
            <w:left w:val="none" w:sz="0" w:space="0" w:color="auto"/>
            <w:bottom w:val="none" w:sz="0" w:space="0" w:color="auto"/>
            <w:right w:val="none" w:sz="0" w:space="0" w:color="auto"/>
          </w:divBdr>
        </w:div>
        <w:div w:id="1633706591">
          <w:marLeft w:val="640"/>
          <w:marRight w:val="0"/>
          <w:marTop w:val="0"/>
          <w:marBottom w:val="0"/>
          <w:divBdr>
            <w:top w:val="none" w:sz="0" w:space="0" w:color="auto"/>
            <w:left w:val="none" w:sz="0" w:space="0" w:color="auto"/>
            <w:bottom w:val="none" w:sz="0" w:space="0" w:color="auto"/>
            <w:right w:val="none" w:sz="0" w:space="0" w:color="auto"/>
          </w:divBdr>
        </w:div>
        <w:div w:id="1664239958">
          <w:marLeft w:val="640"/>
          <w:marRight w:val="0"/>
          <w:marTop w:val="0"/>
          <w:marBottom w:val="0"/>
          <w:divBdr>
            <w:top w:val="none" w:sz="0" w:space="0" w:color="auto"/>
            <w:left w:val="none" w:sz="0" w:space="0" w:color="auto"/>
            <w:bottom w:val="none" w:sz="0" w:space="0" w:color="auto"/>
            <w:right w:val="none" w:sz="0" w:space="0" w:color="auto"/>
          </w:divBdr>
        </w:div>
        <w:div w:id="1740976884">
          <w:marLeft w:val="640"/>
          <w:marRight w:val="0"/>
          <w:marTop w:val="0"/>
          <w:marBottom w:val="0"/>
          <w:divBdr>
            <w:top w:val="none" w:sz="0" w:space="0" w:color="auto"/>
            <w:left w:val="none" w:sz="0" w:space="0" w:color="auto"/>
            <w:bottom w:val="none" w:sz="0" w:space="0" w:color="auto"/>
            <w:right w:val="none" w:sz="0" w:space="0" w:color="auto"/>
          </w:divBdr>
        </w:div>
        <w:div w:id="1794320267">
          <w:marLeft w:val="640"/>
          <w:marRight w:val="0"/>
          <w:marTop w:val="0"/>
          <w:marBottom w:val="0"/>
          <w:divBdr>
            <w:top w:val="none" w:sz="0" w:space="0" w:color="auto"/>
            <w:left w:val="none" w:sz="0" w:space="0" w:color="auto"/>
            <w:bottom w:val="none" w:sz="0" w:space="0" w:color="auto"/>
            <w:right w:val="none" w:sz="0" w:space="0" w:color="auto"/>
          </w:divBdr>
        </w:div>
        <w:div w:id="1800294385">
          <w:marLeft w:val="640"/>
          <w:marRight w:val="0"/>
          <w:marTop w:val="0"/>
          <w:marBottom w:val="0"/>
          <w:divBdr>
            <w:top w:val="none" w:sz="0" w:space="0" w:color="auto"/>
            <w:left w:val="none" w:sz="0" w:space="0" w:color="auto"/>
            <w:bottom w:val="none" w:sz="0" w:space="0" w:color="auto"/>
            <w:right w:val="none" w:sz="0" w:space="0" w:color="auto"/>
          </w:divBdr>
        </w:div>
        <w:div w:id="1846019720">
          <w:marLeft w:val="640"/>
          <w:marRight w:val="0"/>
          <w:marTop w:val="0"/>
          <w:marBottom w:val="0"/>
          <w:divBdr>
            <w:top w:val="none" w:sz="0" w:space="0" w:color="auto"/>
            <w:left w:val="none" w:sz="0" w:space="0" w:color="auto"/>
            <w:bottom w:val="none" w:sz="0" w:space="0" w:color="auto"/>
            <w:right w:val="none" w:sz="0" w:space="0" w:color="auto"/>
          </w:divBdr>
        </w:div>
        <w:div w:id="1865440608">
          <w:marLeft w:val="640"/>
          <w:marRight w:val="0"/>
          <w:marTop w:val="0"/>
          <w:marBottom w:val="0"/>
          <w:divBdr>
            <w:top w:val="none" w:sz="0" w:space="0" w:color="auto"/>
            <w:left w:val="none" w:sz="0" w:space="0" w:color="auto"/>
            <w:bottom w:val="none" w:sz="0" w:space="0" w:color="auto"/>
            <w:right w:val="none" w:sz="0" w:space="0" w:color="auto"/>
          </w:divBdr>
        </w:div>
        <w:div w:id="1914658824">
          <w:marLeft w:val="640"/>
          <w:marRight w:val="0"/>
          <w:marTop w:val="0"/>
          <w:marBottom w:val="0"/>
          <w:divBdr>
            <w:top w:val="none" w:sz="0" w:space="0" w:color="auto"/>
            <w:left w:val="none" w:sz="0" w:space="0" w:color="auto"/>
            <w:bottom w:val="none" w:sz="0" w:space="0" w:color="auto"/>
            <w:right w:val="none" w:sz="0" w:space="0" w:color="auto"/>
          </w:divBdr>
        </w:div>
        <w:div w:id="1972058085">
          <w:marLeft w:val="640"/>
          <w:marRight w:val="0"/>
          <w:marTop w:val="0"/>
          <w:marBottom w:val="0"/>
          <w:divBdr>
            <w:top w:val="none" w:sz="0" w:space="0" w:color="auto"/>
            <w:left w:val="none" w:sz="0" w:space="0" w:color="auto"/>
            <w:bottom w:val="none" w:sz="0" w:space="0" w:color="auto"/>
            <w:right w:val="none" w:sz="0" w:space="0" w:color="auto"/>
          </w:divBdr>
        </w:div>
        <w:div w:id="2003728985">
          <w:marLeft w:val="640"/>
          <w:marRight w:val="0"/>
          <w:marTop w:val="0"/>
          <w:marBottom w:val="0"/>
          <w:divBdr>
            <w:top w:val="none" w:sz="0" w:space="0" w:color="auto"/>
            <w:left w:val="none" w:sz="0" w:space="0" w:color="auto"/>
            <w:bottom w:val="none" w:sz="0" w:space="0" w:color="auto"/>
            <w:right w:val="none" w:sz="0" w:space="0" w:color="auto"/>
          </w:divBdr>
        </w:div>
        <w:div w:id="2044790862">
          <w:marLeft w:val="640"/>
          <w:marRight w:val="0"/>
          <w:marTop w:val="0"/>
          <w:marBottom w:val="0"/>
          <w:divBdr>
            <w:top w:val="none" w:sz="0" w:space="0" w:color="auto"/>
            <w:left w:val="none" w:sz="0" w:space="0" w:color="auto"/>
            <w:bottom w:val="none" w:sz="0" w:space="0" w:color="auto"/>
            <w:right w:val="none" w:sz="0" w:space="0" w:color="auto"/>
          </w:divBdr>
        </w:div>
        <w:div w:id="2066685937">
          <w:marLeft w:val="640"/>
          <w:marRight w:val="0"/>
          <w:marTop w:val="0"/>
          <w:marBottom w:val="0"/>
          <w:divBdr>
            <w:top w:val="none" w:sz="0" w:space="0" w:color="auto"/>
            <w:left w:val="none" w:sz="0" w:space="0" w:color="auto"/>
            <w:bottom w:val="none" w:sz="0" w:space="0" w:color="auto"/>
            <w:right w:val="none" w:sz="0" w:space="0" w:color="auto"/>
          </w:divBdr>
        </w:div>
        <w:div w:id="2087342861">
          <w:marLeft w:val="640"/>
          <w:marRight w:val="0"/>
          <w:marTop w:val="0"/>
          <w:marBottom w:val="0"/>
          <w:divBdr>
            <w:top w:val="none" w:sz="0" w:space="0" w:color="auto"/>
            <w:left w:val="none" w:sz="0" w:space="0" w:color="auto"/>
            <w:bottom w:val="none" w:sz="0" w:space="0" w:color="auto"/>
            <w:right w:val="none" w:sz="0" w:space="0" w:color="auto"/>
          </w:divBdr>
        </w:div>
        <w:div w:id="2108113437">
          <w:marLeft w:val="640"/>
          <w:marRight w:val="0"/>
          <w:marTop w:val="0"/>
          <w:marBottom w:val="0"/>
          <w:divBdr>
            <w:top w:val="none" w:sz="0" w:space="0" w:color="auto"/>
            <w:left w:val="none" w:sz="0" w:space="0" w:color="auto"/>
            <w:bottom w:val="none" w:sz="0" w:space="0" w:color="auto"/>
            <w:right w:val="none" w:sz="0" w:space="0" w:color="auto"/>
          </w:divBdr>
        </w:div>
      </w:divsChild>
    </w:div>
    <w:div w:id="1582249648">
      <w:bodyDiv w:val="1"/>
      <w:marLeft w:val="0"/>
      <w:marRight w:val="0"/>
      <w:marTop w:val="0"/>
      <w:marBottom w:val="0"/>
      <w:divBdr>
        <w:top w:val="none" w:sz="0" w:space="0" w:color="auto"/>
        <w:left w:val="none" w:sz="0" w:space="0" w:color="auto"/>
        <w:bottom w:val="none" w:sz="0" w:space="0" w:color="auto"/>
        <w:right w:val="none" w:sz="0" w:space="0" w:color="auto"/>
      </w:divBdr>
      <w:divsChild>
        <w:div w:id="901595336">
          <w:marLeft w:val="0"/>
          <w:marRight w:val="0"/>
          <w:marTop w:val="0"/>
          <w:marBottom w:val="0"/>
          <w:divBdr>
            <w:top w:val="none" w:sz="0" w:space="0" w:color="auto"/>
            <w:left w:val="none" w:sz="0" w:space="0" w:color="auto"/>
            <w:bottom w:val="none" w:sz="0" w:space="0" w:color="auto"/>
            <w:right w:val="none" w:sz="0" w:space="0" w:color="auto"/>
          </w:divBdr>
          <w:divsChild>
            <w:div w:id="1949383308">
              <w:marLeft w:val="0"/>
              <w:marRight w:val="0"/>
              <w:marTop w:val="0"/>
              <w:marBottom w:val="0"/>
              <w:divBdr>
                <w:top w:val="single" w:sz="2" w:space="0" w:color="E3E3E3"/>
                <w:left w:val="single" w:sz="2" w:space="0" w:color="E3E3E3"/>
                <w:bottom w:val="single" w:sz="2" w:space="0" w:color="E3E3E3"/>
                <w:right w:val="single" w:sz="2" w:space="0" w:color="E3E3E3"/>
              </w:divBdr>
              <w:divsChild>
                <w:div w:id="20233607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9905695">
          <w:marLeft w:val="0"/>
          <w:marRight w:val="0"/>
          <w:marTop w:val="0"/>
          <w:marBottom w:val="0"/>
          <w:divBdr>
            <w:top w:val="single" w:sz="2" w:space="0" w:color="E3E3E3"/>
            <w:left w:val="single" w:sz="2" w:space="0" w:color="E3E3E3"/>
            <w:bottom w:val="single" w:sz="2" w:space="0" w:color="E3E3E3"/>
            <w:right w:val="single" w:sz="2" w:space="0" w:color="E3E3E3"/>
          </w:divBdr>
          <w:divsChild>
            <w:div w:id="1381247962">
              <w:marLeft w:val="0"/>
              <w:marRight w:val="0"/>
              <w:marTop w:val="0"/>
              <w:marBottom w:val="0"/>
              <w:divBdr>
                <w:top w:val="single" w:sz="2" w:space="0" w:color="E3E3E3"/>
                <w:left w:val="single" w:sz="2" w:space="0" w:color="E3E3E3"/>
                <w:bottom w:val="single" w:sz="2" w:space="0" w:color="E3E3E3"/>
                <w:right w:val="single" w:sz="2" w:space="0" w:color="E3E3E3"/>
              </w:divBdr>
              <w:divsChild>
                <w:div w:id="1981114197">
                  <w:marLeft w:val="0"/>
                  <w:marRight w:val="0"/>
                  <w:marTop w:val="0"/>
                  <w:marBottom w:val="0"/>
                  <w:divBdr>
                    <w:top w:val="single" w:sz="2" w:space="0" w:color="E3E3E3"/>
                    <w:left w:val="single" w:sz="2" w:space="0" w:color="E3E3E3"/>
                    <w:bottom w:val="single" w:sz="2" w:space="0" w:color="E3E3E3"/>
                    <w:right w:val="single" w:sz="2" w:space="0" w:color="E3E3E3"/>
                  </w:divBdr>
                  <w:divsChild>
                    <w:div w:id="1893881585">
                      <w:marLeft w:val="0"/>
                      <w:marRight w:val="0"/>
                      <w:marTop w:val="0"/>
                      <w:marBottom w:val="0"/>
                      <w:divBdr>
                        <w:top w:val="single" w:sz="2" w:space="0" w:color="E3E3E3"/>
                        <w:left w:val="single" w:sz="2" w:space="0" w:color="E3E3E3"/>
                        <w:bottom w:val="single" w:sz="2" w:space="0" w:color="E3E3E3"/>
                        <w:right w:val="single" w:sz="2" w:space="0" w:color="E3E3E3"/>
                      </w:divBdr>
                      <w:divsChild>
                        <w:div w:id="187566981">
                          <w:marLeft w:val="0"/>
                          <w:marRight w:val="0"/>
                          <w:marTop w:val="0"/>
                          <w:marBottom w:val="0"/>
                          <w:divBdr>
                            <w:top w:val="single" w:sz="2" w:space="0" w:color="E3E3E3"/>
                            <w:left w:val="single" w:sz="2" w:space="0" w:color="E3E3E3"/>
                            <w:bottom w:val="single" w:sz="2" w:space="0" w:color="E3E3E3"/>
                            <w:right w:val="single" w:sz="2" w:space="0" w:color="E3E3E3"/>
                          </w:divBdr>
                          <w:divsChild>
                            <w:div w:id="678316711">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749456">
                                  <w:marLeft w:val="0"/>
                                  <w:marRight w:val="0"/>
                                  <w:marTop w:val="0"/>
                                  <w:marBottom w:val="0"/>
                                  <w:divBdr>
                                    <w:top w:val="single" w:sz="2" w:space="0" w:color="E3E3E3"/>
                                    <w:left w:val="single" w:sz="2" w:space="0" w:color="E3E3E3"/>
                                    <w:bottom w:val="single" w:sz="2" w:space="0" w:color="E3E3E3"/>
                                    <w:right w:val="single" w:sz="2" w:space="0" w:color="E3E3E3"/>
                                  </w:divBdr>
                                  <w:divsChild>
                                    <w:div w:id="1509442364">
                                      <w:marLeft w:val="0"/>
                                      <w:marRight w:val="0"/>
                                      <w:marTop w:val="0"/>
                                      <w:marBottom w:val="0"/>
                                      <w:divBdr>
                                        <w:top w:val="single" w:sz="2" w:space="0" w:color="E3E3E3"/>
                                        <w:left w:val="single" w:sz="2" w:space="0" w:color="E3E3E3"/>
                                        <w:bottom w:val="single" w:sz="2" w:space="0" w:color="E3E3E3"/>
                                        <w:right w:val="single" w:sz="2" w:space="0" w:color="E3E3E3"/>
                                      </w:divBdr>
                                      <w:divsChild>
                                        <w:div w:id="1399744975">
                                          <w:marLeft w:val="0"/>
                                          <w:marRight w:val="0"/>
                                          <w:marTop w:val="0"/>
                                          <w:marBottom w:val="0"/>
                                          <w:divBdr>
                                            <w:top w:val="single" w:sz="2" w:space="0" w:color="E3E3E3"/>
                                            <w:left w:val="single" w:sz="2" w:space="0" w:color="E3E3E3"/>
                                            <w:bottom w:val="single" w:sz="2" w:space="0" w:color="E3E3E3"/>
                                            <w:right w:val="single" w:sz="2" w:space="0" w:color="E3E3E3"/>
                                          </w:divBdr>
                                          <w:divsChild>
                                            <w:div w:id="685861991">
                                              <w:marLeft w:val="0"/>
                                              <w:marRight w:val="0"/>
                                              <w:marTop w:val="0"/>
                                              <w:marBottom w:val="0"/>
                                              <w:divBdr>
                                                <w:top w:val="single" w:sz="2" w:space="0" w:color="E3E3E3"/>
                                                <w:left w:val="single" w:sz="2" w:space="0" w:color="E3E3E3"/>
                                                <w:bottom w:val="single" w:sz="2" w:space="0" w:color="E3E3E3"/>
                                                <w:right w:val="single" w:sz="2" w:space="0" w:color="E3E3E3"/>
                                              </w:divBdr>
                                              <w:divsChild>
                                                <w:div w:id="1302154146">
                                                  <w:marLeft w:val="0"/>
                                                  <w:marRight w:val="0"/>
                                                  <w:marTop w:val="0"/>
                                                  <w:marBottom w:val="0"/>
                                                  <w:divBdr>
                                                    <w:top w:val="single" w:sz="2" w:space="0" w:color="E3E3E3"/>
                                                    <w:left w:val="single" w:sz="2" w:space="0" w:color="E3E3E3"/>
                                                    <w:bottom w:val="single" w:sz="2" w:space="0" w:color="E3E3E3"/>
                                                    <w:right w:val="single" w:sz="2" w:space="0" w:color="E3E3E3"/>
                                                  </w:divBdr>
                                                  <w:divsChild>
                                                    <w:div w:id="742213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91543195">
      <w:bodyDiv w:val="1"/>
      <w:marLeft w:val="0"/>
      <w:marRight w:val="0"/>
      <w:marTop w:val="0"/>
      <w:marBottom w:val="0"/>
      <w:divBdr>
        <w:top w:val="none" w:sz="0" w:space="0" w:color="auto"/>
        <w:left w:val="none" w:sz="0" w:space="0" w:color="auto"/>
        <w:bottom w:val="none" w:sz="0" w:space="0" w:color="auto"/>
        <w:right w:val="none" w:sz="0" w:space="0" w:color="auto"/>
      </w:divBdr>
      <w:divsChild>
        <w:div w:id="370963390">
          <w:marLeft w:val="1080"/>
          <w:marRight w:val="0"/>
          <w:marTop w:val="100"/>
          <w:marBottom w:val="0"/>
          <w:divBdr>
            <w:top w:val="none" w:sz="0" w:space="0" w:color="auto"/>
            <w:left w:val="none" w:sz="0" w:space="0" w:color="auto"/>
            <w:bottom w:val="none" w:sz="0" w:space="0" w:color="auto"/>
            <w:right w:val="none" w:sz="0" w:space="0" w:color="auto"/>
          </w:divBdr>
        </w:div>
        <w:div w:id="695499503">
          <w:marLeft w:val="1080"/>
          <w:marRight w:val="0"/>
          <w:marTop w:val="100"/>
          <w:marBottom w:val="0"/>
          <w:divBdr>
            <w:top w:val="none" w:sz="0" w:space="0" w:color="auto"/>
            <w:left w:val="none" w:sz="0" w:space="0" w:color="auto"/>
            <w:bottom w:val="none" w:sz="0" w:space="0" w:color="auto"/>
            <w:right w:val="none" w:sz="0" w:space="0" w:color="auto"/>
          </w:divBdr>
        </w:div>
        <w:div w:id="763918552">
          <w:marLeft w:val="1080"/>
          <w:marRight w:val="0"/>
          <w:marTop w:val="100"/>
          <w:marBottom w:val="0"/>
          <w:divBdr>
            <w:top w:val="none" w:sz="0" w:space="0" w:color="auto"/>
            <w:left w:val="none" w:sz="0" w:space="0" w:color="auto"/>
            <w:bottom w:val="none" w:sz="0" w:space="0" w:color="auto"/>
            <w:right w:val="none" w:sz="0" w:space="0" w:color="auto"/>
          </w:divBdr>
        </w:div>
        <w:div w:id="928463899">
          <w:marLeft w:val="1080"/>
          <w:marRight w:val="0"/>
          <w:marTop w:val="100"/>
          <w:marBottom w:val="0"/>
          <w:divBdr>
            <w:top w:val="none" w:sz="0" w:space="0" w:color="auto"/>
            <w:left w:val="none" w:sz="0" w:space="0" w:color="auto"/>
            <w:bottom w:val="none" w:sz="0" w:space="0" w:color="auto"/>
            <w:right w:val="none" w:sz="0" w:space="0" w:color="auto"/>
          </w:divBdr>
        </w:div>
        <w:div w:id="1234702746">
          <w:marLeft w:val="1080"/>
          <w:marRight w:val="0"/>
          <w:marTop w:val="100"/>
          <w:marBottom w:val="0"/>
          <w:divBdr>
            <w:top w:val="none" w:sz="0" w:space="0" w:color="auto"/>
            <w:left w:val="none" w:sz="0" w:space="0" w:color="auto"/>
            <w:bottom w:val="none" w:sz="0" w:space="0" w:color="auto"/>
            <w:right w:val="none" w:sz="0" w:space="0" w:color="auto"/>
          </w:divBdr>
        </w:div>
        <w:div w:id="1237862593">
          <w:marLeft w:val="1080"/>
          <w:marRight w:val="0"/>
          <w:marTop w:val="100"/>
          <w:marBottom w:val="0"/>
          <w:divBdr>
            <w:top w:val="none" w:sz="0" w:space="0" w:color="auto"/>
            <w:left w:val="none" w:sz="0" w:space="0" w:color="auto"/>
            <w:bottom w:val="none" w:sz="0" w:space="0" w:color="auto"/>
            <w:right w:val="none" w:sz="0" w:space="0" w:color="auto"/>
          </w:divBdr>
        </w:div>
        <w:div w:id="1458645206">
          <w:marLeft w:val="1080"/>
          <w:marRight w:val="0"/>
          <w:marTop w:val="100"/>
          <w:marBottom w:val="0"/>
          <w:divBdr>
            <w:top w:val="none" w:sz="0" w:space="0" w:color="auto"/>
            <w:left w:val="none" w:sz="0" w:space="0" w:color="auto"/>
            <w:bottom w:val="none" w:sz="0" w:space="0" w:color="auto"/>
            <w:right w:val="none" w:sz="0" w:space="0" w:color="auto"/>
          </w:divBdr>
        </w:div>
        <w:div w:id="1523739044">
          <w:marLeft w:val="1080"/>
          <w:marRight w:val="0"/>
          <w:marTop w:val="100"/>
          <w:marBottom w:val="0"/>
          <w:divBdr>
            <w:top w:val="none" w:sz="0" w:space="0" w:color="auto"/>
            <w:left w:val="none" w:sz="0" w:space="0" w:color="auto"/>
            <w:bottom w:val="none" w:sz="0" w:space="0" w:color="auto"/>
            <w:right w:val="none" w:sz="0" w:space="0" w:color="auto"/>
          </w:divBdr>
        </w:div>
      </w:divsChild>
    </w:div>
    <w:div w:id="1616332741">
      <w:bodyDiv w:val="1"/>
      <w:marLeft w:val="0"/>
      <w:marRight w:val="0"/>
      <w:marTop w:val="0"/>
      <w:marBottom w:val="0"/>
      <w:divBdr>
        <w:top w:val="none" w:sz="0" w:space="0" w:color="auto"/>
        <w:left w:val="none" w:sz="0" w:space="0" w:color="auto"/>
        <w:bottom w:val="none" w:sz="0" w:space="0" w:color="auto"/>
        <w:right w:val="none" w:sz="0" w:space="0" w:color="auto"/>
      </w:divBdr>
      <w:divsChild>
        <w:div w:id="886531912">
          <w:marLeft w:val="360"/>
          <w:marRight w:val="0"/>
          <w:marTop w:val="200"/>
          <w:marBottom w:val="0"/>
          <w:divBdr>
            <w:top w:val="none" w:sz="0" w:space="0" w:color="auto"/>
            <w:left w:val="none" w:sz="0" w:space="0" w:color="auto"/>
            <w:bottom w:val="none" w:sz="0" w:space="0" w:color="auto"/>
            <w:right w:val="none" w:sz="0" w:space="0" w:color="auto"/>
          </w:divBdr>
        </w:div>
      </w:divsChild>
    </w:div>
    <w:div w:id="1621256197">
      <w:bodyDiv w:val="1"/>
      <w:marLeft w:val="0"/>
      <w:marRight w:val="0"/>
      <w:marTop w:val="0"/>
      <w:marBottom w:val="0"/>
      <w:divBdr>
        <w:top w:val="none" w:sz="0" w:space="0" w:color="auto"/>
        <w:left w:val="none" w:sz="0" w:space="0" w:color="auto"/>
        <w:bottom w:val="none" w:sz="0" w:space="0" w:color="auto"/>
        <w:right w:val="none" w:sz="0" w:space="0" w:color="auto"/>
      </w:divBdr>
      <w:divsChild>
        <w:div w:id="12341899">
          <w:marLeft w:val="640"/>
          <w:marRight w:val="0"/>
          <w:marTop w:val="0"/>
          <w:marBottom w:val="0"/>
          <w:divBdr>
            <w:top w:val="none" w:sz="0" w:space="0" w:color="auto"/>
            <w:left w:val="none" w:sz="0" w:space="0" w:color="auto"/>
            <w:bottom w:val="none" w:sz="0" w:space="0" w:color="auto"/>
            <w:right w:val="none" w:sz="0" w:space="0" w:color="auto"/>
          </w:divBdr>
        </w:div>
        <w:div w:id="24599267">
          <w:marLeft w:val="640"/>
          <w:marRight w:val="0"/>
          <w:marTop w:val="0"/>
          <w:marBottom w:val="0"/>
          <w:divBdr>
            <w:top w:val="none" w:sz="0" w:space="0" w:color="auto"/>
            <w:left w:val="none" w:sz="0" w:space="0" w:color="auto"/>
            <w:bottom w:val="none" w:sz="0" w:space="0" w:color="auto"/>
            <w:right w:val="none" w:sz="0" w:space="0" w:color="auto"/>
          </w:divBdr>
        </w:div>
        <w:div w:id="33506633">
          <w:marLeft w:val="640"/>
          <w:marRight w:val="0"/>
          <w:marTop w:val="0"/>
          <w:marBottom w:val="0"/>
          <w:divBdr>
            <w:top w:val="none" w:sz="0" w:space="0" w:color="auto"/>
            <w:left w:val="none" w:sz="0" w:space="0" w:color="auto"/>
            <w:bottom w:val="none" w:sz="0" w:space="0" w:color="auto"/>
            <w:right w:val="none" w:sz="0" w:space="0" w:color="auto"/>
          </w:divBdr>
        </w:div>
        <w:div w:id="40518929">
          <w:marLeft w:val="640"/>
          <w:marRight w:val="0"/>
          <w:marTop w:val="0"/>
          <w:marBottom w:val="0"/>
          <w:divBdr>
            <w:top w:val="none" w:sz="0" w:space="0" w:color="auto"/>
            <w:left w:val="none" w:sz="0" w:space="0" w:color="auto"/>
            <w:bottom w:val="none" w:sz="0" w:space="0" w:color="auto"/>
            <w:right w:val="none" w:sz="0" w:space="0" w:color="auto"/>
          </w:divBdr>
        </w:div>
        <w:div w:id="46345801">
          <w:marLeft w:val="640"/>
          <w:marRight w:val="0"/>
          <w:marTop w:val="0"/>
          <w:marBottom w:val="0"/>
          <w:divBdr>
            <w:top w:val="none" w:sz="0" w:space="0" w:color="auto"/>
            <w:left w:val="none" w:sz="0" w:space="0" w:color="auto"/>
            <w:bottom w:val="none" w:sz="0" w:space="0" w:color="auto"/>
            <w:right w:val="none" w:sz="0" w:space="0" w:color="auto"/>
          </w:divBdr>
        </w:div>
        <w:div w:id="79180920">
          <w:marLeft w:val="640"/>
          <w:marRight w:val="0"/>
          <w:marTop w:val="0"/>
          <w:marBottom w:val="0"/>
          <w:divBdr>
            <w:top w:val="none" w:sz="0" w:space="0" w:color="auto"/>
            <w:left w:val="none" w:sz="0" w:space="0" w:color="auto"/>
            <w:bottom w:val="none" w:sz="0" w:space="0" w:color="auto"/>
            <w:right w:val="none" w:sz="0" w:space="0" w:color="auto"/>
          </w:divBdr>
        </w:div>
        <w:div w:id="110637879">
          <w:marLeft w:val="640"/>
          <w:marRight w:val="0"/>
          <w:marTop w:val="0"/>
          <w:marBottom w:val="0"/>
          <w:divBdr>
            <w:top w:val="none" w:sz="0" w:space="0" w:color="auto"/>
            <w:left w:val="none" w:sz="0" w:space="0" w:color="auto"/>
            <w:bottom w:val="none" w:sz="0" w:space="0" w:color="auto"/>
            <w:right w:val="none" w:sz="0" w:space="0" w:color="auto"/>
          </w:divBdr>
        </w:div>
        <w:div w:id="113252872">
          <w:marLeft w:val="640"/>
          <w:marRight w:val="0"/>
          <w:marTop w:val="0"/>
          <w:marBottom w:val="0"/>
          <w:divBdr>
            <w:top w:val="none" w:sz="0" w:space="0" w:color="auto"/>
            <w:left w:val="none" w:sz="0" w:space="0" w:color="auto"/>
            <w:bottom w:val="none" w:sz="0" w:space="0" w:color="auto"/>
            <w:right w:val="none" w:sz="0" w:space="0" w:color="auto"/>
          </w:divBdr>
        </w:div>
        <w:div w:id="118188422">
          <w:marLeft w:val="640"/>
          <w:marRight w:val="0"/>
          <w:marTop w:val="0"/>
          <w:marBottom w:val="0"/>
          <w:divBdr>
            <w:top w:val="none" w:sz="0" w:space="0" w:color="auto"/>
            <w:left w:val="none" w:sz="0" w:space="0" w:color="auto"/>
            <w:bottom w:val="none" w:sz="0" w:space="0" w:color="auto"/>
            <w:right w:val="none" w:sz="0" w:space="0" w:color="auto"/>
          </w:divBdr>
        </w:div>
        <w:div w:id="143394506">
          <w:marLeft w:val="640"/>
          <w:marRight w:val="0"/>
          <w:marTop w:val="0"/>
          <w:marBottom w:val="0"/>
          <w:divBdr>
            <w:top w:val="none" w:sz="0" w:space="0" w:color="auto"/>
            <w:left w:val="none" w:sz="0" w:space="0" w:color="auto"/>
            <w:bottom w:val="none" w:sz="0" w:space="0" w:color="auto"/>
            <w:right w:val="none" w:sz="0" w:space="0" w:color="auto"/>
          </w:divBdr>
        </w:div>
        <w:div w:id="166019967">
          <w:marLeft w:val="640"/>
          <w:marRight w:val="0"/>
          <w:marTop w:val="0"/>
          <w:marBottom w:val="0"/>
          <w:divBdr>
            <w:top w:val="none" w:sz="0" w:space="0" w:color="auto"/>
            <w:left w:val="none" w:sz="0" w:space="0" w:color="auto"/>
            <w:bottom w:val="none" w:sz="0" w:space="0" w:color="auto"/>
            <w:right w:val="none" w:sz="0" w:space="0" w:color="auto"/>
          </w:divBdr>
        </w:div>
        <w:div w:id="218325646">
          <w:marLeft w:val="640"/>
          <w:marRight w:val="0"/>
          <w:marTop w:val="0"/>
          <w:marBottom w:val="0"/>
          <w:divBdr>
            <w:top w:val="none" w:sz="0" w:space="0" w:color="auto"/>
            <w:left w:val="none" w:sz="0" w:space="0" w:color="auto"/>
            <w:bottom w:val="none" w:sz="0" w:space="0" w:color="auto"/>
            <w:right w:val="none" w:sz="0" w:space="0" w:color="auto"/>
          </w:divBdr>
        </w:div>
        <w:div w:id="247926644">
          <w:marLeft w:val="640"/>
          <w:marRight w:val="0"/>
          <w:marTop w:val="0"/>
          <w:marBottom w:val="0"/>
          <w:divBdr>
            <w:top w:val="none" w:sz="0" w:space="0" w:color="auto"/>
            <w:left w:val="none" w:sz="0" w:space="0" w:color="auto"/>
            <w:bottom w:val="none" w:sz="0" w:space="0" w:color="auto"/>
            <w:right w:val="none" w:sz="0" w:space="0" w:color="auto"/>
          </w:divBdr>
        </w:div>
        <w:div w:id="300617121">
          <w:marLeft w:val="640"/>
          <w:marRight w:val="0"/>
          <w:marTop w:val="0"/>
          <w:marBottom w:val="0"/>
          <w:divBdr>
            <w:top w:val="none" w:sz="0" w:space="0" w:color="auto"/>
            <w:left w:val="none" w:sz="0" w:space="0" w:color="auto"/>
            <w:bottom w:val="none" w:sz="0" w:space="0" w:color="auto"/>
            <w:right w:val="none" w:sz="0" w:space="0" w:color="auto"/>
          </w:divBdr>
        </w:div>
        <w:div w:id="331027269">
          <w:marLeft w:val="640"/>
          <w:marRight w:val="0"/>
          <w:marTop w:val="0"/>
          <w:marBottom w:val="0"/>
          <w:divBdr>
            <w:top w:val="none" w:sz="0" w:space="0" w:color="auto"/>
            <w:left w:val="none" w:sz="0" w:space="0" w:color="auto"/>
            <w:bottom w:val="none" w:sz="0" w:space="0" w:color="auto"/>
            <w:right w:val="none" w:sz="0" w:space="0" w:color="auto"/>
          </w:divBdr>
        </w:div>
        <w:div w:id="421797651">
          <w:marLeft w:val="640"/>
          <w:marRight w:val="0"/>
          <w:marTop w:val="0"/>
          <w:marBottom w:val="0"/>
          <w:divBdr>
            <w:top w:val="none" w:sz="0" w:space="0" w:color="auto"/>
            <w:left w:val="none" w:sz="0" w:space="0" w:color="auto"/>
            <w:bottom w:val="none" w:sz="0" w:space="0" w:color="auto"/>
            <w:right w:val="none" w:sz="0" w:space="0" w:color="auto"/>
          </w:divBdr>
        </w:div>
        <w:div w:id="449276786">
          <w:marLeft w:val="640"/>
          <w:marRight w:val="0"/>
          <w:marTop w:val="0"/>
          <w:marBottom w:val="0"/>
          <w:divBdr>
            <w:top w:val="none" w:sz="0" w:space="0" w:color="auto"/>
            <w:left w:val="none" w:sz="0" w:space="0" w:color="auto"/>
            <w:bottom w:val="none" w:sz="0" w:space="0" w:color="auto"/>
            <w:right w:val="none" w:sz="0" w:space="0" w:color="auto"/>
          </w:divBdr>
        </w:div>
        <w:div w:id="459569866">
          <w:marLeft w:val="640"/>
          <w:marRight w:val="0"/>
          <w:marTop w:val="0"/>
          <w:marBottom w:val="0"/>
          <w:divBdr>
            <w:top w:val="none" w:sz="0" w:space="0" w:color="auto"/>
            <w:left w:val="none" w:sz="0" w:space="0" w:color="auto"/>
            <w:bottom w:val="none" w:sz="0" w:space="0" w:color="auto"/>
            <w:right w:val="none" w:sz="0" w:space="0" w:color="auto"/>
          </w:divBdr>
        </w:div>
        <w:div w:id="468977221">
          <w:marLeft w:val="640"/>
          <w:marRight w:val="0"/>
          <w:marTop w:val="0"/>
          <w:marBottom w:val="0"/>
          <w:divBdr>
            <w:top w:val="none" w:sz="0" w:space="0" w:color="auto"/>
            <w:left w:val="none" w:sz="0" w:space="0" w:color="auto"/>
            <w:bottom w:val="none" w:sz="0" w:space="0" w:color="auto"/>
            <w:right w:val="none" w:sz="0" w:space="0" w:color="auto"/>
          </w:divBdr>
        </w:div>
        <w:div w:id="485707047">
          <w:marLeft w:val="640"/>
          <w:marRight w:val="0"/>
          <w:marTop w:val="0"/>
          <w:marBottom w:val="0"/>
          <w:divBdr>
            <w:top w:val="none" w:sz="0" w:space="0" w:color="auto"/>
            <w:left w:val="none" w:sz="0" w:space="0" w:color="auto"/>
            <w:bottom w:val="none" w:sz="0" w:space="0" w:color="auto"/>
            <w:right w:val="none" w:sz="0" w:space="0" w:color="auto"/>
          </w:divBdr>
        </w:div>
        <w:div w:id="503710254">
          <w:marLeft w:val="640"/>
          <w:marRight w:val="0"/>
          <w:marTop w:val="0"/>
          <w:marBottom w:val="0"/>
          <w:divBdr>
            <w:top w:val="none" w:sz="0" w:space="0" w:color="auto"/>
            <w:left w:val="none" w:sz="0" w:space="0" w:color="auto"/>
            <w:bottom w:val="none" w:sz="0" w:space="0" w:color="auto"/>
            <w:right w:val="none" w:sz="0" w:space="0" w:color="auto"/>
          </w:divBdr>
        </w:div>
        <w:div w:id="590747913">
          <w:marLeft w:val="640"/>
          <w:marRight w:val="0"/>
          <w:marTop w:val="0"/>
          <w:marBottom w:val="0"/>
          <w:divBdr>
            <w:top w:val="none" w:sz="0" w:space="0" w:color="auto"/>
            <w:left w:val="none" w:sz="0" w:space="0" w:color="auto"/>
            <w:bottom w:val="none" w:sz="0" w:space="0" w:color="auto"/>
            <w:right w:val="none" w:sz="0" w:space="0" w:color="auto"/>
          </w:divBdr>
        </w:div>
        <w:div w:id="622930484">
          <w:marLeft w:val="640"/>
          <w:marRight w:val="0"/>
          <w:marTop w:val="0"/>
          <w:marBottom w:val="0"/>
          <w:divBdr>
            <w:top w:val="none" w:sz="0" w:space="0" w:color="auto"/>
            <w:left w:val="none" w:sz="0" w:space="0" w:color="auto"/>
            <w:bottom w:val="none" w:sz="0" w:space="0" w:color="auto"/>
            <w:right w:val="none" w:sz="0" w:space="0" w:color="auto"/>
          </w:divBdr>
        </w:div>
        <w:div w:id="638918726">
          <w:marLeft w:val="640"/>
          <w:marRight w:val="0"/>
          <w:marTop w:val="0"/>
          <w:marBottom w:val="0"/>
          <w:divBdr>
            <w:top w:val="none" w:sz="0" w:space="0" w:color="auto"/>
            <w:left w:val="none" w:sz="0" w:space="0" w:color="auto"/>
            <w:bottom w:val="none" w:sz="0" w:space="0" w:color="auto"/>
            <w:right w:val="none" w:sz="0" w:space="0" w:color="auto"/>
          </w:divBdr>
        </w:div>
        <w:div w:id="672492035">
          <w:marLeft w:val="640"/>
          <w:marRight w:val="0"/>
          <w:marTop w:val="0"/>
          <w:marBottom w:val="0"/>
          <w:divBdr>
            <w:top w:val="none" w:sz="0" w:space="0" w:color="auto"/>
            <w:left w:val="none" w:sz="0" w:space="0" w:color="auto"/>
            <w:bottom w:val="none" w:sz="0" w:space="0" w:color="auto"/>
            <w:right w:val="none" w:sz="0" w:space="0" w:color="auto"/>
          </w:divBdr>
        </w:div>
        <w:div w:id="692000574">
          <w:marLeft w:val="640"/>
          <w:marRight w:val="0"/>
          <w:marTop w:val="0"/>
          <w:marBottom w:val="0"/>
          <w:divBdr>
            <w:top w:val="none" w:sz="0" w:space="0" w:color="auto"/>
            <w:left w:val="none" w:sz="0" w:space="0" w:color="auto"/>
            <w:bottom w:val="none" w:sz="0" w:space="0" w:color="auto"/>
            <w:right w:val="none" w:sz="0" w:space="0" w:color="auto"/>
          </w:divBdr>
        </w:div>
        <w:div w:id="700473476">
          <w:marLeft w:val="640"/>
          <w:marRight w:val="0"/>
          <w:marTop w:val="0"/>
          <w:marBottom w:val="0"/>
          <w:divBdr>
            <w:top w:val="none" w:sz="0" w:space="0" w:color="auto"/>
            <w:left w:val="none" w:sz="0" w:space="0" w:color="auto"/>
            <w:bottom w:val="none" w:sz="0" w:space="0" w:color="auto"/>
            <w:right w:val="none" w:sz="0" w:space="0" w:color="auto"/>
          </w:divBdr>
        </w:div>
        <w:div w:id="743769148">
          <w:marLeft w:val="640"/>
          <w:marRight w:val="0"/>
          <w:marTop w:val="0"/>
          <w:marBottom w:val="0"/>
          <w:divBdr>
            <w:top w:val="none" w:sz="0" w:space="0" w:color="auto"/>
            <w:left w:val="none" w:sz="0" w:space="0" w:color="auto"/>
            <w:bottom w:val="none" w:sz="0" w:space="0" w:color="auto"/>
            <w:right w:val="none" w:sz="0" w:space="0" w:color="auto"/>
          </w:divBdr>
        </w:div>
        <w:div w:id="801845540">
          <w:marLeft w:val="640"/>
          <w:marRight w:val="0"/>
          <w:marTop w:val="0"/>
          <w:marBottom w:val="0"/>
          <w:divBdr>
            <w:top w:val="none" w:sz="0" w:space="0" w:color="auto"/>
            <w:left w:val="none" w:sz="0" w:space="0" w:color="auto"/>
            <w:bottom w:val="none" w:sz="0" w:space="0" w:color="auto"/>
            <w:right w:val="none" w:sz="0" w:space="0" w:color="auto"/>
          </w:divBdr>
        </w:div>
        <w:div w:id="859052789">
          <w:marLeft w:val="640"/>
          <w:marRight w:val="0"/>
          <w:marTop w:val="0"/>
          <w:marBottom w:val="0"/>
          <w:divBdr>
            <w:top w:val="none" w:sz="0" w:space="0" w:color="auto"/>
            <w:left w:val="none" w:sz="0" w:space="0" w:color="auto"/>
            <w:bottom w:val="none" w:sz="0" w:space="0" w:color="auto"/>
            <w:right w:val="none" w:sz="0" w:space="0" w:color="auto"/>
          </w:divBdr>
        </w:div>
        <w:div w:id="867375753">
          <w:marLeft w:val="640"/>
          <w:marRight w:val="0"/>
          <w:marTop w:val="0"/>
          <w:marBottom w:val="0"/>
          <w:divBdr>
            <w:top w:val="none" w:sz="0" w:space="0" w:color="auto"/>
            <w:left w:val="none" w:sz="0" w:space="0" w:color="auto"/>
            <w:bottom w:val="none" w:sz="0" w:space="0" w:color="auto"/>
            <w:right w:val="none" w:sz="0" w:space="0" w:color="auto"/>
          </w:divBdr>
        </w:div>
        <w:div w:id="900291849">
          <w:marLeft w:val="640"/>
          <w:marRight w:val="0"/>
          <w:marTop w:val="0"/>
          <w:marBottom w:val="0"/>
          <w:divBdr>
            <w:top w:val="none" w:sz="0" w:space="0" w:color="auto"/>
            <w:left w:val="none" w:sz="0" w:space="0" w:color="auto"/>
            <w:bottom w:val="none" w:sz="0" w:space="0" w:color="auto"/>
            <w:right w:val="none" w:sz="0" w:space="0" w:color="auto"/>
          </w:divBdr>
        </w:div>
        <w:div w:id="910314421">
          <w:marLeft w:val="640"/>
          <w:marRight w:val="0"/>
          <w:marTop w:val="0"/>
          <w:marBottom w:val="0"/>
          <w:divBdr>
            <w:top w:val="none" w:sz="0" w:space="0" w:color="auto"/>
            <w:left w:val="none" w:sz="0" w:space="0" w:color="auto"/>
            <w:bottom w:val="none" w:sz="0" w:space="0" w:color="auto"/>
            <w:right w:val="none" w:sz="0" w:space="0" w:color="auto"/>
          </w:divBdr>
        </w:div>
        <w:div w:id="923760866">
          <w:marLeft w:val="640"/>
          <w:marRight w:val="0"/>
          <w:marTop w:val="0"/>
          <w:marBottom w:val="0"/>
          <w:divBdr>
            <w:top w:val="none" w:sz="0" w:space="0" w:color="auto"/>
            <w:left w:val="none" w:sz="0" w:space="0" w:color="auto"/>
            <w:bottom w:val="none" w:sz="0" w:space="0" w:color="auto"/>
            <w:right w:val="none" w:sz="0" w:space="0" w:color="auto"/>
          </w:divBdr>
        </w:div>
        <w:div w:id="939918440">
          <w:marLeft w:val="640"/>
          <w:marRight w:val="0"/>
          <w:marTop w:val="0"/>
          <w:marBottom w:val="0"/>
          <w:divBdr>
            <w:top w:val="none" w:sz="0" w:space="0" w:color="auto"/>
            <w:left w:val="none" w:sz="0" w:space="0" w:color="auto"/>
            <w:bottom w:val="none" w:sz="0" w:space="0" w:color="auto"/>
            <w:right w:val="none" w:sz="0" w:space="0" w:color="auto"/>
          </w:divBdr>
        </w:div>
        <w:div w:id="956566336">
          <w:marLeft w:val="640"/>
          <w:marRight w:val="0"/>
          <w:marTop w:val="0"/>
          <w:marBottom w:val="0"/>
          <w:divBdr>
            <w:top w:val="none" w:sz="0" w:space="0" w:color="auto"/>
            <w:left w:val="none" w:sz="0" w:space="0" w:color="auto"/>
            <w:bottom w:val="none" w:sz="0" w:space="0" w:color="auto"/>
            <w:right w:val="none" w:sz="0" w:space="0" w:color="auto"/>
          </w:divBdr>
        </w:div>
        <w:div w:id="963344948">
          <w:marLeft w:val="640"/>
          <w:marRight w:val="0"/>
          <w:marTop w:val="0"/>
          <w:marBottom w:val="0"/>
          <w:divBdr>
            <w:top w:val="none" w:sz="0" w:space="0" w:color="auto"/>
            <w:left w:val="none" w:sz="0" w:space="0" w:color="auto"/>
            <w:bottom w:val="none" w:sz="0" w:space="0" w:color="auto"/>
            <w:right w:val="none" w:sz="0" w:space="0" w:color="auto"/>
          </w:divBdr>
        </w:div>
        <w:div w:id="974719870">
          <w:marLeft w:val="640"/>
          <w:marRight w:val="0"/>
          <w:marTop w:val="0"/>
          <w:marBottom w:val="0"/>
          <w:divBdr>
            <w:top w:val="none" w:sz="0" w:space="0" w:color="auto"/>
            <w:left w:val="none" w:sz="0" w:space="0" w:color="auto"/>
            <w:bottom w:val="none" w:sz="0" w:space="0" w:color="auto"/>
            <w:right w:val="none" w:sz="0" w:space="0" w:color="auto"/>
          </w:divBdr>
        </w:div>
        <w:div w:id="997460946">
          <w:marLeft w:val="640"/>
          <w:marRight w:val="0"/>
          <w:marTop w:val="0"/>
          <w:marBottom w:val="0"/>
          <w:divBdr>
            <w:top w:val="none" w:sz="0" w:space="0" w:color="auto"/>
            <w:left w:val="none" w:sz="0" w:space="0" w:color="auto"/>
            <w:bottom w:val="none" w:sz="0" w:space="0" w:color="auto"/>
            <w:right w:val="none" w:sz="0" w:space="0" w:color="auto"/>
          </w:divBdr>
        </w:div>
        <w:div w:id="1027488559">
          <w:marLeft w:val="640"/>
          <w:marRight w:val="0"/>
          <w:marTop w:val="0"/>
          <w:marBottom w:val="0"/>
          <w:divBdr>
            <w:top w:val="none" w:sz="0" w:space="0" w:color="auto"/>
            <w:left w:val="none" w:sz="0" w:space="0" w:color="auto"/>
            <w:bottom w:val="none" w:sz="0" w:space="0" w:color="auto"/>
            <w:right w:val="none" w:sz="0" w:space="0" w:color="auto"/>
          </w:divBdr>
        </w:div>
        <w:div w:id="1030109981">
          <w:marLeft w:val="640"/>
          <w:marRight w:val="0"/>
          <w:marTop w:val="0"/>
          <w:marBottom w:val="0"/>
          <w:divBdr>
            <w:top w:val="none" w:sz="0" w:space="0" w:color="auto"/>
            <w:left w:val="none" w:sz="0" w:space="0" w:color="auto"/>
            <w:bottom w:val="none" w:sz="0" w:space="0" w:color="auto"/>
            <w:right w:val="none" w:sz="0" w:space="0" w:color="auto"/>
          </w:divBdr>
        </w:div>
        <w:div w:id="1033845976">
          <w:marLeft w:val="640"/>
          <w:marRight w:val="0"/>
          <w:marTop w:val="0"/>
          <w:marBottom w:val="0"/>
          <w:divBdr>
            <w:top w:val="none" w:sz="0" w:space="0" w:color="auto"/>
            <w:left w:val="none" w:sz="0" w:space="0" w:color="auto"/>
            <w:bottom w:val="none" w:sz="0" w:space="0" w:color="auto"/>
            <w:right w:val="none" w:sz="0" w:space="0" w:color="auto"/>
          </w:divBdr>
        </w:div>
        <w:div w:id="1037005978">
          <w:marLeft w:val="640"/>
          <w:marRight w:val="0"/>
          <w:marTop w:val="0"/>
          <w:marBottom w:val="0"/>
          <w:divBdr>
            <w:top w:val="none" w:sz="0" w:space="0" w:color="auto"/>
            <w:left w:val="none" w:sz="0" w:space="0" w:color="auto"/>
            <w:bottom w:val="none" w:sz="0" w:space="0" w:color="auto"/>
            <w:right w:val="none" w:sz="0" w:space="0" w:color="auto"/>
          </w:divBdr>
        </w:div>
        <w:div w:id="1037270115">
          <w:marLeft w:val="640"/>
          <w:marRight w:val="0"/>
          <w:marTop w:val="0"/>
          <w:marBottom w:val="0"/>
          <w:divBdr>
            <w:top w:val="none" w:sz="0" w:space="0" w:color="auto"/>
            <w:left w:val="none" w:sz="0" w:space="0" w:color="auto"/>
            <w:bottom w:val="none" w:sz="0" w:space="0" w:color="auto"/>
            <w:right w:val="none" w:sz="0" w:space="0" w:color="auto"/>
          </w:divBdr>
        </w:div>
        <w:div w:id="1073354662">
          <w:marLeft w:val="640"/>
          <w:marRight w:val="0"/>
          <w:marTop w:val="0"/>
          <w:marBottom w:val="0"/>
          <w:divBdr>
            <w:top w:val="none" w:sz="0" w:space="0" w:color="auto"/>
            <w:left w:val="none" w:sz="0" w:space="0" w:color="auto"/>
            <w:bottom w:val="none" w:sz="0" w:space="0" w:color="auto"/>
            <w:right w:val="none" w:sz="0" w:space="0" w:color="auto"/>
          </w:divBdr>
        </w:div>
        <w:div w:id="1106653443">
          <w:marLeft w:val="640"/>
          <w:marRight w:val="0"/>
          <w:marTop w:val="0"/>
          <w:marBottom w:val="0"/>
          <w:divBdr>
            <w:top w:val="none" w:sz="0" w:space="0" w:color="auto"/>
            <w:left w:val="none" w:sz="0" w:space="0" w:color="auto"/>
            <w:bottom w:val="none" w:sz="0" w:space="0" w:color="auto"/>
            <w:right w:val="none" w:sz="0" w:space="0" w:color="auto"/>
          </w:divBdr>
        </w:div>
        <w:div w:id="1112165655">
          <w:marLeft w:val="640"/>
          <w:marRight w:val="0"/>
          <w:marTop w:val="0"/>
          <w:marBottom w:val="0"/>
          <w:divBdr>
            <w:top w:val="none" w:sz="0" w:space="0" w:color="auto"/>
            <w:left w:val="none" w:sz="0" w:space="0" w:color="auto"/>
            <w:bottom w:val="none" w:sz="0" w:space="0" w:color="auto"/>
            <w:right w:val="none" w:sz="0" w:space="0" w:color="auto"/>
          </w:divBdr>
        </w:div>
        <w:div w:id="1121145615">
          <w:marLeft w:val="640"/>
          <w:marRight w:val="0"/>
          <w:marTop w:val="0"/>
          <w:marBottom w:val="0"/>
          <w:divBdr>
            <w:top w:val="none" w:sz="0" w:space="0" w:color="auto"/>
            <w:left w:val="none" w:sz="0" w:space="0" w:color="auto"/>
            <w:bottom w:val="none" w:sz="0" w:space="0" w:color="auto"/>
            <w:right w:val="none" w:sz="0" w:space="0" w:color="auto"/>
          </w:divBdr>
        </w:div>
        <w:div w:id="1157382614">
          <w:marLeft w:val="640"/>
          <w:marRight w:val="0"/>
          <w:marTop w:val="0"/>
          <w:marBottom w:val="0"/>
          <w:divBdr>
            <w:top w:val="none" w:sz="0" w:space="0" w:color="auto"/>
            <w:left w:val="none" w:sz="0" w:space="0" w:color="auto"/>
            <w:bottom w:val="none" w:sz="0" w:space="0" w:color="auto"/>
            <w:right w:val="none" w:sz="0" w:space="0" w:color="auto"/>
          </w:divBdr>
        </w:div>
        <w:div w:id="1201013882">
          <w:marLeft w:val="640"/>
          <w:marRight w:val="0"/>
          <w:marTop w:val="0"/>
          <w:marBottom w:val="0"/>
          <w:divBdr>
            <w:top w:val="none" w:sz="0" w:space="0" w:color="auto"/>
            <w:left w:val="none" w:sz="0" w:space="0" w:color="auto"/>
            <w:bottom w:val="none" w:sz="0" w:space="0" w:color="auto"/>
            <w:right w:val="none" w:sz="0" w:space="0" w:color="auto"/>
          </w:divBdr>
        </w:div>
        <w:div w:id="1212227172">
          <w:marLeft w:val="640"/>
          <w:marRight w:val="0"/>
          <w:marTop w:val="0"/>
          <w:marBottom w:val="0"/>
          <w:divBdr>
            <w:top w:val="none" w:sz="0" w:space="0" w:color="auto"/>
            <w:left w:val="none" w:sz="0" w:space="0" w:color="auto"/>
            <w:bottom w:val="none" w:sz="0" w:space="0" w:color="auto"/>
            <w:right w:val="none" w:sz="0" w:space="0" w:color="auto"/>
          </w:divBdr>
        </w:div>
        <w:div w:id="1313171653">
          <w:marLeft w:val="640"/>
          <w:marRight w:val="0"/>
          <w:marTop w:val="0"/>
          <w:marBottom w:val="0"/>
          <w:divBdr>
            <w:top w:val="none" w:sz="0" w:space="0" w:color="auto"/>
            <w:left w:val="none" w:sz="0" w:space="0" w:color="auto"/>
            <w:bottom w:val="none" w:sz="0" w:space="0" w:color="auto"/>
            <w:right w:val="none" w:sz="0" w:space="0" w:color="auto"/>
          </w:divBdr>
        </w:div>
        <w:div w:id="1352293311">
          <w:marLeft w:val="640"/>
          <w:marRight w:val="0"/>
          <w:marTop w:val="0"/>
          <w:marBottom w:val="0"/>
          <w:divBdr>
            <w:top w:val="none" w:sz="0" w:space="0" w:color="auto"/>
            <w:left w:val="none" w:sz="0" w:space="0" w:color="auto"/>
            <w:bottom w:val="none" w:sz="0" w:space="0" w:color="auto"/>
            <w:right w:val="none" w:sz="0" w:space="0" w:color="auto"/>
          </w:divBdr>
        </w:div>
        <w:div w:id="1357660734">
          <w:marLeft w:val="640"/>
          <w:marRight w:val="0"/>
          <w:marTop w:val="0"/>
          <w:marBottom w:val="0"/>
          <w:divBdr>
            <w:top w:val="none" w:sz="0" w:space="0" w:color="auto"/>
            <w:left w:val="none" w:sz="0" w:space="0" w:color="auto"/>
            <w:bottom w:val="none" w:sz="0" w:space="0" w:color="auto"/>
            <w:right w:val="none" w:sz="0" w:space="0" w:color="auto"/>
          </w:divBdr>
        </w:div>
        <w:div w:id="1365640550">
          <w:marLeft w:val="640"/>
          <w:marRight w:val="0"/>
          <w:marTop w:val="0"/>
          <w:marBottom w:val="0"/>
          <w:divBdr>
            <w:top w:val="none" w:sz="0" w:space="0" w:color="auto"/>
            <w:left w:val="none" w:sz="0" w:space="0" w:color="auto"/>
            <w:bottom w:val="none" w:sz="0" w:space="0" w:color="auto"/>
            <w:right w:val="none" w:sz="0" w:space="0" w:color="auto"/>
          </w:divBdr>
        </w:div>
        <w:div w:id="1367367787">
          <w:marLeft w:val="640"/>
          <w:marRight w:val="0"/>
          <w:marTop w:val="0"/>
          <w:marBottom w:val="0"/>
          <w:divBdr>
            <w:top w:val="none" w:sz="0" w:space="0" w:color="auto"/>
            <w:left w:val="none" w:sz="0" w:space="0" w:color="auto"/>
            <w:bottom w:val="none" w:sz="0" w:space="0" w:color="auto"/>
            <w:right w:val="none" w:sz="0" w:space="0" w:color="auto"/>
          </w:divBdr>
        </w:div>
        <w:div w:id="1392848634">
          <w:marLeft w:val="640"/>
          <w:marRight w:val="0"/>
          <w:marTop w:val="0"/>
          <w:marBottom w:val="0"/>
          <w:divBdr>
            <w:top w:val="none" w:sz="0" w:space="0" w:color="auto"/>
            <w:left w:val="none" w:sz="0" w:space="0" w:color="auto"/>
            <w:bottom w:val="none" w:sz="0" w:space="0" w:color="auto"/>
            <w:right w:val="none" w:sz="0" w:space="0" w:color="auto"/>
          </w:divBdr>
        </w:div>
        <w:div w:id="1411922464">
          <w:marLeft w:val="640"/>
          <w:marRight w:val="0"/>
          <w:marTop w:val="0"/>
          <w:marBottom w:val="0"/>
          <w:divBdr>
            <w:top w:val="none" w:sz="0" w:space="0" w:color="auto"/>
            <w:left w:val="none" w:sz="0" w:space="0" w:color="auto"/>
            <w:bottom w:val="none" w:sz="0" w:space="0" w:color="auto"/>
            <w:right w:val="none" w:sz="0" w:space="0" w:color="auto"/>
          </w:divBdr>
        </w:div>
        <w:div w:id="1419907269">
          <w:marLeft w:val="640"/>
          <w:marRight w:val="0"/>
          <w:marTop w:val="0"/>
          <w:marBottom w:val="0"/>
          <w:divBdr>
            <w:top w:val="none" w:sz="0" w:space="0" w:color="auto"/>
            <w:left w:val="none" w:sz="0" w:space="0" w:color="auto"/>
            <w:bottom w:val="none" w:sz="0" w:space="0" w:color="auto"/>
            <w:right w:val="none" w:sz="0" w:space="0" w:color="auto"/>
          </w:divBdr>
        </w:div>
        <w:div w:id="1454447017">
          <w:marLeft w:val="640"/>
          <w:marRight w:val="0"/>
          <w:marTop w:val="0"/>
          <w:marBottom w:val="0"/>
          <w:divBdr>
            <w:top w:val="none" w:sz="0" w:space="0" w:color="auto"/>
            <w:left w:val="none" w:sz="0" w:space="0" w:color="auto"/>
            <w:bottom w:val="none" w:sz="0" w:space="0" w:color="auto"/>
            <w:right w:val="none" w:sz="0" w:space="0" w:color="auto"/>
          </w:divBdr>
        </w:div>
        <w:div w:id="1461025001">
          <w:marLeft w:val="640"/>
          <w:marRight w:val="0"/>
          <w:marTop w:val="0"/>
          <w:marBottom w:val="0"/>
          <w:divBdr>
            <w:top w:val="none" w:sz="0" w:space="0" w:color="auto"/>
            <w:left w:val="none" w:sz="0" w:space="0" w:color="auto"/>
            <w:bottom w:val="none" w:sz="0" w:space="0" w:color="auto"/>
            <w:right w:val="none" w:sz="0" w:space="0" w:color="auto"/>
          </w:divBdr>
        </w:div>
        <w:div w:id="1501432130">
          <w:marLeft w:val="640"/>
          <w:marRight w:val="0"/>
          <w:marTop w:val="0"/>
          <w:marBottom w:val="0"/>
          <w:divBdr>
            <w:top w:val="none" w:sz="0" w:space="0" w:color="auto"/>
            <w:left w:val="none" w:sz="0" w:space="0" w:color="auto"/>
            <w:bottom w:val="none" w:sz="0" w:space="0" w:color="auto"/>
            <w:right w:val="none" w:sz="0" w:space="0" w:color="auto"/>
          </w:divBdr>
        </w:div>
        <w:div w:id="1636137037">
          <w:marLeft w:val="640"/>
          <w:marRight w:val="0"/>
          <w:marTop w:val="0"/>
          <w:marBottom w:val="0"/>
          <w:divBdr>
            <w:top w:val="none" w:sz="0" w:space="0" w:color="auto"/>
            <w:left w:val="none" w:sz="0" w:space="0" w:color="auto"/>
            <w:bottom w:val="none" w:sz="0" w:space="0" w:color="auto"/>
            <w:right w:val="none" w:sz="0" w:space="0" w:color="auto"/>
          </w:divBdr>
        </w:div>
        <w:div w:id="1650943026">
          <w:marLeft w:val="640"/>
          <w:marRight w:val="0"/>
          <w:marTop w:val="0"/>
          <w:marBottom w:val="0"/>
          <w:divBdr>
            <w:top w:val="none" w:sz="0" w:space="0" w:color="auto"/>
            <w:left w:val="none" w:sz="0" w:space="0" w:color="auto"/>
            <w:bottom w:val="none" w:sz="0" w:space="0" w:color="auto"/>
            <w:right w:val="none" w:sz="0" w:space="0" w:color="auto"/>
          </w:divBdr>
        </w:div>
        <w:div w:id="1701082751">
          <w:marLeft w:val="640"/>
          <w:marRight w:val="0"/>
          <w:marTop w:val="0"/>
          <w:marBottom w:val="0"/>
          <w:divBdr>
            <w:top w:val="none" w:sz="0" w:space="0" w:color="auto"/>
            <w:left w:val="none" w:sz="0" w:space="0" w:color="auto"/>
            <w:bottom w:val="none" w:sz="0" w:space="0" w:color="auto"/>
            <w:right w:val="none" w:sz="0" w:space="0" w:color="auto"/>
          </w:divBdr>
        </w:div>
        <w:div w:id="1758551942">
          <w:marLeft w:val="640"/>
          <w:marRight w:val="0"/>
          <w:marTop w:val="0"/>
          <w:marBottom w:val="0"/>
          <w:divBdr>
            <w:top w:val="none" w:sz="0" w:space="0" w:color="auto"/>
            <w:left w:val="none" w:sz="0" w:space="0" w:color="auto"/>
            <w:bottom w:val="none" w:sz="0" w:space="0" w:color="auto"/>
            <w:right w:val="none" w:sz="0" w:space="0" w:color="auto"/>
          </w:divBdr>
        </w:div>
        <w:div w:id="1816408153">
          <w:marLeft w:val="640"/>
          <w:marRight w:val="0"/>
          <w:marTop w:val="0"/>
          <w:marBottom w:val="0"/>
          <w:divBdr>
            <w:top w:val="none" w:sz="0" w:space="0" w:color="auto"/>
            <w:left w:val="none" w:sz="0" w:space="0" w:color="auto"/>
            <w:bottom w:val="none" w:sz="0" w:space="0" w:color="auto"/>
            <w:right w:val="none" w:sz="0" w:space="0" w:color="auto"/>
          </w:divBdr>
        </w:div>
        <w:div w:id="1855261342">
          <w:marLeft w:val="640"/>
          <w:marRight w:val="0"/>
          <w:marTop w:val="0"/>
          <w:marBottom w:val="0"/>
          <w:divBdr>
            <w:top w:val="none" w:sz="0" w:space="0" w:color="auto"/>
            <w:left w:val="none" w:sz="0" w:space="0" w:color="auto"/>
            <w:bottom w:val="none" w:sz="0" w:space="0" w:color="auto"/>
            <w:right w:val="none" w:sz="0" w:space="0" w:color="auto"/>
          </w:divBdr>
        </w:div>
        <w:div w:id="1873301197">
          <w:marLeft w:val="640"/>
          <w:marRight w:val="0"/>
          <w:marTop w:val="0"/>
          <w:marBottom w:val="0"/>
          <w:divBdr>
            <w:top w:val="none" w:sz="0" w:space="0" w:color="auto"/>
            <w:left w:val="none" w:sz="0" w:space="0" w:color="auto"/>
            <w:bottom w:val="none" w:sz="0" w:space="0" w:color="auto"/>
            <w:right w:val="none" w:sz="0" w:space="0" w:color="auto"/>
          </w:divBdr>
        </w:div>
        <w:div w:id="1877040148">
          <w:marLeft w:val="640"/>
          <w:marRight w:val="0"/>
          <w:marTop w:val="0"/>
          <w:marBottom w:val="0"/>
          <w:divBdr>
            <w:top w:val="none" w:sz="0" w:space="0" w:color="auto"/>
            <w:left w:val="none" w:sz="0" w:space="0" w:color="auto"/>
            <w:bottom w:val="none" w:sz="0" w:space="0" w:color="auto"/>
            <w:right w:val="none" w:sz="0" w:space="0" w:color="auto"/>
          </w:divBdr>
        </w:div>
        <w:div w:id="1906987244">
          <w:marLeft w:val="640"/>
          <w:marRight w:val="0"/>
          <w:marTop w:val="0"/>
          <w:marBottom w:val="0"/>
          <w:divBdr>
            <w:top w:val="none" w:sz="0" w:space="0" w:color="auto"/>
            <w:left w:val="none" w:sz="0" w:space="0" w:color="auto"/>
            <w:bottom w:val="none" w:sz="0" w:space="0" w:color="auto"/>
            <w:right w:val="none" w:sz="0" w:space="0" w:color="auto"/>
          </w:divBdr>
        </w:div>
        <w:div w:id="1910310415">
          <w:marLeft w:val="640"/>
          <w:marRight w:val="0"/>
          <w:marTop w:val="0"/>
          <w:marBottom w:val="0"/>
          <w:divBdr>
            <w:top w:val="none" w:sz="0" w:space="0" w:color="auto"/>
            <w:left w:val="none" w:sz="0" w:space="0" w:color="auto"/>
            <w:bottom w:val="none" w:sz="0" w:space="0" w:color="auto"/>
            <w:right w:val="none" w:sz="0" w:space="0" w:color="auto"/>
          </w:divBdr>
        </w:div>
        <w:div w:id="1942369595">
          <w:marLeft w:val="640"/>
          <w:marRight w:val="0"/>
          <w:marTop w:val="0"/>
          <w:marBottom w:val="0"/>
          <w:divBdr>
            <w:top w:val="none" w:sz="0" w:space="0" w:color="auto"/>
            <w:left w:val="none" w:sz="0" w:space="0" w:color="auto"/>
            <w:bottom w:val="none" w:sz="0" w:space="0" w:color="auto"/>
            <w:right w:val="none" w:sz="0" w:space="0" w:color="auto"/>
          </w:divBdr>
        </w:div>
        <w:div w:id="1947886674">
          <w:marLeft w:val="640"/>
          <w:marRight w:val="0"/>
          <w:marTop w:val="0"/>
          <w:marBottom w:val="0"/>
          <w:divBdr>
            <w:top w:val="none" w:sz="0" w:space="0" w:color="auto"/>
            <w:left w:val="none" w:sz="0" w:space="0" w:color="auto"/>
            <w:bottom w:val="none" w:sz="0" w:space="0" w:color="auto"/>
            <w:right w:val="none" w:sz="0" w:space="0" w:color="auto"/>
          </w:divBdr>
        </w:div>
        <w:div w:id="1948343774">
          <w:marLeft w:val="640"/>
          <w:marRight w:val="0"/>
          <w:marTop w:val="0"/>
          <w:marBottom w:val="0"/>
          <w:divBdr>
            <w:top w:val="none" w:sz="0" w:space="0" w:color="auto"/>
            <w:left w:val="none" w:sz="0" w:space="0" w:color="auto"/>
            <w:bottom w:val="none" w:sz="0" w:space="0" w:color="auto"/>
            <w:right w:val="none" w:sz="0" w:space="0" w:color="auto"/>
          </w:divBdr>
        </w:div>
        <w:div w:id="2008749556">
          <w:marLeft w:val="640"/>
          <w:marRight w:val="0"/>
          <w:marTop w:val="0"/>
          <w:marBottom w:val="0"/>
          <w:divBdr>
            <w:top w:val="none" w:sz="0" w:space="0" w:color="auto"/>
            <w:left w:val="none" w:sz="0" w:space="0" w:color="auto"/>
            <w:bottom w:val="none" w:sz="0" w:space="0" w:color="auto"/>
            <w:right w:val="none" w:sz="0" w:space="0" w:color="auto"/>
          </w:divBdr>
        </w:div>
        <w:div w:id="2018730407">
          <w:marLeft w:val="640"/>
          <w:marRight w:val="0"/>
          <w:marTop w:val="0"/>
          <w:marBottom w:val="0"/>
          <w:divBdr>
            <w:top w:val="none" w:sz="0" w:space="0" w:color="auto"/>
            <w:left w:val="none" w:sz="0" w:space="0" w:color="auto"/>
            <w:bottom w:val="none" w:sz="0" w:space="0" w:color="auto"/>
            <w:right w:val="none" w:sz="0" w:space="0" w:color="auto"/>
          </w:divBdr>
        </w:div>
        <w:div w:id="2047100901">
          <w:marLeft w:val="640"/>
          <w:marRight w:val="0"/>
          <w:marTop w:val="0"/>
          <w:marBottom w:val="0"/>
          <w:divBdr>
            <w:top w:val="none" w:sz="0" w:space="0" w:color="auto"/>
            <w:left w:val="none" w:sz="0" w:space="0" w:color="auto"/>
            <w:bottom w:val="none" w:sz="0" w:space="0" w:color="auto"/>
            <w:right w:val="none" w:sz="0" w:space="0" w:color="auto"/>
          </w:divBdr>
        </w:div>
        <w:div w:id="2105420181">
          <w:marLeft w:val="640"/>
          <w:marRight w:val="0"/>
          <w:marTop w:val="0"/>
          <w:marBottom w:val="0"/>
          <w:divBdr>
            <w:top w:val="none" w:sz="0" w:space="0" w:color="auto"/>
            <w:left w:val="none" w:sz="0" w:space="0" w:color="auto"/>
            <w:bottom w:val="none" w:sz="0" w:space="0" w:color="auto"/>
            <w:right w:val="none" w:sz="0" w:space="0" w:color="auto"/>
          </w:divBdr>
        </w:div>
        <w:div w:id="2107849649">
          <w:marLeft w:val="640"/>
          <w:marRight w:val="0"/>
          <w:marTop w:val="0"/>
          <w:marBottom w:val="0"/>
          <w:divBdr>
            <w:top w:val="none" w:sz="0" w:space="0" w:color="auto"/>
            <w:left w:val="none" w:sz="0" w:space="0" w:color="auto"/>
            <w:bottom w:val="none" w:sz="0" w:space="0" w:color="auto"/>
            <w:right w:val="none" w:sz="0" w:space="0" w:color="auto"/>
          </w:divBdr>
        </w:div>
        <w:div w:id="2111008018">
          <w:marLeft w:val="640"/>
          <w:marRight w:val="0"/>
          <w:marTop w:val="0"/>
          <w:marBottom w:val="0"/>
          <w:divBdr>
            <w:top w:val="none" w:sz="0" w:space="0" w:color="auto"/>
            <w:left w:val="none" w:sz="0" w:space="0" w:color="auto"/>
            <w:bottom w:val="none" w:sz="0" w:space="0" w:color="auto"/>
            <w:right w:val="none" w:sz="0" w:space="0" w:color="auto"/>
          </w:divBdr>
        </w:div>
        <w:div w:id="2139448436">
          <w:marLeft w:val="640"/>
          <w:marRight w:val="0"/>
          <w:marTop w:val="0"/>
          <w:marBottom w:val="0"/>
          <w:divBdr>
            <w:top w:val="none" w:sz="0" w:space="0" w:color="auto"/>
            <w:left w:val="none" w:sz="0" w:space="0" w:color="auto"/>
            <w:bottom w:val="none" w:sz="0" w:space="0" w:color="auto"/>
            <w:right w:val="none" w:sz="0" w:space="0" w:color="auto"/>
          </w:divBdr>
        </w:div>
      </w:divsChild>
    </w:div>
    <w:div w:id="1647204310">
      <w:bodyDiv w:val="1"/>
      <w:marLeft w:val="0"/>
      <w:marRight w:val="0"/>
      <w:marTop w:val="0"/>
      <w:marBottom w:val="0"/>
      <w:divBdr>
        <w:top w:val="none" w:sz="0" w:space="0" w:color="auto"/>
        <w:left w:val="none" w:sz="0" w:space="0" w:color="auto"/>
        <w:bottom w:val="none" w:sz="0" w:space="0" w:color="auto"/>
        <w:right w:val="none" w:sz="0" w:space="0" w:color="auto"/>
      </w:divBdr>
    </w:div>
    <w:div w:id="1777556803">
      <w:bodyDiv w:val="1"/>
      <w:marLeft w:val="0"/>
      <w:marRight w:val="0"/>
      <w:marTop w:val="0"/>
      <w:marBottom w:val="0"/>
      <w:divBdr>
        <w:top w:val="none" w:sz="0" w:space="0" w:color="auto"/>
        <w:left w:val="none" w:sz="0" w:space="0" w:color="auto"/>
        <w:bottom w:val="none" w:sz="0" w:space="0" w:color="auto"/>
        <w:right w:val="none" w:sz="0" w:space="0" w:color="auto"/>
      </w:divBdr>
      <w:divsChild>
        <w:div w:id="2444193">
          <w:marLeft w:val="640"/>
          <w:marRight w:val="0"/>
          <w:marTop w:val="0"/>
          <w:marBottom w:val="0"/>
          <w:divBdr>
            <w:top w:val="none" w:sz="0" w:space="0" w:color="auto"/>
            <w:left w:val="none" w:sz="0" w:space="0" w:color="auto"/>
            <w:bottom w:val="none" w:sz="0" w:space="0" w:color="auto"/>
            <w:right w:val="none" w:sz="0" w:space="0" w:color="auto"/>
          </w:divBdr>
        </w:div>
        <w:div w:id="13966480">
          <w:marLeft w:val="640"/>
          <w:marRight w:val="0"/>
          <w:marTop w:val="0"/>
          <w:marBottom w:val="0"/>
          <w:divBdr>
            <w:top w:val="none" w:sz="0" w:space="0" w:color="auto"/>
            <w:left w:val="none" w:sz="0" w:space="0" w:color="auto"/>
            <w:bottom w:val="none" w:sz="0" w:space="0" w:color="auto"/>
            <w:right w:val="none" w:sz="0" w:space="0" w:color="auto"/>
          </w:divBdr>
        </w:div>
        <w:div w:id="29570688">
          <w:marLeft w:val="640"/>
          <w:marRight w:val="0"/>
          <w:marTop w:val="0"/>
          <w:marBottom w:val="0"/>
          <w:divBdr>
            <w:top w:val="none" w:sz="0" w:space="0" w:color="auto"/>
            <w:left w:val="none" w:sz="0" w:space="0" w:color="auto"/>
            <w:bottom w:val="none" w:sz="0" w:space="0" w:color="auto"/>
            <w:right w:val="none" w:sz="0" w:space="0" w:color="auto"/>
          </w:divBdr>
        </w:div>
        <w:div w:id="39982159">
          <w:marLeft w:val="640"/>
          <w:marRight w:val="0"/>
          <w:marTop w:val="0"/>
          <w:marBottom w:val="0"/>
          <w:divBdr>
            <w:top w:val="none" w:sz="0" w:space="0" w:color="auto"/>
            <w:left w:val="none" w:sz="0" w:space="0" w:color="auto"/>
            <w:bottom w:val="none" w:sz="0" w:space="0" w:color="auto"/>
            <w:right w:val="none" w:sz="0" w:space="0" w:color="auto"/>
          </w:divBdr>
        </w:div>
        <w:div w:id="88697263">
          <w:marLeft w:val="640"/>
          <w:marRight w:val="0"/>
          <w:marTop w:val="0"/>
          <w:marBottom w:val="0"/>
          <w:divBdr>
            <w:top w:val="none" w:sz="0" w:space="0" w:color="auto"/>
            <w:left w:val="none" w:sz="0" w:space="0" w:color="auto"/>
            <w:bottom w:val="none" w:sz="0" w:space="0" w:color="auto"/>
            <w:right w:val="none" w:sz="0" w:space="0" w:color="auto"/>
          </w:divBdr>
        </w:div>
        <w:div w:id="95059305">
          <w:marLeft w:val="640"/>
          <w:marRight w:val="0"/>
          <w:marTop w:val="0"/>
          <w:marBottom w:val="0"/>
          <w:divBdr>
            <w:top w:val="none" w:sz="0" w:space="0" w:color="auto"/>
            <w:left w:val="none" w:sz="0" w:space="0" w:color="auto"/>
            <w:bottom w:val="none" w:sz="0" w:space="0" w:color="auto"/>
            <w:right w:val="none" w:sz="0" w:space="0" w:color="auto"/>
          </w:divBdr>
        </w:div>
        <w:div w:id="96946465">
          <w:marLeft w:val="640"/>
          <w:marRight w:val="0"/>
          <w:marTop w:val="0"/>
          <w:marBottom w:val="0"/>
          <w:divBdr>
            <w:top w:val="none" w:sz="0" w:space="0" w:color="auto"/>
            <w:left w:val="none" w:sz="0" w:space="0" w:color="auto"/>
            <w:bottom w:val="none" w:sz="0" w:space="0" w:color="auto"/>
            <w:right w:val="none" w:sz="0" w:space="0" w:color="auto"/>
          </w:divBdr>
        </w:div>
        <w:div w:id="212156535">
          <w:marLeft w:val="640"/>
          <w:marRight w:val="0"/>
          <w:marTop w:val="0"/>
          <w:marBottom w:val="0"/>
          <w:divBdr>
            <w:top w:val="none" w:sz="0" w:space="0" w:color="auto"/>
            <w:left w:val="none" w:sz="0" w:space="0" w:color="auto"/>
            <w:bottom w:val="none" w:sz="0" w:space="0" w:color="auto"/>
            <w:right w:val="none" w:sz="0" w:space="0" w:color="auto"/>
          </w:divBdr>
        </w:div>
        <w:div w:id="240219444">
          <w:marLeft w:val="640"/>
          <w:marRight w:val="0"/>
          <w:marTop w:val="0"/>
          <w:marBottom w:val="0"/>
          <w:divBdr>
            <w:top w:val="none" w:sz="0" w:space="0" w:color="auto"/>
            <w:left w:val="none" w:sz="0" w:space="0" w:color="auto"/>
            <w:bottom w:val="none" w:sz="0" w:space="0" w:color="auto"/>
            <w:right w:val="none" w:sz="0" w:space="0" w:color="auto"/>
          </w:divBdr>
        </w:div>
        <w:div w:id="246886750">
          <w:marLeft w:val="640"/>
          <w:marRight w:val="0"/>
          <w:marTop w:val="0"/>
          <w:marBottom w:val="0"/>
          <w:divBdr>
            <w:top w:val="none" w:sz="0" w:space="0" w:color="auto"/>
            <w:left w:val="none" w:sz="0" w:space="0" w:color="auto"/>
            <w:bottom w:val="none" w:sz="0" w:space="0" w:color="auto"/>
            <w:right w:val="none" w:sz="0" w:space="0" w:color="auto"/>
          </w:divBdr>
        </w:div>
        <w:div w:id="260797944">
          <w:marLeft w:val="640"/>
          <w:marRight w:val="0"/>
          <w:marTop w:val="0"/>
          <w:marBottom w:val="0"/>
          <w:divBdr>
            <w:top w:val="none" w:sz="0" w:space="0" w:color="auto"/>
            <w:left w:val="none" w:sz="0" w:space="0" w:color="auto"/>
            <w:bottom w:val="none" w:sz="0" w:space="0" w:color="auto"/>
            <w:right w:val="none" w:sz="0" w:space="0" w:color="auto"/>
          </w:divBdr>
        </w:div>
        <w:div w:id="290719658">
          <w:marLeft w:val="640"/>
          <w:marRight w:val="0"/>
          <w:marTop w:val="0"/>
          <w:marBottom w:val="0"/>
          <w:divBdr>
            <w:top w:val="none" w:sz="0" w:space="0" w:color="auto"/>
            <w:left w:val="none" w:sz="0" w:space="0" w:color="auto"/>
            <w:bottom w:val="none" w:sz="0" w:space="0" w:color="auto"/>
            <w:right w:val="none" w:sz="0" w:space="0" w:color="auto"/>
          </w:divBdr>
        </w:div>
        <w:div w:id="317656517">
          <w:marLeft w:val="640"/>
          <w:marRight w:val="0"/>
          <w:marTop w:val="0"/>
          <w:marBottom w:val="0"/>
          <w:divBdr>
            <w:top w:val="none" w:sz="0" w:space="0" w:color="auto"/>
            <w:left w:val="none" w:sz="0" w:space="0" w:color="auto"/>
            <w:bottom w:val="none" w:sz="0" w:space="0" w:color="auto"/>
            <w:right w:val="none" w:sz="0" w:space="0" w:color="auto"/>
          </w:divBdr>
        </w:div>
        <w:div w:id="337999841">
          <w:marLeft w:val="640"/>
          <w:marRight w:val="0"/>
          <w:marTop w:val="0"/>
          <w:marBottom w:val="0"/>
          <w:divBdr>
            <w:top w:val="none" w:sz="0" w:space="0" w:color="auto"/>
            <w:left w:val="none" w:sz="0" w:space="0" w:color="auto"/>
            <w:bottom w:val="none" w:sz="0" w:space="0" w:color="auto"/>
            <w:right w:val="none" w:sz="0" w:space="0" w:color="auto"/>
          </w:divBdr>
        </w:div>
        <w:div w:id="369847257">
          <w:marLeft w:val="640"/>
          <w:marRight w:val="0"/>
          <w:marTop w:val="0"/>
          <w:marBottom w:val="0"/>
          <w:divBdr>
            <w:top w:val="none" w:sz="0" w:space="0" w:color="auto"/>
            <w:left w:val="none" w:sz="0" w:space="0" w:color="auto"/>
            <w:bottom w:val="none" w:sz="0" w:space="0" w:color="auto"/>
            <w:right w:val="none" w:sz="0" w:space="0" w:color="auto"/>
          </w:divBdr>
        </w:div>
        <w:div w:id="371423585">
          <w:marLeft w:val="640"/>
          <w:marRight w:val="0"/>
          <w:marTop w:val="0"/>
          <w:marBottom w:val="0"/>
          <w:divBdr>
            <w:top w:val="none" w:sz="0" w:space="0" w:color="auto"/>
            <w:left w:val="none" w:sz="0" w:space="0" w:color="auto"/>
            <w:bottom w:val="none" w:sz="0" w:space="0" w:color="auto"/>
            <w:right w:val="none" w:sz="0" w:space="0" w:color="auto"/>
          </w:divBdr>
        </w:div>
        <w:div w:id="436751114">
          <w:marLeft w:val="640"/>
          <w:marRight w:val="0"/>
          <w:marTop w:val="0"/>
          <w:marBottom w:val="0"/>
          <w:divBdr>
            <w:top w:val="none" w:sz="0" w:space="0" w:color="auto"/>
            <w:left w:val="none" w:sz="0" w:space="0" w:color="auto"/>
            <w:bottom w:val="none" w:sz="0" w:space="0" w:color="auto"/>
            <w:right w:val="none" w:sz="0" w:space="0" w:color="auto"/>
          </w:divBdr>
        </w:div>
        <w:div w:id="487137367">
          <w:marLeft w:val="640"/>
          <w:marRight w:val="0"/>
          <w:marTop w:val="0"/>
          <w:marBottom w:val="0"/>
          <w:divBdr>
            <w:top w:val="none" w:sz="0" w:space="0" w:color="auto"/>
            <w:left w:val="none" w:sz="0" w:space="0" w:color="auto"/>
            <w:bottom w:val="none" w:sz="0" w:space="0" w:color="auto"/>
            <w:right w:val="none" w:sz="0" w:space="0" w:color="auto"/>
          </w:divBdr>
        </w:div>
        <w:div w:id="526989422">
          <w:marLeft w:val="640"/>
          <w:marRight w:val="0"/>
          <w:marTop w:val="0"/>
          <w:marBottom w:val="0"/>
          <w:divBdr>
            <w:top w:val="none" w:sz="0" w:space="0" w:color="auto"/>
            <w:left w:val="none" w:sz="0" w:space="0" w:color="auto"/>
            <w:bottom w:val="none" w:sz="0" w:space="0" w:color="auto"/>
            <w:right w:val="none" w:sz="0" w:space="0" w:color="auto"/>
          </w:divBdr>
        </w:div>
        <w:div w:id="543521183">
          <w:marLeft w:val="640"/>
          <w:marRight w:val="0"/>
          <w:marTop w:val="0"/>
          <w:marBottom w:val="0"/>
          <w:divBdr>
            <w:top w:val="none" w:sz="0" w:space="0" w:color="auto"/>
            <w:left w:val="none" w:sz="0" w:space="0" w:color="auto"/>
            <w:bottom w:val="none" w:sz="0" w:space="0" w:color="auto"/>
            <w:right w:val="none" w:sz="0" w:space="0" w:color="auto"/>
          </w:divBdr>
        </w:div>
        <w:div w:id="547227667">
          <w:marLeft w:val="640"/>
          <w:marRight w:val="0"/>
          <w:marTop w:val="0"/>
          <w:marBottom w:val="0"/>
          <w:divBdr>
            <w:top w:val="none" w:sz="0" w:space="0" w:color="auto"/>
            <w:left w:val="none" w:sz="0" w:space="0" w:color="auto"/>
            <w:bottom w:val="none" w:sz="0" w:space="0" w:color="auto"/>
            <w:right w:val="none" w:sz="0" w:space="0" w:color="auto"/>
          </w:divBdr>
        </w:div>
        <w:div w:id="560602826">
          <w:marLeft w:val="640"/>
          <w:marRight w:val="0"/>
          <w:marTop w:val="0"/>
          <w:marBottom w:val="0"/>
          <w:divBdr>
            <w:top w:val="none" w:sz="0" w:space="0" w:color="auto"/>
            <w:left w:val="none" w:sz="0" w:space="0" w:color="auto"/>
            <w:bottom w:val="none" w:sz="0" w:space="0" w:color="auto"/>
            <w:right w:val="none" w:sz="0" w:space="0" w:color="auto"/>
          </w:divBdr>
        </w:div>
        <w:div w:id="617839854">
          <w:marLeft w:val="640"/>
          <w:marRight w:val="0"/>
          <w:marTop w:val="0"/>
          <w:marBottom w:val="0"/>
          <w:divBdr>
            <w:top w:val="none" w:sz="0" w:space="0" w:color="auto"/>
            <w:left w:val="none" w:sz="0" w:space="0" w:color="auto"/>
            <w:bottom w:val="none" w:sz="0" w:space="0" w:color="auto"/>
            <w:right w:val="none" w:sz="0" w:space="0" w:color="auto"/>
          </w:divBdr>
        </w:div>
        <w:div w:id="633876401">
          <w:marLeft w:val="640"/>
          <w:marRight w:val="0"/>
          <w:marTop w:val="0"/>
          <w:marBottom w:val="0"/>
          <w:divBdr>
            <w:top w:val="none" w:sz="0" w:space="0" w:color="auto"/>
            <w:left w:val="none" w:sz="0" w:space="0" w:color="auto"/>
            <w:bottom w:val="none" w:sz="0" w:space="0" w:color="auto"/>
            <w:right w:val="none" w:sz="0" w:space="0" w:color="auto"/>
          </w:divBdr>
        </w:div>
        <w:div w:id="646131002">
          <w:marLeft w:val="640"/>
          <w:marRight w:val="0"/>
          <w:marTop w:val="0"/>
          <w:marBottom w:val="0"/>
          <w:divBdr>
            <w:top w:val="none" w:sz="0" w:space="0" w:color="auto"/>
            <w:left w:val="none" w:sz="0" w:space="0" w:color="auto"/>
            <w:bottom w:val="none" w:sz="0" w:space="0" w:color="auto"/>
            <w:right w:val="none" w:sz="0" w:space="0" w:color="auto"/>
          </w:divBdr>
        </w:div>
        <w:div w:id="683554553">
          <w:marLeft w:val="640"/>
          <w:marRight w:val="0"/>
          <w:marTop w:val="0"/>
          <w:marBottom w:val="0"/>
          <w:divBdr>
            <w:top w:val="none" w:sz="0" w:space="0" w:color="auto"/>
            <w:left w:val="none" w:sz="0" w:space="0" w:color="auto"/>
            <w:bottom w:val="none" w:sz="0" w:space="0" w:color="auto"/>
            <w:right w:val="none" w:sz="0" w:space="0" w:color="auto"/>
          </w:divBdr>
        </w:div>
        <w:div w:id="745496444">
          <w:marLeft w:val="640"/>
          <w:marRight w:val="0"/>
          <w:marTop w:val="0"/>
          <w:marBottom w:val="0"/>
          <w:divBdr>
            <w:top w:val="none" w:sz="0" w:space="0" w:color="auto"/>
            <w:left w:val="none" w:sz="0" w:space="0" w:color="auto"/>
            <w:bottom w:val="none" w:sz="0" w:space="0" w:color="auto"/>
            <w:right w:val="none" w:sz="0" w:space="0" w:color="auto"/>
          </w:divBdr>
        </w:div>
        <w:div w:id="807284736">
          <w:marLeft w:val="640"/>
          <w:marRight w:val="0"/>
          <w:marTop w:val="0"/>
          <w:marBottom w:val="0"/>
          <w:divBdr>
            <w:top w:val="none" w:sz="0" w:space="0" w:color="auto"/>
            <w:left w:val="none" w:sz="0" w:space="0" w:color="auto"/>
            <w:bottom w:val="none" w:sz="0" w:space="0" w:color="auto"/>
            <w:right w:val="none" w:sz="0" w:space="0" w:color="auto"/>
          </w:divBdr>
        </w:div>
        <w:div w:id="808592642">
          <w:marLeft w:val="640"/>
          <w:marRight w:val="0"/>
          <w:marTop w:val="0"/>
          <w:marBottom w:val="0"/>
          <w:divBdr>
            <w:top w:val="none" w:sz="0" w:space="0" w:color="auto"/>
            <w:left w:val="none" w:sz="0" w:space="0" w:color="auto"/>
            <w:bottom w:val="none" w:sz="0" w:space="0" w:color="auto"/>
            <w:right w:val="none" w:sz="0" w:space="0" w:color="auto"/>
          </w:divBdr>
        </w:div>
        <w:div w:id="826747959">
          <w:marLeft w:val="640"/>
          <w:marRight w:val="0"/>
          <w:marTop w:val="0"/>
          <w:marBottom w:val="0"/>
          <w:divBdr>
            <w:top w:val="none" w:sz="0" w:space="0" w:color="auto"/>
            <w:left w:val="none" w:sz="0" w:space="0" w:color="auto"/>
            <w:bottom w:val="none" w:sz="0" w:space="0" w:color="auto"/>
            <w:right w:val="none" w:sz="0" w:space="0" w:color="auto"/>
          </w:divBdr>
        </w:div>
        <w:div w:id="859657822">
          <w:marLeft w:val="640"/>
          <w:marRight w:val="0"/>
          <w:marTop w:val="0"/>
          <w:marBottom w:val="0"/>
          <w:divBdr>
            <w:top w:val="none" w:sz="0" w:space="0" w:color="auto"/>
            <w:left w:val="none" w:sz="0" w:space="0" w:color="auto"/>
            <w:bottom w:val="none" w:sz="0" w:space="0" w:color="auto"/>
            <w:right w:val="none" w:sz="0" w:space="0" w:color="auto"/>
          </w:divBdr>
        </w:div>
        <w:div w:id="870991150">
          <w:marLeft w:val="640"/>
          <w:marRight w:val="0"/>
          <w:marTop w:val="0"/>
          <w:marBottom w:val="0"/>
          <w:divBdr>
            <w:top w:val="none" w:sz="0" w:space="0" w:color="auto"/>
            <w:left w:val="none" w:sz="0" w:space="0" w:color="auto"/>
            <w:bottom w:val="none" w:sz="0" w:space="0" w:color="auto"/>
            <w:right w:val="none" w:sz="0" w:space="0" w:color="auto"/>
          </w:divBdr>
        </w:div>
        <w:div w:id="882064412">
          <w:marLeft w:val="640"/>
          <w:marRight w:val="0"/>
          <w:marTop w:val="0"/>
          <w:marBottom w:val="0"/>
          <w:divBdr>
            <w:top w:val="none" w:sz="0" w:space="0" w:color="auto"/>
            <w:left w:val="none" w:sz="0" w:space="0" w:color="auto"/>
            <w:bottom w:val="none" w:sz="0" w:space="0" w:color="auto"/>
            <w:right w:val="none" w:sz="0" w:space="0" w:color="auto"/>
          </w:divBdr>
        </w:div>
        <w:div w:id="931010869">
          <w:marLeft w:val="640"/>
          <w:marRight w:val="0"/>
          <w:marTop w:val="0"/>
          <w:marBottom w:val="0"/>
          <w:divBdr>
            <w:top w:val="none" w:sz="0" w:space="0" w:color="auto"/>
            <w:left w:val="none" w:sz="0" w:space="0" w:color="auto"/>
            <w:bottom w:val="none" w:sz="0" w:space="0" w:color="auto"/>
            <w:right w:val="none" w:sz="0" w:space="0" w:color="auto"/>
          </w:divBdr>
        </w:div>
        <w:div w:id="931862232">
          <w:marLeft w:val="640"/>
          <w:marRight w:val="0"/>
          <w:marTop w:val="0"/>
          <w:marBottom w:val="0"/>
          <w:divBdr>
            <w:top w:val="none" w:sz="0" w:space="0" w:color="auto"/>
            <w:left w:val="none" w:sz="0" w:space="0" w:color="auto"/>
            <w:bottom w:val="none" w:sz="0" w:space="0" w:color="auto"/>
            <w:right w:val="none" w:sz="0" w:space="0" w:color="auto"/>
          </w:divBdr>
        </w:div>
        <w:div w:id="937715032">
          <w:marLeft w:val="640"/>
          <w:marRight w:val="0"/>
          <w:marTop w:val="0"/>
          <w:marBottom w:val="0"/>
          <w:divBdr>
            <w:top w:val="none" w:sz="0" w:space="0" w:color="auto"/>
            <w:left w:val="none" w:sz="0" w:space="0" w:color="auto"/>
            <w:bottom w:val="none" w:sz="0" w:space="0" w:color="auto"/>
            <w:right w:val="none" w:sz="0" w:space="0" w:color="auto"/>
          </w:divBdr>
        </w:div>
        <w:div w:id="942806828">
          <w:marLeft w:val="640"/>
          <w:marRight w:val="0"/>
          <w:marTop w:val="0"/>
          <w:marBottom w:val="0"/>
          <w:divBdr>
            <w:top w:val="none" w:sz="0" w:space="0" w:color="auto"/>
            <w:left w:val="none" w:sz="0" w:space="0" w:color="auto"/>
            <w:bottom w:val="none" w:sz="0" w:space="0" w:color="auto"/>
            <w:right w:val="none" w:sz="0" w:space="0" w:color="auto"/>
          </w:divBdr>
        </w:div>
        <w:div w:id="943733094">
          <w:marLeft w:val="640"/>
          <w:marRight w:val="0"/>
          <w:marTop w:val="0"/>
          <w:marBottom w:val="0"/>
          <w:divBdr>
            <w:top w:val="none" w:sz="0" w:space="0" w:color="auto"/>
            <w:left w:val="none" w:sz="0" w:space="0" w:color="auto"/>
            <w:bottom w:val="none" w:sz="0" w:space="0" w:color="auto"/>
            <w:right w:val="none" w:sz="0" w:space="0" w:color="auto"/>
          </w:divBdr>
        </w:div>
        <w:div w:id="949551120">
          <w:marLeft w:val="640"/>
          <w:marRight w:val="0"/>
          <w:marTop w:val="0"/>
          <w:marBottom w:val="0"/>
          <w:divBdr>
            <w:top w:val="none" w:sz="0" w:space="0" w:color="auto"/>
            <w:left w:val="none" w:sz="0" w:space="0" w:color="auto"/>
            <w:bottom w:val="none" w:sz="0" w:space="0" w:color="auto"/>
            <w:right w:val="none" w:sz="0" w:space="0" w:color="auto"/>
          </w:divBdr>
        </w:div>
        <w:div w:id="964196105">
          <w:marLeft w:val="640"/>
          <w:marRight w:val="0"/>
          <w:marTop w:val="0"/>
          <w:marBottom w:val="0"/>
          <w:divBdr>
            <w:top w:val="none" w:sz="0" w:space="0" w:color="auto"/>
            <w:left w:val="none" w:sz="0" w:space="0" w:color="auto"/>
            <w:bottom w:val="none" w:sz="0" w:space="0" w:color="auto"/>
            <w:right w:val="none" w:sz="0" w:space="0" w:color="auto"/>
          </w:divBdr>
        </w:div>
        <w:div w:id="969282154">
          <w:marLeft w:val="640"/>
          <w:marRight w:val="0"/>
          <w:marTop w:val="0"/>
          <w:marBottom w:val="0"/>
          <w:divBdr>
            <w:top w:val="none" w:sz="0" w:space="0" w:color="auto"/>
            <w:left w:val="none" w:sz="0" w:space="0" w:color="auto"/>
            <w:bottom w:val="none" w:sz="0" w:space="0" w:color="auto"/>
            <w:right w:val="none" w:sz="0" w:space="0" w:color="auto"/>
          </w:divBdr>
        </w:div>
        <w:div w:id="1101147350">
          <w:marLeft w:val="640"/>
          <w:marRight w:val="0"/>
          <w:marTop w:val="0"/>
          <w:marBottom w:val="0"/>
          <w:divBdr>
            <w:top w:val="none" w:sz="0" w:space="0" w:color="auto"/>
            <w:left w:val="none" w:sz="0" w:space="0" w:color="auto"/>
            <w:bottom w:val="none" w:sz="0" w:space="0" w:color="auto"/>
            <w:right w:val="none" w:sz="0" w:space="0" w:color="auto"/>
          </w:divBdr>
        </w:div>
        <w:div w:id="1113937260">
          <w:marLeft w:val="640"/>
          <w:marRight w:val="0"/>
          <w:marTop w:val="0"/>
          <w:marBottom w:val="0"/>
          <w:divBdr>
            <w:top w:val="none" w:sz="0" w:space="0" w:color="auto"/>
            <w:left w:val="none" w:sz="0" w:space="0" w:color="auto"/>
            <w:bottom w:val="none" w:sz="0" w:space="0" w:color="auto"/>
            <w:right w:val="none" w:sz="0" w:space="0" w:color="auto"/>
          </w:divBdr>
        </w:div>
        <w:div w:id="1176312158">
          <w:marLeft w:val="640"/>
          <w:marRight w:val="0"/>
          <w:marTop w:val="0"/>
          <w:marBottom w:val="0"/>
          <w:divBdr>
            <w:top w:val="none" w:sz="0" w:space="0" w:color="auto"/>
            <w:left w:val="none" w:sz="0" w:space="0" w:color="auto"/>
            <w:bottom w:val="none" w:sz="0" w:space="0" w:color="auto"/>
            <w:right w:val="none" w:sz="0" w:space="0" w:color="auto"/>
          </w:divBdr>
        </w:div>
        <w:div w:id="1187794145">
          <w:marLeft w:val="640"/>
          <w:marRight w:val="0"/>
          <w:marTop w:val="0"/>
          <w:marBottom w:val="0"/>
          <w:divBdr>
            <w:top w:val="none" w:sz="0" w:space="0" w:color="auto"/>
            <w:left w:val="none" w:sz="0" w:space="0" w:color="auto"/>
            <w:bottom w:val="none" w:sz="0" w:space="0" w:color="auto"/>
            <w:right w:val="none" w:sz="0" w:space="0" w:color="auto"/>
          </w:divBdr>
        </w:div>
        <w:div w:id="1228303313">
          <w:marLeft w:val="640"/>
          <w:marRight w:val="0"/>
          <w:marTop w:val="0"/>
          <w:marBottom w:val="0"/>
          <w:divBdr>
            <w:top w:val="none" w:sz="0" w:space="0" w:color="auto"/>
            <w:left w:val="none" w:sz="0" w:space="0" w:color="auto"/>
            <w:bottom w:val="none" w:sz="0" w:space="0" w:color="auto"/>
            <w:right w:val="none" w:sz="0" w:space="0" w:color="auto"/>
          </w:divBdr>
        </w:div>
        <w:div w:id="1236238059">
          <w:marLeft w:val="640"/>
          <w:marRight w:val="0"/>
          <w:marTop w:val="0"/>
          <w:marBottom w:val="0"/>
          <w:divBdr>
            <w:top w:val="none" w:sz="0" w:space="0" w:color="auto"/>
            <w:left w:val="none" w:sz="0" w:space="0" w:color="auto"/>
            <w:bottom w:val="none" w:sz="0" w:space="0" w:color="auto"/>
            <w:right w:val="none" w:sz="0" w:space="0" w:color="auto"/>
          </w:divBdr>
        </w:div>
        <w:div w:id="1248732167">
          <w:marLeft w:val="640"/>
          <w:marRight w:val="0"/>
          <w:marTop w:val="0"/>
          <w:marBottom w:val="0"/>
          <w:divBdr>
            <w:top w:val="none" w:sz="0" w:space="0" w:color="auto"/>
            <w:left w:val="none" w:sz="0" w:space="0" w:color="auto"/>
            <w:bottom w:val="none" w:sz="0" w:space="0" w:color="auto"/>
            <w:right w:val="none" w:sz="0" w:space="0" w:color="auto"/>
          </w:divBdr>
        </w:div>
        <w:div w:id="1309019520">
          <w:marLeft w:val="640"/>
          <w:marRight w:val="0"/>
          <w:marTop w:val="0"/>
          <w:marBottom w:val="0"/>
          <w:divBdr>
            <w:top w:val="none" w:sz="0" w:space="0" w:color="auto"/>
            <w:left w:val="none" w:sz="0" w:space="0" w:color="auto"/>
            <w:bottom w:val="none" w:sz="0" w:space="0" w:color="auto"/>
            <w:right w:val="none" w:sz="0" w:space="0" w:color="auto"/>
          </w:divBdr>
        </w:div>
        <w:div w:id="1379277392">
          <w:marLeft w:val="640"/>
          <w:marRight w:val="0"/>
          <w:marTop w:val="0"/>
          <w:marBottom w:val="0"/>
          <w:divBdr>
            <w:top w:val="none" w:sz="0" w:space="0" w:color="auto"/>
            <w:left w:val="none" w:sz="0" w:space="0" w:color="auto"/>
            <w:bottom w:val="none" w:sz="0" w:space="0" w:color="auto"/>
            <w:right w:val="none" w:sz="0" w:space="0" w:color="auto"/>
          </w:divBdr>
        </w:div>
        <w:div w:id="1391002836">
          <w:marLeft w:val="640"/>
          <w:marRight w:val="0"/>
          <w:marTop w:val="0"/>
          <w:marBottom w:val="0"/>
          <w:divBdr>
            <w:top w:val="none" w:sz="0" w:space="0" w:color="auto"/>
            <w:left w:val="none" w:sz="0" w:space="0" w:color="auto"/>
            <w:bottom w:val="none" w:sz="0" w:space="0" w:color="auto"/>
            <w:right w:val="none" w:sz="0" w:space="0" w:color="auto"/>
          </w:divBdr>
        </w:div>
        <w:div w:id="1424646524">
          <w:marLeft w:val="640"/>
          <w:marRight w:val="0"/>
          <w:marTop w:val="0"/>
          <w:marBottom w:val="0"/>
          <w:divBdr>
            <w:top w:val="none" w:sz="0" w:space="0" w:color="auto"/>
            <w:left w:val="none" w:sz="0" w:space="0" w:color="auto"/>
            <w:bottom w:val="none" w:sz="0" w:space="0" w:color="auto"/>
            <w:right w:val="none" w:sz="0" w:space="0" w:color="auto"/>
          </w:divBdr>
        </w:div>
        <w:div w:id="1520970624">
          <w:marLeft w:val="640"/>
          <w:marRight w:val="0"/>
          <w:marTop w:val="0"/>
          <w:marBottom w:val="0"/>
          <w:divBdr>
            <w:top w:val="none" w:sz="0" w:space="0" w:color="auto"/>
            <w:left w:val="none" w:sz="0" w:space="0" w:color="auto"/>
            <w:bottom w:val="none" w:sz="0" w:space="0" w:color="auto"/>
            <w:right w:val="none" w:sz="0" w:space="0" w:color="auto"/>
          </w:divBdr>
        </w:div>
        <w:div w:id="1522160545">
          <w:marLeft w:val="640"/>
          <w:marRight w:val="0"/>
          <w:marTop w:val="0"/>
          <w:marBottom w:val="0"/>
          <w:divBdr>
            <w:top w:val="none" w:sz="0" w:space="0" w:color="auto"/>
            <w:left w:val="none" w:sz="0" w:space="0" w:color="auto"/>
            <w:bottom w:val="none" w:sz="0" w:space="0" w:color="auto"/>
            <w:right w:val="none" w:sz="0" w:space="0" w:color="auto"/>
          </w:divBdr>
        </w:div>
        <w:div w:id="1604413539">
          <w:marLeft w:val="640"/>
          <w:marRight w:val="0"/>
          <w:marTop w:val="0"/>
          <w:marBottom w:val="0"/>
          <w:divBdr>
            <w:top w:val="none" w:sz="0" w:space="0" w:color="auto"/>
            <w:left w:val="none" w:sz="0" w:space="0" w:color="auto"/>
            <w:bottom w:val="none" w:sz="0" w:space="0" w:color="auto"/>
            <w:right w:val="none" w:sz="0" w:space="0" w:color="auto"/>
          </w:divBdr>
        </w:div>
        <w:div w:id="1606032633">
          <w:marLeft w:val="640"/>
          <w:marRight w:val="0"/>
          <w:marTop w:val="0"/>
          <w:marBottom w:val="0"/>
          <w:divBdr>
            <w:top w:val="none" w:sz="0" w:space="0" w:color="auto"/>
            <w:left w:val="none" w:sz="0" w:space="0" w:color="auto"/>
            <w:bottom w:val="none" w:sz="0" w:space="0" w:color="auto"/>
            <w:right w:val="none" w:sz="0" w:space="0" w:color="auto"/>
          </w:divBdr>
        </w:div>
        <w:div w:id="1626233264">
          <w:marLeft w:val="640"/>
          <w:marRight w:val="0"/>
          <w:marTop w:val="0"/>
          <w:marBottom w:val="0"/>
          <w:divBdr>
            <w:top w:val="none" w:sz="0" w:space="0" w:color="auto"/>
            <w:left w:val="none" w:sz="0" w:space="0" w:color="auto"/>
            <w:bottom w:val="none" w:sz="0" w:space="0" w:color="auto"/>
            <w:right w:val="none" w:sz="0" w:space="0" w:color="auto"/>
          </w:divBdr>
        </w:div>
        <w:div w:id="1659917601">
          <w:marLeft w:val="640"/>
          <w:marRight w:val="0"/>
          <w:marTop w:val="0"/>
          <w:marBottom w:val="0"/>
          <w:divBdr>
            <w:top w:val="none" w:sz="0" w:space="0" w:color="auto"/>
            <w:left w:val="none" w:sz="0" w:space="0" w:color="auto"/>
            <w:bottom w:val="none" w:sz="0" w:space="0" w:color="auto"/>
            <w:right w:val="none" w:sz="0" w:space="0" w:color="auto"/>
          </w:divBdr>
        </w:div>
        <w:div w:id="1674409787">
          <w:marLeft w:val="640"/>
          <w:marRight w:val="0"/>
          <w:marTop w:val="0"/>
          <w:marBottom w:val="0"/>
          <w:divBdr>
            <w:top w:val="none" w:sz="0" w:space="0" w:color="auto"/>
            <w:left w:val="none" w:sz="0" w:space="0" w:color="auto"/>
            <w:bottom w:val="none" w:sz="0" w:space="0" w:color="auto"/>
            <w:right w:val="none" w:sz="0" w:space="0" w:color="auto"/>
          </w:divBdr>
        </w:div>
        <w:div w:id="1687755182">
          <w:marLeft w:val="640"/>
          <w:marRight w:val="0"/>
          <w:marTop w:val="0"/>
          <w:marBottom w:val="0"/>
          <w:divBdr>
            <w:top w:val="none" w:sz="0" w:space="0" w:color="auto"/>
            <w:left w:val="none" w:sz="0" w:space="0" w:color="auto"/>
            <w:bottom w:val="none" w:sz="0" w:space="0" w:color="auto"/>
            <w:right w:val="none" w:sz="0" w:space="0" w:color="auto"/>
          </w:divBdr>
        </w:div>
        <w:div w:id="1692758460">
          <w:marLeft w:val="640"/>
          <w:marRight w:val="0"/>
          <w:marTop w:val="0"/>
          <w:marBottom w:val="0"/>
          <w:divBdr>
            <w:top w:val="none" w:sz="0" w:space="0" w:color="auto"/>
            <w:left w:val="none" w:sz="0" w:space="0" w:color="auto"/>
            <w:bottom w:val="none" w:sz="0" w:space="0" w:color="auto"/>
            <w:right w:val="none" w:sz="0" w:space="0" w:color="auto"/>
          </w:divBdr>
        </w:div>
        <w:div w:id="1707949992">
          <w:marLeft w:val="640"/>
          <w:marRight w:val="0"/>
          <w:marTop w:val="0"/>
          <w:marBottom w:val="0"/>
          <w:divBdr>
            <w:top w:val="none" w:sz="0" w:space="0" w:color="auto"/>
            <w:left w:val="none" w:sz="0" w:space="0" w:color="auto"/>
            <w:bottom w:val="none" w:sz="0" w:space="0" w:color="auto"/>
            <w:right w:val="none" w:sz="0" w:space="0" w:color="auto"/>
          </w:divBdr>
        </w:div>
        <w:div w:id="1730956439">
          <w:marLeft w:val="640"/>
          <w:marRight w:val="0"/>
          <w:marTop w:val="0"/>
          <w:marBottom w:val="0"/>
          <w:divBdr>
            <w:top w:val="none" w:sz="0" w:space="0" w:color="auto"/>
            <w:left w:val="none" w:sz="0" w:space="0" w:color="auto"/>
            <w:bottom w:val="none" w:sz="0" w:space="0" w:color="auto"/>
            <w:right w:val="none" w:sz="0" w:space="0" w:color="auto"/>
          </w:divBdr>
        </w:div>
        <w:div w:id="1766534539">
          <w:marLeft w:val="640"/>
          <w:marRight w:val="0"/>
          <w:marTop w:val="0"/>
          <w:marBottom w:val="0"/>
          <w:divBdr>
            <w:top w:val="none" w:sz="0" w:space="0" w:color="auto"/>
            <w:left w:val="none" w:sz="0" w:space="0" w:color="auto"/>
            <w:bottom w:val="none" w:sz="0" w:space="0" w:color="auto"/>
            <w:right w:val="none" w:sz="0" w:space="0" w:color="auto"/>
          </w:divBdr>
        </w:div>
        <w:div w:id="1777213998">
          <w:marLeft w:val="640"/>
          <w:marRight w:val="0"/>
          <w:marTop w:val="0"/>
          <w:marBottom w:val="0"/>
          <w:divBdr>
            <w:top w:val="none" w:sz="0" w:space="0" w:color="auto"/>
            <w:left w:val="none" w:sz="0" w:space="0" w:color="auto"/>
            <w:bottom w:val="none" w:sz="0" w:space="0" w:color="auto"/>
            <w:right w:val="none" w:sz="0" w:space="0" w:color="auto"/>
          </w:divBdr>
        </w:div>
        <w:div w:id="1798138403">
          <w:marLeft w:val="640"/>
          <w:marRight w:val="0"/>
          <w:marTop w:val="0"/>
          <w:marBottom w:val="0"/>
          <w:divBdr>
            <w:top w:val="none" w:sz="0" w:space="0" w:color="auto"/>
            <w:left w:val="none" w:sz="0" w:space="0" w:color="auto"/>
            <w:bottom w:val="none" w:sz="0" w:space="0" w:color="auto"/>
            <w:right w:val="none" w:sz="0" w:space="0" w:color="auto"/>
          </w:divBdr>
        </w:div>
        <w:div w:id="1841891875">
          <w:marLeft w:val="640"/>
          <w:marRight w:val="0"/>
          <w:marTop w:val="0"/>
          <w:marBottom w:val="0"/>
          <w:divBdr>
            <w:top w:val="none" w:sz="0" w:space="0" w:color="auto"/>
            <w:left w:val="none" w:sz="0" w:space="0" w:color="auto"/>
            <w:bottom w:val="none" w:sz="0" w:space="0" w:color="auto"/>
            <w:right w:val="none" w:sz="0" w:space="0" w:color="auto"/>
          </w:divBdr>
        </w:div>
        <w:div w:id="1863277758">
          <w:marLeft w:val="640"/>
          <w:marRight w:val="0"/>
          <w:marTop w:val="0"/>
          <w:marBottom w:val="0"/>
          <w:divBdr>
            <w:top w:val="none" w:sz="0" w:space="0" w:color="auto"/>
            <w:left w:val="none" w:sz="0" w:space="0" w:color="auto"/>
            <w:bottom w:val="none" w:sz="0" w:space="0" w:color="auto"/>
            <w:right w:val="none" w:sz="0" w:space="0" w:color="auto"/>
          </w:divBdr>
        </w:div>
        <w:div w:id="1863977672">
          <w:marLeft w:val="640"/>
          <w:marRight w:val="0"/>
          <w:marTop w:val="0"/>
          <w:marBottom w:val="0"/>
          <w:divBdr>
            <w:top w:val="none" w:sz="0" w:space="0" w:color="auto"/>
            <w:left w:val="none" w:sz="0" w:space="0" w:color="auto"/>
            <w:bottom w:val="none" w:sz="0" w:space="0" w:color="auto"/>
            <w:right w:val="none" w:sz="0" w:space="0" w:color="auto"/>
          </w:divBdr>
        </w:div>
        <w:div w:id="1872113651">
          <w:marLeft w:val="640"/>
          <w:marRight w:val="0"/>
          <w:marTop w:val="0"/>
          <w:marBottom w:val="0"/>
          <w:divBdr>
            <w:top w:val="none" w:sz="0" w:space="0" w:color="auto"/>
            <w:left w:val="none" w:sz="0" w:space="0" w:color="auto"/>
            <w:bottom w:val="none" w:sz="0" w:space="0" w:color="auto"/>
            <w:right w:val="none" w:sz="0" w:space="0" w:color="auto"/>
          </w:divBdr>
        </w:div>
        <w:div w:id="1891766417">
          <w:marLeft w:val="640"/>
          <w:marRight w:val="0"/>
          <w:marTop w:val="0"/>
          <w:marBottom w:val="0"/>
          <w:divBdr>
            <w:top w:val="none" w:sz="0" w:space="0" w:color="auto"/>
            <w:left w:val="none" w:sz="0" w:space="0" w:color="auto"/>
            <w:bottom w:val="none" w:sz="0" w:space="0" w:color="auto"/>
            <w:right w:val="none" w:sz="0" w:space="0" w:color="auto"/>
          </w:divBdr>
        </w:div>
        <w:div w:id="1948000353">
          <w:marLeft w:val="640"/>
          <w:marRight w:val="0"/>
          <w:marTop w:val="0"/>
          <w:marBottom w:val="0"/>
          <w:divBdr>
            <w:top w:val="none" w:sz="0" w:space="0" w:color="auto"/>
            <w:left w:val="none" w:sz="0" w:space="0" w:color="auto"/>
            <w:bottom w:val="none" w:sz="0" w:space="0" w:color="auto"/>
            <w:right w:val="none" w:sz="0" w:space="0" w:color="auto"/>
          </w:divBdr>
        </w:div>
        <w:div w:id="1959025247">
          <w:marLeft w:val="640"/>
          <w:marRight w:val="0"/>
          <w:marTop w:val="0"/>
          <w:marBottom w:val="0"/>
          <w:divBdr>
            <w:top w:val="none" w:sz="0" w:space="0" w:color="auto"/>
            <w:left w:val="none" w:sz="0" w:space="0" w:color="auto"/>
            <w:bottom w:val="none" w:sz="0" w:space="0" w:color="auto"/>
            <w:right w:val="none" w:sz="0" w:space="0" w:color="auto"/>
          </w:divBdr>
        </w:div>
        <w:div w:id="2023704275">
          <w:marLeft w:val="640"/>
          <w:marRight w:val="0"/>
          <w:marTop w:val="0"/>
          <w:marBottom w:val="0"/>
          <w:divBdr>
            <w:top w:val="none" w:sz="0" w:space="0" w:color="auto"/>
            <w:left w:val="none" w:sz="0" w:space="0" w:color="auto"/>
            <w:bottom w:val="none" w:sz="0" w:space="0" w:color="auto"/>
            <w:right w:val="none" w:sz="0" w:space="0" w:color="auto"/>
          </w:divBdr>
        </w:div>
        <w:div w:id="2026443566">
          <w:marLeft w:val="640"/>
          <w:marRight w:val="0"/>
          <w:marTop w:val="0"/>
          <w:marBottom w:val="0"/>
          <w:divBdr>
            <w:top w:val="none" w:sz="0" w:space="0" w:color="auto"/>
            <w:left w:val="none" w:sz="0" w:space="0" w:color="auto"/>
            <w:bottom w:val="none" w:sz="0" w:space="0" w:color="auto"/>
            <w:right w:val="none" w:sz="0" w:space="0" w:color="auto"/>
          </w:divBdr>
        </w:div>
        <w:div w:id="2078621981">
          <w:marLeft w:val="640"/>
          <w:marRight w:val="0"/>
          <w:marTop w:val="0"/>
          <w:marBottom w:val="0"/>
          <w:divBdr>
            <w:top w:val="none" w:sz="0" w:space="0" w:color="auto"/>
            <w:left w:val="none" w:sz="0" w:space="0" w:color="auto"/>
            <w:bottom w:val="none" w:sz="0" w:space="0" w:color="auto"/>
            <w:right w:val="none" w:sz="0" w:space="0" w:color="auto"/>
          </w:divBdr>
        </w:div>
        <w:div w:id="2082368886">
          <w:marLeft w:val="640"/>
          <w:marRight w:val="0"/>
          <w:marTop w:val="0"/>
          <w:marBottom w:val="0"/>
          <w:divBdr>
            <w:top w:val="none" w:sz="0" w:space="0" w:color="auto"/>
            <w:left w:val="none" w:sz="0" w:space="0" w:color="auto"/>
            <w:bottom w:val="none" w:sz="0" w:space="0" w:color="auto"/>
            <w:right w:val="none" w:sz="0" w:space="0" w:color="auto"/>
          </w:divBdr>
        </w:div>
        <w:div w:id="2108424234">
          <w:marLeft w:val="640"/>
          <w:marRight w:val="0"/>
          <w:marTop w:val="0"/>
          <w:marBottom w:val="0"/>
          <w:divBdr>
            <w:top w:val="none" w:sz="0" w:space="0" w:color="auto"/>
            <w:left w:val="none" w:sz="0" w:space="0" w:color="auto"/>
            <w:bottom w:val="none" w:sz="0" w:space="0" w:color="auto"/>
            <w:right w:val="none" w:sz="0" w:space="0" w:color="auto"/>
          </w:divBdr>
        </w:div>
        <w:div w:id="2109618242">
          <w:marLeft w:val="640"/>
          <w:marRight w:val="0"/>
          <w:marTop w:val="0"/>
          <w:marBottom w:val="0"/>
          <w:divBdr>
            <w:top w:val="none" w:sz="0" w:space="0" w:color="auto"/>
            <w:left w:val="none" w:sz="0" w:space="0" w:color="auto"/>
            <w:bottom w:val="none" w:sz="0" w:space="0" w:color="auto"/>
            <w:right w:val="none" w:sz="0" w:space="0" w:color="auto"/>
          </w:divBdr>
        </w:div>
        <w:div w:id="2115518090">
          <w:marLeft w:val="640"/>
          <w:marRight w:val="0"/>
          <w:marTop w:val="0"/>
          <w:marBottom w:val="0"/>
          <w:divBdr>
            <w:top w:val="none" w:sz="0" w:space="0" w:color="auto"/>
            <w:left w:val="none" w:sz="0" w:space="0" w:color="auto"/>
            <w:bottom w:val="none" w:sz="0" w:space="0" w:color="auto"/>
            <w:right w:val="none" w:sz="0" w:space="0" w:color="auto"/>
          </w:divBdr>
        </w:div>
        <w:div w:id="2118527501">
          <w:marLeft w:val="640"/>
          <w:marRight w:val="0"/>
          <w:marTop w:val="0"/>
          <w:marBottom w:val="0"/>
          <w:divBdr>
            <w:top w:val="none" w:sz="0" w:space="0" w:color="auto"/>
            <w:left w:val="none" w:sz="0" w:space="0" w:color="auto"/>
            <w:bottom w:val="none" w:sz="0" w:space="0" w:color="auto"/>
            <w:right w:val="none" w:sz="0" w:space="0" w:color="auto"/>
          </w:divBdr>
        </w:div>
      </w:divsChild>
    </w:div>
    <w:div w:id="1859154743">
      <w:bodyDiv w:val="1"/>
      <w:marLeft w:val="0"/>
      <w:marRight w:val="0"/>
      <w:marTop w:val="0"/>
      <w:marBottom w:val="0"/>
      <w:divBdr>
        <w:top w:val="none" w:sz="0" w:space="0" w:color="auto"/>
        <w:left w:val="none" w:sz="0" w:space="0" w:color="auto"/>
        <w:bottom w:val="none" w:sz="0" w:space="0" w:color="auto"/>
        <w:right w:val="none" w:sz="0" w:space="0" w:color="auto"/>
      </w:divBdr>
      <w:divsChild>
        <w:div w:id="318971735">
          <w:marLeft w:val="0"/>
          <w:marRight w:val="0"/>
          <w:marTop w:val="0"/>
          <w:marBottom w:val="0"/>
          <w:divBdr>
            <w:top w:val="none" w:sz="0" w:space="0" w:color="auto"/>
            <w:left w:val="none" w:sz="0" w:space="0" w:color="auto"/>
            <w:bottom w:val="none" w:sz="0" w:space="0" w:color="auto"/>
            <w:right w:val="none" w:sz="0" w:space="0" w:color="auto"/>
          </w:divBdr>
        </w:div>
        <w:div w:id="1845244447">
          <w:marLeft w:val="0"/>
          <w:marRight w:val="0"/>
          <w:marTop w:val="0"/>
          <w:marBottom w:val="0"/>
          <w:divBdr>
            <w:top w:val="none" w:sz="0" w:space="0" w:color="auto"/>
            <w:left w:val="none" w:sz="0" w:space="0" w:color="auto"/>
            <w:bottom w:val="none" w:sz="0" w:space="0" w:color="auto"/>
            <w:right w:val="none" w:sz="0" w:space="0" w:color="auto"/>
          </w:divBdr>
        </w:div>
      </w:divsChild>
    </w:div>
    <w:div w:id="1859611357">
      <w:bodyDiv w:val="1"/>
      <w:marLeft w:val="0"/>
      <w:marRight w:val="0"/>
      <w:marTop w:val="0"/>
      <w:marBottom w:val="0"/>
      <w:divBdr>
        <w:top w:val="none" w:sz="0" w:space="0" w:color="auto"/>
        <w:left w:val="none" w:sz="0" w:space="0" w:color="auto"/>
        <w:bottom w:val="none" w:sz="0" w:space="0" w:color="auto"/>
        <w:right w:val="none" w:sz="0" w:space="0" w:color="auto"/>
      </w:divBdr>
      <w:divsChild>
        <w:div w:id="398948">
          <w:marLeft w:val="640"/>
          <w:marRight w:val="0"/>
          <w:marTop w:val="0"/>
          <w:marBottom w:val="0"/>
          <w:divBdr>
            <w:top w:val="none" w:sz="0" w:space="0" w:color="auto"/>
            <w:left w:val="none" w:sz="0" w:space="0" w:color="auto"/>
            <w:bottom w:val="none" w:sz="0" w:space="0" w:color="auto"/>
            <w:right w:val="none" w:sz="0" w:space="0" w:color="auto"/>
          </w:divBdr>
        </w:div>
        <w:div w:id="9797180">
          <w:marLeft w:val="640"/>
          <w:marRight w:val="0"/>
          <w:marTop w:val="0"/>
          <w:marBottom w:val="0"/>
          <w:divBdr>
            <w:top w:val="none" w:sz="0" w:space="0" w:color="auto"/>
            <w:left w:val="none" w:sz="0" w:space="0" w:color="auto"/>
            <w:bottom w:val="none" w:sz="0" w:space="0" w:color="auto"/>
            <w:right w:val="none" w:sz="0" w:space="0" w:color="auto"/>
          </w:divBdr>
        </w:div>
        <w:div w:id="128715982">
          <w:marLeft w:val="640"/>
          <w:marRight w:val="0"/>
          <w:marTop w:val="0"/>
          <w:marBottom w:val="0"/>
          <w:divBdr>
            <w:top w:val="none" w:sz="0" w:space="0" w:color="auto"/>
            <w:left w:val="none" w:sz="0" w:space="0" w:color="auto"/>
            <w:bottom w:val="none" w:sz="0" w:space="0" w:color="auto"/>
            <w:right w:val="none" w:sz="0" w:space="0" w:color="auto"/>
          </w:divBdr>
        </w:div>
        <w:div w:id="160587763">
          <w:marLeft w:val="640"/>
          <w:marRight w:val="0"/>
          <w:marTop w:val="0"/>
          <w:marBottom w:val="0"/>
          <w:divBdr>
            <w:top w:val="none" w:sz="0" w:space="0" w:color="auto"/>
            <w:left w:val="none" w:sz="0" w:space="0" w:color="auto"/>
            <w:bottom w:val="none" w:sz="0" w:space="0" w:color="auto"/>
            <w:right w:val="none" w:sz="0" w:space="0" w:color="auto"/>
          </w:divBdr>
        </w:div>
        <w:div w:id="166874212">
          <w:marLeft w:val="640"/>
          <w:marRight w:val="0"/>
          <w:marTop w:val="0"/>
          <w:marBottom w:val="0"/>
          <w:divBdr>
            <w:top w:val="none" w:sz="0" w:space="0" w:color="auto"/>
            <w:left w:val="none" w:sz="0" w:space="0" w:color="auto"/>
            <w:bottom w:val="none" w:sz="0" w:space="0" w:color="auto"/>
            <w:right w:val="none" w:sz="0" w:space="0" w:color="auto"/>
          </w:divBdr>
        </w:div>
        <w:div w:id="170687431">
          <w:marLeft w:val="640"/>
          <w:marRight w:val="0"/>
          <w:marTop w:val="0"/>
          <w:marBottom w:val="0"/>
          <w:divBdr>
            <w:top w:val="none" w:sz="0" w:space="0" w:color="auto"/>
            <w:left w:val="none" w:sz="0" w:space="0" w:color="auto"/>
            <w:bottom w:val="none" w:sz="0" w:space="0" w:color="auto"/>
            <w:right w:val="none" w:sz="0" w:space="0" w:color="auto"/>
          </w:divBdr>
        </w:div>
        <w:div w:id="201982668">
          <w:marLeft w:val="640"/>
          <w:marRight w:val="0"/>
          <w:marTop w:val="0"/>
          <w:marBottom w:val="0"/>
          <w:divBdr>
            <w:top w:val="none" w:sz="0" w:space="0" w:color="auto"/>
            <w:left w:val="none" w:sz="0" w:space="0" w:color="auto"/>
            <w:bottom w:val="none" w:sz="0" w:space="0" w:color="auto"/>
            <w:right w:val="none" w:sz="0" w:space="0" w:color="auto"/>
          </w:divBdr>
        </w:div>
        <w:div w:id="220485259">
          <w:marLeft w:val="640"/>
          <w:marRight w:val="0"/>
          <w:marTop w:val="0"/>
          <w:marBottom w:val="0"/>
          <w:divBdr>
            <w:top w:val="none" w:sz="0" w:space="0" w:color="auto"/>
            <w:left w:val="none" w:sz="0" w:space="0" w:color="auto"/>
            <w:bottom w:val="none" w:sz="0" w:space="0" w:color="auto"/>
            <w:right w:val="none" w:sz="0" w:space="0" w:color="auto"/>
          </w:divBdr>
        </w:div>
        <w:div w:id="253827752">
          <w:marLeft w:val="640"/>
          <w:marRight w:val="0"/>
          <w:marTop w:val="0"/>
          <w:marBottom w:val="0"/>
          <w:divBdr>
            <w:top w:val="none" w:sz="0" w:space="0" w:color="auto"/>
            <w:left w:val="none" w:sz="0" w:space="0" w:color="auto"/>
            <w:bottom w:val="none" w:sz="0" w:space="0" w:color="auto"/>
            <w:right w:val="none" w:sz="0" w:space="0" w:color="auto"/>
          </w:divBdr>
        </w:div>
        <w:div w:id="295333429">
          <w:marLeft w:val="640"/>
          <w:marRight w:val="0"/>
          <w:marTop w:val="0"/>
          <w:marBottom w:val="0"/>
          <w:divBdr>
            <w:top w:val="none" w:sz="0" w:space="0" w:color="auto"/>
            <w:left w:val="none" w:sz="0" w:space="0" w:color="auto"/>
            <w:bottom w:val="none" w:sz="0" w:space="0" w:color="auto"/>
            <w:right w:val="none" w:sz="0" w:space="0" w:color="auto"/>
          </w:divBdr>
        </w:div>
        <w:div w:id="335353195">
          <w:marLeft w:val="640"/>
          <w:marRight w:val="0"/>
          <w:marTop w:val="0"/>
          <w:marBottom w:val="0"/>
          <w:divBdr>
            <w:top w:val="none" w:sz="0" w:space="0" w:color="auto"/>
            <w:left w:val="none" w:sz="0" w:space="0" w:color="auto"/>
            <w:bottom w:val="none" w:sz="0" w:space="0" w:color="auto"/>
            <w:right w:val="none" w:sz="0" w:space="0" w:color="auto"/>
          </w:divBdr>
        </w:div>
        <w:div w:id="341588515">
          <w:marLeft w:val="640"/>
          <w:marRight w:val="0"/>
          <w:marTop w:val="0"/>
          <w:marBottom w:val="0"/>
          <w:divBdr>
            <w:top w:val="none" w:sz="0" w:space="0" w:color="auto"/>
            <w:left w:val="none" w:sz="0" w:space="0" w:color="auto"/>
            <w:bottom w:val="none" w:sz="0" w:space="0" w:color="auto"/>
            <w:right w:val="none" w:sz="0" w:space="0" w:color="auto"/>
          </w:divBdr>
        </w:div>
        <w:div w:id="369459051">
          <w:marLeft w:val="640"/>
          <w:marRight w:val="0"/>
          <w:marTop w:val="0"/>
          <w:marBottom w:val="0"/>
          <w:divBdr>
            <w:top w:val="none" w:sz="0" w:space="0" w:color="auto"/>
            <w:left w:val="none" w:sz="0" w:space="0" w:color="auto"/>
            <w:bottom w:val="none" w:sz="0" w:space="0" w:color="auto"/>
            <w:right w:val="none" w:sz="0" w:space="0" w:color="auto"/>
          </w:divBdr>
        </w:div>
        <w:div w:id="384567803">
          <w:marLeft w:val="640"/>
          <w:marRight w:val="0"/>
          <w:marTop w:val="0"/>
          <w:marBottom w:val="0"/>
          <w:divBdr>
            <w:top w:val="none" w:sz="0" w:space="0" w:color="auto"/>
            <w:left w:val="none" w:sz="0" w:space="0" w:color="auto"/>
            <w:bottom w:val="none" w:sz="0" w:space="0" w:color="auto"/>
            <w:right w:val="none" w:sz="0" w:space="0" w:color="auto"/>
          </w:divBdr>
        </w:div>
        <w:div w:id="424814441">
          <w:marLeft w:val="640"/>
          <w:marRight w:val="0"/>
          <w:marTop w:val="0"/>
          <w:marBottom w:val="0"/>
          <w:divBdr>
            <w:top w:val="none" w:sz="0" w:space="0" w:color="auto"/>
            <w:left w:val="none" w:sz="0" w:space="0" w:color="auto"/>
            <w:bottom w:val="none" w:sz="0" w:space="0" w:color="auto"/>
            <w:right w:val="none" w:sz="0" w:space="0" w:color="auto"/>
          </w:divBdr>
        </w:div>
        <w:div w:id="427585811">
          <w:marLeft w:val="640"/>
          <w:marRight w:val="0"/>
          <w:marTop w:val="0"/>
          <w:marBottom w:val="0"/>
          <w:divBdr>
            <w:top w:val="none" w:sz="0" w:space="0" w:color="auto"/>
            <w:left w:val="none" w:sz="0" w:space="0" w:color="auto"/>
            <w:bottom w:val="none" w:sz="0" w:space="0" w:color="auto"/>
            <w:right w:val="none" w:sz="0" w:space="0" w:color="auto"/>
          </w:divBdr>
        </w:div>
        <w:div w:id="503206276">
          <w:marLeft w:val="640"/>
          <w:marRight w:val="0"/>
          <w:marTop w:val="0"/>
          <w:marBottom w:val="0"/>
          <w:divBdr>
            <w:top w:val="none" w:sz="0" w:space="0" w:color="auto"/>
            <w:left w:val="none" w:sz="0" w:space="0" w:color="auto"/>
            <w:bottom w:val="none" w:sz="0" w:space="0" w:color="auto"/>
            <w:right w:val="none" w:sz="0" w:space="0" w:color="auto"/>
          </w:divBdr>
        </w:div>
        <w:div w:id="509952939">
          <w:marLeft w:val="640"/>
          <w:marRight w:val="0"/>
          <w:marTop w:val="0"/>
          <w:marBottom w:val="0"/>
          <w:divBdr>
            <w:top w:val="none" w:sz="0" w:space="0" w:color="auto"/>
            <w:left w:val="none" w:sz="0" w:space="0" w:color="auto"/>
            <w:bottom w:val="none" w:sz="0" w:space="0" w:color="auto"/>
            <w:right w:val="none" w:sz="0" w:space="0" w:color="auto"/>
          </w:divBdr>
        </w:div>
        <w:div w:id="566065506">
          <w:marLeft w:val="640"/>
          <w:marRight w:val="0"/>
          <w:marTop w:val="0"/>
          <w:marBottom w:val="0"/>
          <w:divBdr>
            <w:top w:val="none" w:sz="0" w:space="0" w:color="auto"/>
            <w:left w:val="none" w:sz="0" w:space="0" w:color="auto"/>
            <w:bottom w:val="none" w:sz="0" w:space="0" w:color="auto"/>
            <w:right w:val="none" w:sz="0" w:space="0" w:color="auto"/>
          </w:divBdr>
        </w:div>
        <w:div w:id="577831907">
          <w:marLeft w:val="640"/>
          <w:marRight w:val="0"/>
          <w:marTop w:val="0"/>
          <w:marBottom w:val="0"/>
          <w:divBdr>
            <w:top w:val="none" w:sz="0" w:space="0" w:color="auto"/>
            <w:left w:val="none" w:sz="0" w:space="0" w:color="auto"/>
            <w:bottom w:val="none" w:sz="0" w:space="0" w:color="auto"/>
            <w:right w:val="none" w:sz="0" w:space="0" w:color="auto"/>
          </w:divBdr>
        </w:div>
        <w:div w:id="643433885">
          <w:marLeft w:val="640"/>
          <w:marRight w:val="0"/>
          <w:marTop w:val="0"/>
          <w:marBottom w:val="0"/>
          <w:divBdr>
            <w:top w:val="none" w:sz="0" w:space="0" w:color="auto"/>
            <w:left w:val="none" w:sz="0" w:space="0" w:color="auto"/>
            <w:bottom w:val="none" w:sz="0" w:space="0" w:color="auto"/>
            <w:right w:val="none" w:sz="0" w:space="0" w:color="auto"/>
          </w:divBdr>
        </w:div>
        <w:div w:id="716202052">
          <w:marLeft w:val="640"/>
          <w:marRight w:val="0"/>
          <w:marTop w:val="0"/>
          <w:marBottom w:val="0"/>
          <w:divBdr>
            <w:top w:val="none" w:sz="0" w:space="0" w:color="auto"/>
            <w:left w:val="none" w:sz="0" w:space="0" w:color="auto"/>
            <w:bottom w:val="none" w:sz="0" w:space="0" w:color="auto"/>
            <w:right w:val="none" w:sz="0" w:space="0" w:color="auto"/>
          </w:divBdr>
        </w:div>
        <w:div w:id="716513421">
          <w:marLeft w:val="640"/>
          <w:marRight w:val="0"/>
          <w:marTop w:val="0"/>
          <w:marBottom w:val="0"/>
          <w:divBdr>
            <w:top w:val="none" w:sz="0" w:space="0" w:color="auto"/>
            <w:left w:val="none" w:sz="0" w:space="0" w:color="auto"/>
            <w:bottom w:val="none" w:sz="0" w:space="0" w:color="auto"/>
            <w:right w:val="none" w:sz="0" w:space="0" w:color="auto"/>
          </w:divBdr>
        </w:div>
        <w:div w:id="767194751">
          <w:marLeft w:val="640"/>
          <w:marRight w:val="0"/>
          <w:marTop w:val="0"/>
          <w:marBottom w:val="0"/>
          <w:divBdr>
            <w:top w:val="none" w:sz="0" w:space="0" w:color="auto"/>
            <w:left w:val="none" w:sz="0" w:space="0" w:color="auto"/>
            <w:bottom w:val="none" w:sz="0" w:space="0" w:color="auto"/>
            <w:right w:val="none" w:sz="0" w:space="0" w:color="auto"/>
          </w:divBdr>
        </w:div>
        <w:div w:id="814494363">
          <w:marLeft w:val="640"/>
          <w:marRight w:val="0"/>
          <w:marTop w:val="0"/>
          <w:marBottom w:val="0"/>
          <w:divBdr>
            <w:top w:val="none" w:sz="0" w:space="0" w:color="auto"/>
            <w:left w:val="none" w:sz="0" w:space="0" w:color="auto"/>
            <w:bottom w:val="none" w:sz="0" w:space="0" w:color="auto"/>
            <w:right w:val="none" w:sz="0" w:space="0" w:color="auto"/>
          </w:divBdr>
        </w:div>
        <w:div w:id="847597385">
          <w:marLeft w:val="640"/>
          <w:marRight w:val="0"/>
          <w:marTop w:val="0"/>
          <w:marBottom w:val="0"/>
          <w:divBdr>
            <w:top w:val="none" w:sz="0" w:space="0" w:color="auto"/>
            <w:left w:val="none" w:sz="0" w:space="0" w:color="auto"/>
            <w:bottom w:val="none" w:sz="0" w:space="0" w:color="auto"/>
            <w:right w:val="none" w:sz="0" w:space="0" w:color="auto"/>
          </w:divBdr>
        </w:div>
        <w:div w:id="866672923">
          <w:marLeft w:val="640"/>
          <w:marRight w:val="0"/>
          <w:marTop w:val="0"/>
          <w:marBottom w:val="0"/>
          <w:divBdr>
            <w:top w:val="none" w:sz="0" w:space="0" w:color="auto"/>
            <w:left w:val="none" w:sz="0" w:space="0" w:color="auto"/>
            <w:bottom w:val="none" w:sz="0" w:space="0" w:color="auto"/>
            <w:right w:val="none" w:sz="0" w:space="0" w:color="auto"/>
          </w:divBdr>
        </w:div>
        <w:div w:id="869563390">
          <w:marLeft w:val="640"/>
          <w:marRight w:val="0"/>
          <w:marTop w:val="0"/>
          <w:marBottom w:val="0"/>
          <w:divBdr>
            <w:top w:val="none" w:sz="0" w:space="0" w:color="auto"/>
            <w:left w:val="none" w:sz="0" w:space="0" w:color="auto"/>
            <w:bottom w:val="none" w:sz="0" w:space="0" w:color="auto"/>
            <w:right w:val="none" w:sz="0" w:space="0" w:color="auto"/>
          </w:divBdr>
        </w:div>
        <w:div w:id="881478746">
          <w:marLeft w:val="640"/>
          <w:marRight w:val="0"/>
          <w:marTop w:val="0"/>
          <w:marBottom w:val="0"/>
          <w:divBdr>
            <w:top w:val="none" w:sz="0" w:space="0" w:color="auto"/>
            <w:left w:val="none" w:sz="0" w:space="0" w:color="auto"/>
            <w:bottom w:val="none" w:sz="0" w:space="0" w:color="auto"/>
            <w:right w:val="none" w:sz="0" w:space="0" w:color="auto"/>
          </w:divBdr>
        </w:div>
        <w:div w:id="912469531">
          <w:marLeft w:val="640"/>
          <w:marRight w:val="0"/>
          <w:marTop w:val="0"/>
          <w:marBottom w:val="0"/>
          <w:divBdr>
            <w:top w:val="none" w:sz="0" w:space="0" w:color="auto"/>
            <w:left w:val="none" w:sz="0" w:space="0" w:color="auto"/>
            <w:bottom w:val="none" w:sz="0" w:space="0" w:color="auto"/>
            <w:right w:val="none" w:sz="0" w:space="0" w:color="auto"/>
          </w:divBdr>
        </w:div>
        <w:div w:id="919633542">
          <w:marLeft w:val="640"/>
          <w:marRight w:val="0"/>
          <w:marTop w:val="0"/>
          <w:marBottom w:val="0"/>
          <w:divBdr>
            <w:top w:val="none" w:sz="0" w:space="0" w:color="auto"/>
            <w:left w:val="none" w:sz="0" w:space="0" w:color="auto"/>
            <w:bottom w:val="none" w:sz="0" w:space="0" w:color="auto"/>
            <w:right w:val="none" w:sz="0" w:space="0" w:color="auto"/>
          </w:divBdr>
        </w:div>
        <w:div w:id="938294164">
          <w:marLeft w:val="640"/>
          <w:marRight w:val="0"/>
          <w:marTop w:val="0"/>
          <w:marBottom w:val="0"/>
          <w:divBdr>
            <w:top w:val="none" w:sz="0" w:space="0" w:color="auto"/>
            <w:left w:val="none" w:sz="0" w:space="0" w:color="auto"/>
            <w:bottom w:val="none" w:sz="0" w:space="0" w:color="auto"/>
            <w:right w:val="none" w:sz="0" w:space="0" w:color="auto"/>
          </w:divBdr>
        </w:div>
        <w:div w:id="1021276943">
          <w:marLeft w:val="640"/>
          <w:marRight w:val="0"/>
          <w:marTop w:val="0"/>
          <w:marBottom w:val="0"/>
          <w:divBdr>
            <w:top w:val="none" w:sz="0" w:space="0" w:color="auto"/>
            <w:left w:val="none" w:sz="0" w:space="0" w:color="auto"/>
            <w:bottom w:val="none" w:sz="0" w:space="0" w:color="auto"/>
            <w:right w:val="none" w:sz="0" w:space="0" w:color="auto"/>
          </w:divBdr>
        </w:div>
        <w:div w:id="1032925417">
          <w:marLeft w:val="640"/>
          <w:marRight w:val="0"/>
          <w:marTop w:val="0"/>
          <w:marBottom w:val="0"/>
          <w:divBdr>
            <w:top w:val="none" w:sz="0" w:space="0" w:color="auto"/>
            <w:left w:val="none" w:sz="0" w:space="0" w:color="auto"/>
            <w:bottom w:val="none" w:sz="0" w:space="0" w:color="auto"/>
            <w:right w:val="none" w:sz="0" w:space="0" w:color="auto"/>
          </w:divBdr>
        </w:div>
        <w:div w:id="1072384487">
          <w:marLeft w:val="640"/>
          <w:marRight w:val="0"/>
          <w:marTop w:val="0"/>
          <w:marBottom w:val="0"/>
          <w:divBdr>
            <w:top w:val="none" w:sz="0" w:space="0" w:color="auto"/>
            <w:left w:val="none" w:sz="0" w:space="0" w:color="auto"/>
            <w:bottom w:val="none" w:sz="0" w:space="0" w:color="auto"/>
            <w:right w:val="none" w:sz="0" w:space="0" w:color="auto"/>
          </w:divBdr>
        </w:div>
        <w:div w:id="1084188729">
          <w:marLeft w:val="640"/>
          <w:marRight w:val="0"/>
          <w:marTop w:val="0"/>
          <w:marBottom w:val="0"/>
          <w:divBdr>
            <w:top w:val="none" w:sz="0" w:space="0" w:color="auto"/>
            <w:left w:val="none" w:sz="0" w:space="0" w:color="auto"/>
            <w:bottom w:val="none" w:sz="0" w:space="0" w:color="auto"/>
            <w:right w:val="none" w:sz="0" w:space="0" w:color="auto"/>
          </w:divBdr>
        </w:div>
        <w:div w:id="1114254057">
          <w:marLeft w:val="640"/>
          <w:marRight w:val="0"/>
          <w:marTop w:val="0"/>
          <w:marBottom w:val="0"/>
          <w:divBdr>
            <w:top w:val="none" w:sz="0" w:space="0" w:color="auto"/>
            <w:left w:val="none" w:sz="0" w:space="0" w:color="auto"/>
            <w:bottom w:val="none" w:sz="0" w:space="0" w:color="auto"/>
            <w:right w:val="none" w:sz="0" w:space="0" w:color="auto"/>
          </w:divBdr>
        </w:div>
        <w:div w:id="1145048876">
          <w:marLeft w:val="640"/>
          <w:marRight w:val="0"/>
          <w:marTop w:val="0"/>
          <w:marBottom w:val="0"/>
          <w:divBdr>
            <w:top w:val="none" w:sz="0" w:space="0" w:color="auto"/>
            <w:left w:val="none" w:sz="0" w:space="0" w:color="auto"/>
            <w:bottom w:val="none" w:sz="0" w:space="0" w:color="auto"/>
            <w:right w:val="none" w:sz="0" w:space="0" w:color="auto"/>
          </w:divBdr>
        </w:div>
        <w:div w:id="1177380920">
          <w:marLeft w:val="640"/>
          <w:marRight w:val="0"/>
          <w:marTop w:val="0"/>
          <w:marBottom w:val="0"/>
          <w:divBdr>
            <w:top w:val="none" w:sz="0" w:space="0" w:color="auto"/>
            <w:left w:val="none" w:sz="0" w:space="0" w:color="auto"/>
            <w:bottom w:val="none" w:sz="0" w:space="0" w:color="auto"/>
            <w:right w:val="none" w:sz="0" w:space="0" w:color="auto"/>
          </w:divBdr>
        </w:div>
        <w:div w:id="1200050684">
          <w:marLeft w:val="640"/>
          <w:marRight w:val="0"/>
          <w:marTop w:val="0"/>
          <w:marBottom w:val="0"/>
          <w:divBdr>
            <w:top w:val="none" w:sz="0" w:space="0" w:color="auto"/>
            <w:left w:val="none" w:sz="0" w:space="0" w:color="auto"/>
            <w:bottom w:val="none" w:sz="0" w:space="0" w:color="auto"/>
            <w:right w:val="none" w:sz="0" w:space="0" w:color="auto"/>
          </w:divBdr>
        </w:div>
        <w:div w:id="1204706282">
          <w:marLeft w:val="640"/>
          <w:marRight w:val="0"/>
          <w:marTop w:val="0"/>
          <w:marBottom w:val="0"/>
          <w:divBdr>
            <w:top w:val="none" w:sz="0" w:space="0" w:color="auto"/>
            <w:left w:val="none" w:sz="0" w:space="0" w:color="auto"/>
            <w:bottom w:val="none" w:sz="0" w:space="0" w:color="auto"/>
            <w:right w:val="none" w:sz="0" w:space="0" w:color="auto"/>
          </w:divBdr>
        </w:div>
        <w:div w:id="1205829115">
          <w:marLeft w:val="640"/>
          <w:marRight w:val="0"/>
          <w:marTop w:val="0"/>
          <w:marBottom w:val="0"/>
          <w:divBdr>
            <w:top w:val="none" w:sz="0" w:space="0" w:color="auto"/>
            <w:left w:val="none" w:sz="0" w:space="0" w:color="auto"/>
            <w:bottom w:val="none" w:sz="0" w:space="0" w:color="auto"/>
            <w:right w:val="none" w:sz="0" w:space="0" w:color="auto"/>
          </w:divBdr>
        </w:div>
        <w:div w:id="1257135758">
          <w:marLeft w:val="640"/>
          <w:marRight w:val="0"/>
          <w:marTop w:val="0"/>
          <w:marBottom w:val="0"/>
          <w:divBdr>
            <w:top w:val="none" w:sz="0" w:space="0" w:color="auto"/>
            <w:left w:val="none" w:sz="0" w:space="0" w:color="auto"/>
            <w:bottom w:val="none" w:sz="0" w:space="0" w:color="auto"/>
            <w:right w:val="none" w:sz="0" w:space="0" w:color="auto"/>
          </w:divBdr>
        </w:div>
        <w:div w:id="1257860659">
          <w:marLeft w:val="640"/>
          <w:marRight w:val="0"/>
          <w:marTop w:val="0"/>
          <w:marBottom w:val="0"/>
          <w:divBdr>
            <w:top w:val="none" w:sz="0" w:space="0" w:color="auto"/>
            <w:left w:val="none" w:sz="0" w:space="0" w:color="auto"/>
            <w:bottom w:val="none" w:sz="0" w:space="0" w:color="auto"/>
            <w:right w:val="none" w:sz="0" w:space="0" w:color="auto"/>
          </w:divBdr>
        </w:div>
        <w:div w:id="1268196745">
          <w:marLeft w:val="640"/>
          <w:marRight w:val="0"/>
          <w:marTop w:val="0"/>
          <w:marBottom w:val="0"/>
          <w:divBdr>
            <w:top w:val="none" w:sz="0" w:space="0" w:color="auto"/>
            <w:left w:val="none" w:sz="0" w:space="0" w:color="auto"/>
            <w:bottom w:val="none" w:sz="0" w:space="0" w:color="auto"/>
            <w:right w:val="none" w:sz="0" w:space="0" w:color="auto"/>
          </w:divBdr>
        </w:div>
        <w:div w:id="1268388133">
          <w:marLeft w:val="640"/>
          <w:marRight w:val="0"/>
          <w:marTop w:val="0"/>
          <w:marBottom w:val="0"/>
          <w:divBdr>
            <w:top w:val="none" w:sz="0" w:space="0" w:color="auto"/>
            <w:left w:val="none" w:sz="0" w:space="0" w:color="auto"/>
            <w:bottom w:val="none" w:sz="0" w:space="0" w:color="auto"/>
            <w:right w:val="none" w:sz="0" w:space="0" w:color="auto"/>
          </w:divBdr>
        </w:div>
        <w:div w:id="1310019408">
          <w:marLeft w:val="640"/>
          <w:marRight w:val="0"/>
          <w:marTop w:val="0"/>
          <w:marBottom w:val="0"/>
          <w:divBdr>
            <w:top w:val="none" w:sz="0" w:space="0" w:color="auto"/>
            <w:left w:val="none" w:sz="0" w:space="0" w:color="auto"/>
            <w:bottom w:val="none" w:sz="0" w:space="0" w:color="auto"/>
            <w:right w:val="none" w:sz="0" w:space="0" w:color="auto"/>
          </w:divBdr>
        </w:div>
        <w:div w:id="1313951275">
          <w:marLeft w:val="640"/>
          <w:marRight w:val="0"/>
          <w:marTop w:val="0"/>
          <w:marBottom w:val="0"/>
          <w:divBdr>
            <w:top w:val="none" w:sz="0" w:space="0" w:color="auto"/>
            <w:left w:val="none" w:sz="0" w:space="0" w:color="auto"/>
            <w:bottom w:val="none" w:sz="0" w:space="0" w:color="auto"/>
            <w:right w:val="none" w:sz="0" w:space="0" w:color="auto"/>
          </w:divBdr>
        </w:div>
        <w:div w:id="1323968926">
          <w:marLeft w:val="640"/>
          <w:marRight w:val="0"/>
          <w:marTop w:val="0"/>
          <w:marBottom w:val="0"/>
          <w:divBdr>
            <w:top w:val="none" w:sz="0" w:space="0" w:color="auto"/>
            <w:left w:val="none" w:sz="0" w:space="0" w:color="auto"/>
            <w:bottom w:val="none" w:sz="0" w:space="0" w:color="auto"/>
            <w:right w:val="none" w:sz="0" w:space="0" w:color="auto"/>
          </w:divBdr>
        </w:div>
        <w:div w:id="1349522026">
          <w:marLeft w:val="640"/>
          <w:marRight w:val="0"/>
          <w:marTop w:val="0"/>
          <w:marBottom w:val="0"/>
          <w:divBdr>
            <w:top w:val="none" w:sz="0" w:space="0" w:color="auto"/>
            <w:left w:val="none" w:sz="0" w:space="0" w:color="auto"/>
            <w:bottom w:val="none" w:sz="0" w:space="0" w:color="auto"/>
            <w:right w:val="none" w:sz="0" w:space="0" w:color="auto"/>
          </w:divBdr>
        </w:div>
        <w:div w:id="1404985285">
          <w:marLeft w:val="640"/>
          <w:marRight w:val="0"/>
          <w:marTop w:val="0"/>
          <w:marBottom w:val="0"/>
          <w:divBdr>
            <w:top w:val="none" w:sz="0" w:space="0" w:color="auto"/>
            <w:left w:val="none" w:sz="0" w:space="0" w:color="auto"/>
            <w:bottom w:val="none" w:sz="0" w:space="0" w:color="auto"/>
            <w:right w:val="none" w:sz="0" w:space="0" w:color="auto"/>
          </w:divBdr>
        </w:div>
        <w:div w:id="1434746480">
          <w:marLeft w:val="640"/>
          <w:marRight w:val="0"/>
          <w:marTop w:val="0"/>
          <w:marBottom w:val="0"/>
          <w:divBdr>
            <w:top w:val="none" w:sz="0" w:space="0" w:color="auto"/>
            <w:left w:val="none" w:sz="0" w:space="0" w:color="auto"/>
            <w:bottom w:val="none" w:sz="0" w:space="0" w:color="auto"/>
            <w:right w:val="none" w:sz="0" w:space="0" w:color="auto"/>
          </w:divBdr>
        </w:div>
        <w:div w:id="1466502705">
          <w:marLeft w:val="640"/>
          <w:marRight w:val="0"/>
          <w:marTop w:val="0"/>
          <w:marBottom w:val="0"/>
          <w:divBdr>
            <w:top w:val="none" w:sz="0" w:space="0" w:color="auto"/>
            <w:left w:val="none" w:sz="0" w:space="0" w:color="auto"/>
            <w:bottom w:val="none" w:sz="0" w:space="0" w:color="auto"/>
            <w:right w:val="none" w:sz="0" w:space="0" w:color="auto"/>
          </w:divBdr>
        </w:div>
        <w:div w:id="1554541656">
          <w:marLeft w:val="640"/>
          <w:marRight w:val="0"/>
          <w:marTop w:val="0"/>
          <w:marBottom w:val="0"/>
          <w:divBdr>
            <w:top w:val="none" w:sz="0" w:space="0" w:color="auto"/>
            <w:left w:val="none" w:sz="0" w:space="0" w:color="auto"/>
            <w:bottom w:val="none" w:sz="0" w:space="0" w:color="auto"/>
            <w:right w:val="none" w:sz="0" w:space="0" w:color="auto"/>
          </w:divBdr>
        </w:div>
        <w:div w:id="1556546678">
          <w:marLeft w:val="640"/>
          <w:marRight w:val="0"/>
          <w:marTop w:val="0"/>
          <w:marBottom w:val="0"/>
          <w:divBdr>
            <w:top w:val="none" w:sz="0" w:space="0" w:color="auto"/>
            <w:left w:val="none" w:sz="0" w:space="0" w:color="auto"/>
            <w:bottom w:val="none" w:sz="0" w:space="0" w:color="auto"/>
            <w:right w:val="none" w:sz="0" w:space="0" w:color="auto"/>
          </w:divBdr>
        </w:div>
        <w:div w:id="1582448726">
          <w:marLeft w:val="640"/>
          <w:marRight w:val="0"/>
          <w:marTop w:val="0"/>
          <w:marBottom w:val="0"/>
          <w:divBdr>
            <w:top w:val="none" w:sz="0" w:space="0" w:color="auto"/>
            <w:left w:val="none" w:sz="0" w:space="0" w:color="auto"/>
            <w:bottom w:val="none" w:sz="0" w:space="0" w:color="auto"/>
            <w:right w:val="none" w:sz="0" w:space="0" w:color="auto"/>
          </w:divBdr>
        </w:div>
        <w:div w:id="1615287737">
          <w:marLeft w:val="640"/>
          <w:marRight w:val="0"/>
          <w:marTop w:val="0"/>
          <w:marBottom w:val="0"/>
          <w:divBdr>
            <w:top w:val="none" w:sz="0" w:space="0" w:color="auto"/>
            <w:left w:val="none" w:sz="0" w:space="0" w:color="auto"/>
            <w:bottom w:val="none" w:sz="0" w:space="0" w:color="auto"/>
            <w:right w:val="none" w:sz="0" w:space="0" w:color="auto"/>
          </w:divBdr>
        </w:div>
        <w:div w:id="1639459775">
          <w:marLeft w:val="640"/>
          <w:marRight w:val="0"/>
          <w:marTop w:val="0"/>
          <w:marBottom w:val="0"/>
          <w:divBdr>
            <w:top w:val="none" w:sz="0" w:space="0" w:color="auto"/>
            <w:left w:val="none" w:sz="0" w:space="0" w:color="auto"/>
            <w:bottom w:val="none" w:sz="0" w:space="0" w:color="auto"/>
            <w:right w:val="none" w:sz="0" w:space="0" w:color="auto"/>
          </w:divBdr>
        </w:div>
        <w:div w:id="1645936811">
          <w:marLeft w:val="640"/>
          <w:marRight w:val="0"/>
          <w:marTop w:val="0"/>
          <w:marBottom w:val="0"/>
          <w:divBdr>
            <w:top w:val="none" w:sz="0" w:space="0" w:color="auto"/>
            <w:left w:val="none" w:sz="0" w:space="0" w:color="auto"/>
            <w:bottom w:val="none" w:sz="0" w:space="0" w:color="auto"/>
            <w:right w:val="none" w:sz="0" w:space="0" w:color="auto"/>
          </w:divBdr>
        </w:div>
        <w:div w:id="1674259343">
          <w:marLeft w:val="640"/>
          <w:marRight w:val="0"/>
          <w:marTop w:val="0"/>
          <w:marBottom w:val="0"/>
          <w:divBdr>
            <w:top w:val="none" w:sz="0" w:space="0" w:color="auto"/>
            <w:left w:val="none" w:sz="0" w:space="0" w:color="auto"/>
            <w:bottom w:val="none" w:sz="0" w:space="0" w:color="auto"/>
            <w:right w:val="none" w:sz="0" w:space="0" w:color="auto"/>
          </w:divBdr>
        </w:div>
        <w:div w:id="1679118155">
          <w:marLeft w:val="640"/>
          <w:marRight w:val="0"/>
          <w:marTop w:val="0"/>
          <w:marBottom w:val="0"/>
          <w:divBdr>
            <w:top w:val="none" w:sz="0" w:space="0" w:color="auto"/>
            <w:left w:val="none" w:sz="0" w:space="0" w:color="auto"/>
            <w:bottom w:val="none" w:sz="0" w:space="0" w:color="auto"/>
            <w:right w:val="none" w:sz="0" w:space="0" w:color="auto"/>
          </w:divBdr>
        </w:div>
        <w:div w:id="1711879154">
          <w:marLeft w:val="640"/>
          <w:marRight w:val="0"/>
          <w:marTop w:val="0"/>
          <w:marBottom w:val="0"/>
          <w:divBdr>
            <w:top w:val="none" w:sz="0" w:space="0" w:color="auto"/>
            <w:left w:val="none" w:sz="0" w:space="0" w:color="auto"/>
            <w:bottom w:val="none" w:sz="0" w:space="0" w:color="auto"/>
            <w:right w:val="none" w:sz="0" w:space="0" w:color="auto"/>
          </w:divBdr>
        </w:div>
        <w:div w:id="1712027589">
          <w:marLeft w:val="640"/>
          <w:marRight w:val="0"/>
          <w:marTop w:val="0"/>
          <w:marBottom w:val="0"/>
          <w:divBdr>
            <w:top w:val="none" w:sz="0" w:space="0" w:color="auto"/>
            <w:left w:val="none" w:sz="0" w:space="0" w:color="auto"/>
            <w:bottom w:val="none" w:sz="0" w:space="0" w:color="auto"/>
            <w:right w:val="none" w:sz="0" w:space="0" w:color="auto"/>
          </w:divBdr>
        </w:div>
        <w:div w:id="1716194391">
          <w:marLeft w:val="640"/>
          <w:marRight w:val="0"/>
          <w:marTop w:val="0"/>
          <w:marBottom w:val="0"/>
          <w:divBdr>
            <w:top w:val="none" w:sz="0" w:space="0" w:color="auto"/>
            <w:left w:val="none" w:sz="0" w:space="0" w:color="auto"/>
            <w:bottom w:val="none" w:sz="0" w:space="0" w:color="auto"/>
            <w:right w:val="none" w:sz="0" w:space="0" w:color="auto"/>
          </w:divBdr>
        </w:div>
        <w:div w:id="1736270004">
          <w:marLeft w:val="640"/>
          <w:marRight w:val="0"/>
          <w:marTop w:val="0"/>
          <w:marBottom w:val="0"/>
          <w:divBdr>
            <w:top w:val="none" w:sz="0" w:space="0" w:color="auto"/>
            <w:left w:val="none" w:sz="0" w:space="0" w:color="auto"/>
            <w:bottom w:val="none" w:sz="0" w:space="0" w:color="auto"/>
            <w:right w:val="none" w:sz="0" w:space="0" w:color="auto"/>
          </w:divBdr>
        </w:div>
        <w:div w:id="1777677543">
          <w:marLeft w:val="640"/>
          <w:marRight w:val="0"/>
          <w:marTop w:val="0"/>
          <w:marBottom w:val="0"/>
          <w:divBdr>
            <w:top w:val="none" w:sz="0" w:space="0" w:color="auto"/>
            <w:left w:val="none" w:sz="0" w:space="0" w:color="auto"/>
            <w:bottom w:val="none" w:sz="0" w:space="0" w:color="auto"/>
            <w:right w:val="none" w:sz="0" w:space="0" w:color="auto"/>
          </w:divBdr>
        </w:div>
        <w:div w:id="1797068648">
          <w:marLeft w:val="640"/>
          <w:marRight w:val="0"/>
          <w:marTop w:val="0"/>
          <w:marBottom w:val="0"/>
          <w:divBdr>
            <w:top w:val="none" w:sz="0" w:space="0" w:color="auto"/>
            <w:left w:val="none" w:sz="0" w:space="0" w:color="auto"/>
            <w:bottom w:val="none" w:sz="0" w:space="0" w:color="auto"/>
            <w:right w:val="none" w:sz="0" w:space="0" w:color="auto"/>
          </w:divBdr>
        </w:div>
        <w:div w:id="1797942445">
          <w:marLeft w:val="640"/>
          <w:marRight w:val="0"/>
          <w:marTop w:val="0"/>
          <w:marBottom w:val="0"/>
          <w:divBdr>
            <w:top w:val="none" w:sz="0" w:space="0" w:color="auto"/>
            <w:left w:val="none" w:sz="0" w:space="0" w:color="auto"/>
            <w:bottom w:val="none" w:sz="0" w:space="0" w:color="auto"/>
            <w:right w:val="none" w:sz="0" w:space="0" w:color="auto"/>
          </w:divBdr>
        </w:div>
        <w:div w:id="1825924077">
          <w:marLeft w:val="640"/>
          <w:marRight w:val="0"/>
          <w:marTop w:val="0"/>
          <w:marBottom w:val="0"/>
          <w:divBdr>
            <w:top w:val="none" w:sz="0" w:space="0" w:color="auto"/>
            <w:left w:val="none" w:sz="0" w:space="0" w:color="auto"/>
            <w:bottom w:val="none" w:sz="0" w:space="0" w:color="auto"/>
            <w:right w:val="none" w:sz="0" w:space="0" w:color="auto"/>
          </w:divBdr>
        </w:div>
        <w:div w:id="1828740202">
          <w:marLeft w:val="640"/>
          <w:marRight w:val="0"/>
          <w:marTop w:val="0"/>
          <w:marBottom w:val="0"/>
          <w:divBdr>
            <w:top w:val="none" w:sz="0" w:space="0" w:color="auto"/>
            <w:left w:val="none" w:sz="0" w:space="0" w:color="auto"/>
            <w:bottom w:val="none" w:sz="0" w:space="0" w:color="auto"/>
            <w:right w:val="none" w:sz="0" w:space="0" w:color="auto"/>
          </w:divBdr>
        </w:div>
        <w:div w:id="1829831389">
          <w:marLeft w:val="640"/>
          <w:marRight w:val="0"/>
          <w:marTop w:val="0"/>
          <w:marBottom w:val="0"/>
          <w:divBdr>
            <w:top w:val="none" w:sz="0" w:space="0" w:color="auto"/>
            <w:left w:val="none" w:sz="0" w:space="0" w:color="auto"/>
            <w:bottom w:val="none" w:sz="0" w:space="0" w:color="auto"/>
            <w:right w:val="none" w:sz="0" w:space="0" w:color="auto"/>
          </w:divBdr>
        </w:div>
        <w:div w:id="1842890581">
          <w:marLeft w:val="640"/>
          <w:marRight w:val="0"/>
          <w:marTop w:val="0"/>
          <w:marBottom w:val="0"/>
          <w:divBdr>
            <w:top w:val="none" w:sz="0" w:space="0" w:color="auto"/>
            <w:left w:val="none" w:sz="0" w:space="0" w:color="auto"/>
            <w:bottom w:val="none" w:sz="0" w:space="0" w:color="auto"/>
            <w:right w:val="none" w:sz="0" w:space="0" w:color="auto"/>
          </w:divBdr>
        </w:div>
        <w:div w:id="1886791661">
          <w:marLeft w:val="640"/>
          <w:marRight w:val="0"/>
          <w:marTop w:val="0"/>
          <w:marBottom w:val="0"/>
          <w:divBdr>
            <w:top w:val="none" w:sz="0" w:space="0" w:color="auto"/>
            <w:left w:val="none" w:sz="0" w:space="0" w:color="auto"/>
            <w:bottom w:val="none" w:sz="0" w:space="0" w:color="auto"/>
            <w:right w:val="none" w:sz="0" w:space="0" w:color="auto"/>
          </w:divBdr>
        </w:div>
        <w:div w:id="1972394338">
          <w:marLeft w:val="640"/>
          <w:marRight w:val="0"/>
          <w:marTop w:val="0"/>
          <w:marBottom w:val="0"/>
          <w:divBdr>
            <w:top w:val="none" w:sz="0" w:space="0" w:color="auto"/>
            <w:left w:val="none" w:sz="0" w:space="0" w:color="auto"/>
            <w:bottom w:val="none" w:sz="0" w:space="0" w:color="auto"/>
            <w:right w:val="none" w:sz="0" w:space="0" w:color="auto"/>
          </w:divBdr>
        </w:div>
        <w:div w:id="2116824907">
          <w:marLeft w:val="640"/>
          <w:marRight w:val="0"/>
          <w:marTop w:val="0"/>
          <w:marBottom w:val="0"/>
          <w:divBdr>
            <w:top w:val="none" w:sz="0" w:space="0" w:color="auto"/>
            <w:left w:val="none" w:sz="0" w:space="0" w:color="auto"/>
            <w:bottom w:val="none" w:sz="0" w:space="0" w:color="auto"/>
            <w:right w:val="none" w:sz="0" w:space="0" w:color="auto"/>
          </w:divBdr>
        </w:div>
        <w:div w:id="2130122739">
          <w:marLeft w:val="640"/>
          <w:marRight w:val="0"/>
          <w:marTop w:val="0"/>
          <w:marBottom w:val="0"/>
          <w:divBdr>
            <w:top w:val="none" w:sz="0" w:space="0" w:color="auto"/>
            <w:left w:val="none" w:sz="0" w:space="0" w:color="auto"/>
            <w:bottom w:val="none" w:sz="0" w:space="0" w:color="auto"/>
            <w:right w:val="none" w:sz="0" w:space="0" w:color="auto"/>
          </w:divBdr>
        </w:div>
      </w:divsChild>
    </w:div>
    <w:div w:id="1899709499">
      <w:bodyDiv w:val="1"/>
      <w:marLeft w:val="0"/>
      <w:marRight w:val="0"/>
      <w:marTop w:val="0"/>
      <w:marBottom w:val="0"/>
      <w:divBdr>
        <w:top w:val="none" w:sz="0" w:space="0" w:color="auto"/>
        <w:left w:val="none" w:sz="0" w:space="0" w:color="auto"/>
        <w:bottom w:val="none" w:sz="0" w:space="0" w:color="auto"/>
        <w:right w:val="none" w:sz="0" w:space="0" w:color="auto"/>
      </w:divBdr>
    </w:div>
    <w:div w:id="1904296996">
      <w:bodyDiv w:val="1"/>
      <w:marLeft w:val="0"/>
      <w:marRight w:val="0"/>
      <w:marTop w:val="0"/>
      <w:marBottom w:val="0"/>
      <w:divBdr>
        <w:top w:val="none" w:sz="0" w:space="0" w:color="auto"/>
        <w:left w:val="none" w:sz="0" w:space="0" w:color="auto"/>
        <w:bottom w:val="none" w:sz="0" w:space="0" w:color="auto"/>
        <w:right w:val="none" w:sz="0" w:space="0" w:color="auto"/>
      </w:divBdr>
    </w:div>
    <w:div w:id="1943608086">
      <w:bodyDiv w:val="1"/>
      <w:marLeft w:val="0"/>
      <w:marRight w:val="0"/>
      <w:marTop w:val="0"/>
      <w:marBottom w:val="0"/>
      <w:divBdr>
        <w:top w:val="none" w:sz="0" w:space="0" w:color="auto"/>
        <w:left w:val="none" w:sz="0" w:space="0" w:color="auto"/>
        <w:bottom w:val="none" w:sz="0" w:space="0" w:color="auto"/>
        <w:right w:val="none" w:sz="0" w:space="0" w:color="auto"/>
      </w:divBdr>
      <w:divsChild>
        <w:div w:id="550505217">
          <w:marLeft w:val="0"/>
          <w:marRight w:val="0"/>
          <w:marTop w:val="0"/>
          <w:marBottom w:val="0"/>
          <w:divBdr>
            <w:top w:val="none" w:sz="0" w:space="0" w:color="auto"/>
            <w:left w:val="none" w:sz="0" w:space="0" w:color="auto"/>
            <w:bottom w:val="none" w:sz="0" w:space="0" w:color="auto"/>
            <w:right w:val="none" w:sz="0" w:space="0" w:color="auto"/>
          </w:divBdr>
        </w:div>
        <w:div w:id="775827707">
          <w:marLeft w:val="0"/>
          <w:marRight w:val="0"/>
          <w:marTop w:val="0"/>
          <w:marBottom w:val="0"/>
          <w:divBdr>
            <w:top w:val="none" w:sz="0" w:space="0" w:color="auto"/>
            <w:left w:val="none" w:sz="0" w:space="0" w:color="auto"/>
            <w:bottom w:val="none" w:sz="0" w:space="0" w:color="auto"/>
            <w:right w:val="none" w:sz="0" w:space="0" w:color="auto"/>
          </w:divBdr>
        </w:div>
        <w:div w:id="742533661">
          <w:marLeft w:val="0"/>
          <w:marRight w:val="0"/>
          <w:marTop w:val="0"/>
          <w:marBottom w:val="0"/>
          <w:divBdr>
            <w:top w:val="none" w:sz="0" w:space="0" w:color="auto"/>
            <w:left w:val="none" w:sz="0" w:space="0" w:color="auto"/>
            <w:bottom w:val="none" w:sz="0" w:space="0" w:color="auto"/>
            <w:right w:val="none" w:sz="0" w:space="0" w:color="auto"/>
          </w:divBdr>
        </w:div>
        <w:div w:id="637883796">
          <w:marLeft w:val="0"/>
          <w:marRight w:val="0"/>
          <w:marTop w:val="0"/>
          <w:marBottom w:val="0"/>
          <w:divBdr>
            <w:top w:val="none" w:sz="0" w:space="0" w:color="auto"/>
            <w:left w:val="none" w:sz="0" w:space="0" w:color="auto"/>
            <w:bottom w:val="none" w:sz="0" w:space="0" w:color="auto"/>
            <w:right w:val="none" w:sz="0" w:space="0" w:color="auto"/>
          </w:divBdr>
        </w:div>
        <w:div w:id="905919444">
          <w:marLeft w:val="0"/>
          <w:marRight w:val="0"/>
          <w:marTop w:val="0"/>
          <w:marBottom w:val="0"/>
          <w:divBdr>
            <w:top w:val="none" w:sz="0" w:space="0" w:color="auto"/>
            <w:left w:val="none" w:sz="0" w:space="0" w:color="auto"/>
            <w:bottom w:val="none" w:sz="0" w:space="0" w:color="auto"/>
            <w:right w:val="none" w:sz="0" w:space="0" w:color="auto"/>
          </w:divBdr>
        </w:div>
        <w:div w:id="994141997">
          <w:marLeft w:val="0"/>
          <w:marRight w:val="0"/>
          <w:marTop w:val="0"/>
          <w:marBottom w:val="0"/>
          <w:divBdr>
            <w:top w:val="none" w:sz="0" w:space="0" w:color="auto"/>
            <w:left w:val="none" w:sz="0" w:space="0" w:color="auto"/>
            <w:bottom w:val="none" w:sz="0" w:space="0" w:color="auto"/>
            <w:right w:val="none" w:sz="0" w:space="0" w:color="auto"/>
          </w:divBdr>
        </w:div>
        <w:div w:id="1513258044">
          <w:marLeft w:val="0"/>
          <w:marRight w:val="0"/>
          <w:marTop w:val="0"/>
          <w:marBottom w:val="0"/>
          <w:divBdr>
            <w:top w:val="none" w:sz="0" w:space="0" w:color="auto"/>
            <w:left w:val="none" w:sz="0" w:space="0" w:color="auto"/>
            <w:bottom w:val="none" w:sz="0" w:space="0" w:color="auto"/>
            <w:right w:val="none" w:sz="0" w:space="0" w:color="auto"/>
          </w:divBdr>
        </w:div>
        <w:div w:id="765269520">
          <w:marLeft w:val="0"/>
          <w:marRight w:val="0"/>
          <w:marTop w:val="0"/>
          <w:marBottom w:val="0"/>
          <w:divBdr>
            <w:top w:val="none" w:sz="0" w:space="0" w:color="auto"/>
            <w:left w:val="none" w:sz="0" w:space="0" w:color="auto"/>
            <w:bottom w:val="none" w:sz="0" w:space="0" w:color="auto"/>
            <w:right w:val="none" w:sz="0" w:space="0" w:color="auto"/>
          </w:divBdr>
        </w:div>
        <w:div w:id="2058357116">
          <w:marLeft w:val="0"/>
          <w:marRight w:val="0"/>
          <w:marTop w:val="0"/>
          <w:marBottom w:val="0"/>
          <w:divBdr>
            <w:top w:val="none" w:sz="0" w:space="0" w:color="auto"/>
            <w:left w:val="none" w:sz="0" w:space="0" w:color="auto"/>
            <w:bottom w:val="none" w:sz="0" w:space="0" w:color="auto"/>
            <w:right w:val="none" w:sz="0" w:space="0" w:color="auto"/>
          </w:divBdr>
        </w:div>
        <w:div w:id="1388645846">
          <w:marLeft w:val="0"/>
          <w:marRight w:val="0"/>
          <w:marTop w:val="0"/>
          <w:marBottom w:val="0"/>
          <w:divBdr>
            <w:top w:val="none" w:sz="0" w:space="0" w:color="auto"/>
            <w:left w:val="none" w:sz="0" w:space="0" w:color="auto"/>
            <w:bottom w:val="none" w:sz="0" w:space="0" w:color="auto"/>
            <w:right w:val="none" w:sz="0" w:space="0" w:color="auto"/>
          </w:divBdr>
        </w:div>
        <w:div w:id="1595213185">
          <w:marLeft w:val="0"/>
          <w:marRight w:val="0"/>
          <w:marTop w:val="0"/>
          <w:marBottom w:val="0"/>
          <w:divBdr>
            <w:top w:val="none" w:sz="0" w:space="0" w:color="auto"/>
            <w:left w:val="none" w:sz="0" w:space="0" w:color="auto"/>
            <w:bottom w:val="none" w:sz="0" w:space="0" w:color="auto"/>
            <w:right w:val="none" w:sz="0" w:space="0" w:color="auto"/>
          </w:divBdr>
        </w:div>
        <w:div w:id="710230156">
          <w:marLeft w:val="0"/>
          <w:marRight w:val="0"/>
          <w:marTop w:val="0"/>
          <w:marBottom w:val="0"/>
          <w:divBdr>
            <w:top w:val="none" w:sz="0" w:space="0" w:color="auto"/>
            <w:left w:val="none" w:sz="0" w:space="0" w:color="auto"/>
            <w:bottom w:val="none" w:sz="0" w:space="0" w:color="auto"/>
            <w:right w:val="none" w:sz="0" w:space="0" w:color="auto"/>
          </w:divBdr>
        </w:div>
        <w:div w:id="1508443543">
          <w:marLeft w:val="0"/>
          <w:marRight w:val="0"/>
          <w:marTop w:val="0"/>
          <w:marBottom w:val="0"/>
          <w:divBdr>
            <w:top w:val="none" w:sz="0" w:space="0" w:color="auto"/>
            <w:left w:val="none" w:sz="0" w:space="0" w:color="auto"/>
            <w:bottom w:val="none" w:sz="0" w:space="0" w:color="auto"/>
            <w:right w:val="none" w:sz="0" w:space="0" w:color="auto"/>
          </w:divBdr>
        </w:div>
        <w:div w:id="1890220222">
          <w:marLeft w:val="0"/>
          <w:marRight w:val="0"/>
          <w:marTop w:val="0"/>
          <w:marBottom w:val="0"/>
          <w:divBdr>
            <w:top w:val="none" w:sz="0" w:space="0" w:color="auto"/>
            <w:left w:val="none" w:sz="0" w:space="0" w:color="auto"/>
            <w:bottom w:val="none" w:sz="0" w:space="0" w:color="auto"/>
            <w:right w:val="none" w:sz="0" w:space="0" w:color="auto"/>
          </w:divBdr>
        </w:div>
        <w:div w:id="721712919">
          <w:marLeft w:val="0"/>
          <w:marRight w:val="0"/>
          <w:marTop w:val="0"/>
          <w:marBottom w:val="0"/>
          <w:divBdr>
            <w:top w:val="none" w:sz="0" w:space="0" w:color="auto"/>
            <w:left w:val="none" w:sz="0" w:space="0" w:color="auto"/>
            <w:bottom w:val="none" w:sz="0" w:space="0" w:color="auto"/>
            <w:right w:val="none" w:sz="0" w:space="0" w:color="auto"/>
          </w:divBdr>
        </w:div>
        <w:div w:id="1380013706">
          <w:marLeft w:val="0"/>
          <w:marRight w:val="0"/>
          <w:marTop w:val="0"/>
          <w:marBottom w:val="0"/>
          <w:divBdr>
            <w:top w:val="none" w:sz="0" w:space="0" w:color="auto"/>
            <w:left w:val="none" w:sz="0" w:space="0" w:color="auto"/>
            <w:bottom w:val="none" w:sz="0" w:space="0" w:color="auto"/>
            <w:right w:val="none" w:sz="0" w:space="0" w:color="auto"/>
          </w:divBdr>
        </w:div>
        <w:div w:id="551889040">
          <w:marLeft w:val="0"/>
          <w:marRight w:val="0"/>
          <w:marTop w:val="0"/>
          <w:marBottom w:val="0"/>
          <w:divBdr>
            <w:top w:val="none" w:sz="0" w:space="0" w:color="auto"/>
            <w:left w:val="none" w:sz="0" w:space="0" w:color="auto"/>
            <w:bottom w:val="none" w:sz="0" w:space="0" w:color="auto"/>
            <w:right w:val="none" w:sz="0" w:space="0" w:color="auto"/>
          </w:divBdr>
        </w:div>
        <w:div w:id="904753625">
          <w:marLeft w:val="0"/>
          <w:marRight w:val="0"/>
          <w:marTop w:val="0"/>
          <w:marBottom w:val="0"/>
          <w:divBdr>
            <w:top w:val="none" w:sz="0" w:space="0" w:color="auto"/>
            <w:left w:val="none" w:sz="0" w:space="0" w:color="auto"/>
            <w:bottom w:val="none" w:sz="0" w:space="0" w:color="auto"/>
            <w:right w:val="none" w:sz="0" w:space="0" w:color="auto"/>
          </w:divBdr>
        </w:div>
        <w:div w:id="1305037803">
          <w:marLeft w:val="0"/>
          <w:marRight w:val="0"/>
          <w:marTop w:val="0"/>
          <w:marBottom w:val="0"/>
          <w:divBdr>
            <w:top w:val="none" w:sz="0" w:space="0" w:color="auto"/>
            <w:left w:val="none" w:sz="0" w:space="0" w:color="auto"/>
            <w:bottom w:val="none" w:sz="0" w:space="0" w:color="auto"/>
            <w:right w:val="none" w:sz="0" w:space="0" w:color="auto"/>
          </w:divBdr>
        </w:div>
        <w:div w:id="332150936">
          <w:marLeft w:val="0"/>
          <w:marRight w:val="0"/>
          <w:marTop w:val="0"/>
          <w:marBottom w:val="0"/>
          <w:divBdr>
            <w:top w:val="none" w:sz="0" w:space="0" w:color="auto"/>
            <w:left w:val="none" w:sz="0" w:space="0" w:color="auto"/>
            <w:bottom w:val="none" w:sz="0" w:space="0" w:color="auto"/>
            <w:right w:val="none" w:sz="0" w:space="0" w:color="auto"/>
          </w:divBdr>
        </w:div>
        <w:div w:id="780343881">
          <w:marLeft w:val="0"/>
          <w:marRight w:val="0"/>
          <w:marTop w:val="0"/>
          <w:marBottom w:val="0"/>
          <w:divBdr>
            <w:top w:val="none" w:sz="0" w:space="0" w:color="auto"/>
            <w:left w:val="none" w:sz="0" w:space="0" w:color="auto"/>
            <w:bottom w:val="none" w:sz="0" w:space="0" w:color="auto"/>
            <w:right w:val="none" w:sz="0" w:space="0" w:color="auto"/>
          </w:divBdr>
        </w:div>
        <w:div w:id="2074545419">
          <w:marLeft w:val="0"/>
          <w:marRight w:val="0"/>
          <w:marTop w:val="0"/>
          <w:marBottom w:val="0"/>
          <w:divBdr>
            <w:top w:val="none" w:sz="0" w:space="0" w:color="auto"/>
            <w:left w:val="none" w:sz="0" w:space="0" w:color="auto"/>
            <w:bottom w:val="none" w:sz="0" w:space="0" w:color="auto"/>
            <w:right w:val="none" w:sz="0" w:space="0" w:color="auto"/>
          </w:divBdr>
        </w:div>
        <w:div w:id="2039507689">
          <w:marLeft w:val="0"/>
          <w:marRight w:val="0"/>
          <w:marTop w:val="0"/>
          <w:marBottom w:val="0"/>
          <w:divBdr>
            <w:top w:val="none" w:sz="0" w:space="0" w:color="auto"/>
            <w:left w:val="none" w:sz="0" w:space="0" w:color="auto"/>
            <w:bottom w:val="none" w:sz="0" w:space="0" w:color="auto"/>
            <w:right w:val="none" w:sz="0" w:space="0" w:color="auto"/>
          </w:divBdr>
        </w:div>
        <w:div w:id="587467149">
          <w:marLeft w:val="0"/>
          <w:marRight w:val="0"/>
          <w:marTop w:val="0"/>
          <w:marBottom w:val="0"/>
          <w:divBdr>
            <w:top w:val="none" w:sz="0" w:space="0" w:color="auto"/>
            <w:left w:val="none" w:sz="0" w:space="0" w:color="auto"/>
            <w:bottom w:val="none" w:sz="0" w:space="0" w:color="auto"/>
            <w:right w:val="none" w:sz="0" w:space="0" w:color="auto"/>
          </w:divBdr>
        </w:div>
      </w:divsChild>
    </w:div>
    <w:div w:id="1970822490">
      <w:bodyDiv w:val="1"/>
      <w:marLeft w:val="0"/>
      <w:marRight w:val="0"/>
      <w:marTop w:val="0"/>
      <w:marBottom w:val="0"/>
      <w:divBdr>
        <w:top w:val="none" w:sz="0" w:space="0" w:color="auto"/>
        <w:left w:val="none" w:sz="0" w:space="0" w:color="auto"/>
        <w:bottom w:val="none" w:sz="0" w:space="0" w:color="auto"/>
        <w:right w:val="none" w:sz="0" w:space="0" w:color="auto"/>
      </w:divBdr>
      <w:divsChild>
        <w:div w:id="10642490">
          <w:marLeft w:val="640"/>
          <w:marRight w:val="0"/>
          <w:marTop w:val="0"/>
          <w:marBottom w:val="0"/>
          <w:divBdr>
            <w:top w:val="none" w:sz="0" w:space="0" w:color="auto"/>
            <w:left w:val="none" w:sz="0" w:space="0" w:color="auto"/>
            <w:bottom w:val="none" w:sz="0" w:space="0" w:color="auto"/>
            <w:right w:val="none" w:sz="0" w:space="0" w:color="auto"/>
          </w:divBdr>
        </w:div>
        <w:div w:id="37750015">
          <w:marLeft w:val="640"/>
          <w:marRight w:val="0"/>
          <w:marTop w:val="0"/>
          <w:marBottom w:val="0"/>
          <w:divBdr>
            <w:top w:val="none" w:sz="0" w:space="0" w:color="auto"/>
            <w:left w:val="none" w:sz="0" w:space="0" w:color="auto"/>
            <w:bottom w:val="none" w:sz="0" w:space="0" w:color="auto"/>
            <w:right w:val="none" w:sz="0" w:space="0" w:color="auto"/>
          </w:divBdr>
        </w:div>
        <w:div w:id="40713959">
          <w:marLeft w:val="640"/>
          <w:marRight w:val="0"/>
          <w:marTop w:val="0"/>
          <w:marBottom w:val="0"/>
          <w:divBdr>
            <w:top w:val="none" w:sz="0" w:space="0" w:color="auto"/>
            <w:left w:val="none" w:sz="0" w:space="0" w:color="auto"/>
            <w:bottom w:val="none" w:sz="0" w:space="0" w:color="auto"/>
            <w:right w:val="none" w:sz="0" w:space="0" w:color="auto"/>
          </w:divBdr>
        </w:div>
        <w:div w:id="48190085">
          <w:marLeft w:val="640"/>
          <w:marRight w:val="0"/>
          <w:marTop w:val="0"/>
          <w:marBottom w:val="0"/>
          <w:divBdr>
            <w:top w:val="none" w:sz="0" w:space="0" w:color="auto"/>
            <w:left w:val="none" w:sz="0" w:space="0" w:color="auto"/>
            <w:bottom w:val="none" w:sz="0" w:space="0" w:color="auto"/>
            <w:right w:val="none" w:sz="0" w:space="0" w:color="auto"/>
          </w:divBdr>
        </w:div>
        <w:div w:id="58478408">
          <w:marLeft w:val="640"/>
          <w:marRight w:val="0"/>
          <w:marTop w:val="0"/>
          <w:marBottom w:val="0"/>
          <w:divBdr>
            <w:top w:val="none" w:sz="0" w:space="0" w:color="auto"/>
            <w:left w:val="none" w:sz="0" w:space="0" w:color="auto"/>
            <w:bottom w:val="none" w:sz="0" w:space="0" w:color="auto"/>
            <w:right w:val="none" w:sz="0" w:space="0" w:color="auto"/>
          </w:divBdr>
        </w:div>
        <w:div w:id="119351002">
          <w:marLeft w:val="640"/>
          <w:marRight w:val="0"/>
          <w:marTop w:val="0"/>
          <w:marBottom w:val="0"/>
          <w:divBdr>
            <w:top w:val="none" w:sz="0" w:space="0" w:color="auto"/>
            <w:left w:val="none" w:sz="0" w:space="0" w:color="auto"/>
            <w:bottom w:val="none" w:sz="0" w:space="0" w:color="auto"/>
            <w:right w:val="none" w:sz="0" w:space="0" w:color="auto"/>
          </w:divBdr>
        </w:div>
        <w:div w:id="139155747">
          <w:marLeft w:val="640"/>
          <w:marRight w:val="0"/>
          <w:marTop w:val="0"/>
          <w:marBottom w:val="0"/>
          <w:divBdr>
            <w:top w:val="none" w:sz="0" w:space="0" w:color="auto"/>
            <w:left w:val="none" w:sz="0" w:space="0" w:color="auto"/>
            <w:bottom w:val="none" w:sz="0" w:space="0" w:color="auto"/>
            <w:right w:val="none" w:sz="0" w:space="0" w:color="auto"/>
          </w:divBdr>
        </w:div>
        <w:div w:id="157577639">
          <w:marLeft w:val="640"/>
          <w:marRight w:val="0"/>
          <w:marTop w:val="0"/>
          <w:marBottom w:val="0"/>
          <w:divBdr>
            <w:top w:val="none" w:sz="0" w:space="0" w:color="auto"/>
            <w:left w:val="none" w:sz="0" w:space="0" w:color="auto"/>
            <w:bottom w:val="none" w:sz="0" w:space="0" w:color="auto"/>
            <w:right w:val="none" w:sz="0" w:space="0" w:color="auto"/>
          </w:divBdr>
        </w:div>
        <w:div w:id="166796480">
          <w:marLeft w:val="640"/>
          <w:marRight w:val="0"/>
          <w:marTop w:val="0"/>
          <w:marBottom w:val="0"/>
          <w:divBdr>
            <w:top w:val="none" w:sz="0" w:space="0" w:color="auto"/>
            <w:left w:val="none" w:sz="0" w:space="0" w:color="auto"/>
            <w:bottom w:val="none" w:sz="0" w:space="0" w:color="auto"/>
            <w:right w:val="none" w:sz="0" w:space="0" w:color="auto"/>
          </w:divBdr>
        </w:div>
        <w:div w:id="178935600">
          <w:marLeft w:val="640"/>
          <w:marRight w:val="0"/>
          <w:marTop w:val="0"/>
          <w:marBottom w:val="0"/>
          <w:divBdr>
            <w:top w:val="none" w:sz="0" w:space="0" w:color="auto"/>
            <w:left w:val="none" w:sz="0" w:space="0" w:color="auto"/>
            <w:bottom w:val="none" w:sz="0" w:space="0" w:color="auto"/>
            <w:right w:val="none" w:sz="0" w:space="0" w:color="auto"/>
          </w:divBdr>
        </w:div>
        <w:div w:id="252784235">
          <w:marLeft w:val="640"/>
          <w:marRight w:val="0"/>
          <w:marTop w:val="0"/>
          <w:marBottom w:val="0"/>
          <w:divBdr>
            <w:top w:val="none" w:sz="0" w:space="0" w:color="auto"/>
            <w:left w:val="none" w:sz="0" w:space="0" w:color="auto"/>
            <w:bottom w:val="none" w:sz="0" w:space="0" w:color="auto"/>
            <w:right w:val="none" w:sz="0" w:space="0" w:color="auto"/>
          </w:divBdr>
        </w:div>
        <w:div w:id="260646748">
          <w:marLeft w:val="640"/>
          <w:marRight w:val="0"/>
          <w:marTop w:val="0"/>
          <w:marBottom w:val="0"/>
          <w:divBdr>
            <w:top w:val="none" w:sz="0" w:space="0" w:color="auto"/>
            <w:left w:val="none" w:sz="0" w:space="0" w:color="auto"/>
            <w:bottom w:val="none" w:sz="0" w:space="0" w:color="auto"/>
            <w:right w:val="none" w:sz="0" w:space="0" w:color="auto"/>
          </w:divBdr>
        </w:div>
        <w:div w:id="271666157">
          <w:marLeft w:val="640"/>
          <w:marRight w:val="0"/>
          <w:marTop w:val="0"/>
          <w:marBottom w:val="0"/>
          <w:divBdr>
            <w:top w:val="none" w:sz="0" w:space="0" w:color="auto"/>
            <w:left w:val="none" w:sz="0" w:space="0" w:color="auto"/>
            <w:bottom w:val="none" w:sz="0" w:space="0" w:color="auto"/>
            <w:right w:val="none" w:sz="0" w:space="0" w:color="auto"/>
          </w:divBdr>
        </w:div>
        <w:div w:id="448475810">
          <w:marLeft w:val="640"/>
          <w:marRight w:val="0"/>
          <w:marTop w:val="0"/>
          <w:marBottom w:val="0"/>
          <w:divBdr>
            <w:top w:val="none" w:sz="0" w:space="0" w:color="auto"/>
            <w:left w:val="none" w:sz="0" w:space="0" w:color="auto"/>
            <w:bottom w:val="none" w:sz="0" w:space="0" w:color="auto"/>
            <w:right w:val="none" w:sz="0" w:space="0" w:color="auto"/>
          </w:divBdr>
        </w:div>
        <w:div w:id="462429021">
          <w:marLeft w:val="640"/>
          <w:marRight w:val="0"/>
          <w:marTop w:val="0"/>
          <w:marBottom w:val="0"/>
          <w:divBdr>
            <w:top w:val="none" w:sz="0" w:space="0" w:color="auto"/>
            <w:left w:val="none" w:sz="0" w:space="0" w:color="auto"/>
            <w:bottom w:val="none" w:sz="0" w:space="0" w:color="auto"/>
            <w:right w:val="none" w:sz="0" w:space="0" w:color="auto"/>
          </w:divBdr>
        </w:div>
        <w:div w:id="524293213">
          <w:marLeft w:val="640"/>
          <w:marRight w:val="0"/>
          <w:marTop w:val="0"/>
          <w:marBottom w:val="0"/>
          <w:divBdr>
            <w:top w:val="none" w:sz="0" w:space="0" w:color="auto"/>
            <w:left w:val="none" w:sz="0" w:space="0" w:color="auto"/>
            <w:bottom w:val="none" w:sz="0" w:space="0" w:color="auto"/>
            <w:right w:val="none" w:sz="0" w:space="0" w:color="auto"/>
          </w:divBdr>
        </w:div>
        <w:div w:id="526525158">
          <w:marLeft w:val="640"/>
          <w:marRight w:val="0"/>
          <w:marTop w:val="0"/>
          <w:marBottom w:val="0"/>
          <w:divBdr>
            <w:top w:val="none" w:sz="0" w:space="0" w:color="auto"/>
            <w:left w:val="none" w:sz="0" w:space="0" w:color="auto"/>
            <w:bottom w:val="none" w:sz="0" w:space="0" w:color="auto"/>
            <w:right w:val="none" w:sz="0" w:space="0" w:color="auto"/>
          </w:divBdr>
        </w:div>
        <w:div w:id="528564197">
          <w:marLeft w:val="640"/>
          <w:marRight w:val="0"/>
          <w:marTop w:val="0"/>
          <w:marBottom w:val="0"/>
          <w:divBdr>
            <w:top w:val="none" w:sz="0" w:space="0" w:color="auto"/>
            <w:left w:val="none" w:sz="0" w:space="0" w:color="auto"/>
            <w:bottom w:val="none" w:sz="0" w:space="0" w:color="auto"/>
            <w:right w:val="none" w:sz="0" w:space="0" w:color="auto"/>
          </w:divBdr>
        </w:div>
        <w:div w:id="552235757">
          <w:marLeft w:val="640"/>
          <w:marRight w:val="0"/>
          <w:marTop w:val="0"/>
          <w:marBottom w:val="0"/>
          <w:divBdr>
            <w:top w:val="none" w:sz="0" w:space="0" w:color="auto"/>
            <w:left w:val="none" w:sz="0" w:space="0" w:color="auto"/>
            <w:bottom w:val="none" w:sz="0" w:space="0" w:color="auto"/>
            <w:right w:val="none" w:sz="0" w:space="0" w:color="auto"/>
          </w:divBdr>
        </w:div>
        <w:div w:id="554779304">
          <w:marLeft w:val="640"/>
          <w:marRight w:val="0"/>
          <w:marTop w:val="0"/>
          <w:marBottom w:val="0"/>
          <w:divBdr>
            <w:top w:val="none" w:sz="0" w:space="0" w:color="auto"/>
            <w:left w:val="none" w:sz="0" w:space="0" w:color="auto"/>
            <w:bottom w:val="none" w:sz="0" w:space="0" w:color="auto"/>
            <w:right w:val="none" w:sz="0" w:space="0" w:color="auto"/>
          </w:divBdr>
        </w:div>
        <w:div w:id="571038091">
          <w:marLeft w:val="640"/>
          <w:marRight w:val="0"/>
          <w:marTop w:val="0"/>
          <w:marBottom w:val="0"/>
          <w:divBdr>
            <w:top w:val="none" w:sz="0" w:space="0" w:color="auto"/>
            <w:left w:val="none" w:sz="0" w:space="0" w:color="auto"/>
            <w:bottom w:val="none" w:sz="0" w:space="0" w:color="auto"/>
            <w:right w:val="none" w:sz="0" w:space="0" w:color="auto"/>
          </w:divBdr>
        </w:div>
        <w:div w:id="582689568">
          <w:marLeft w:val="640"/>
          <w:marRight w:val="0"/>
          <w:marTop w:val="0"/>
          <w:marBottom w:val="0"/>
          <w:divBdr>
            <w:top w:val="none" w:sz="0" w:space="0" w:color="auto"/>
            <w:left w:val="none" w:sz="0" w:space="0" w:color="auto"/>
            <w:bottom w:val="none" w:sz="0" w:space="0" w:color="auto"/>
            <w:right w:val="none" w:sz="0" w:space="0" w:color="auto"/>
          </w:divBdr>
        </w:div>
        <w:div w:id="621156617">
          <w:marLeft w:val="640"/>
          <w:marRight w:val="0"/>
          <w:marTop w:val="0"/>
          <w:marBottom w:val="0"/>
          <w:divBdr>
            <w:top w:val="none" w:sz="0" w:space="0" w:color="auto"/>
            <w:left w:val="none" w:sz="0" w:space="0" w:color="auto"/>
            <w:bottom w:val="none" w:sz="0" w:space="0" w:color="auto"/>
            <w:right w:val="none" w:sz="0" w:space="0" w:color="auto"/>
          </w:divBdr>
        </w:div>
        <w:div w:id="626930219">
          <w:marLeft w:val="640"/>
          <w:marRight w:val="0"/>
          <w:marTop w:val="0"/>
          <w:marBottom w:val="0"/>
          <w:divBdr>
            <w:top w:val="none" w:sz="0" w:space="0" w:color="auto"/>
            <w:left w:val="none" w:sz="0" w:space="0" w:color="auto"/>
            <w:bottom w:val="none" w:sz="0" w:space="0" w:color="auto"/>
            <w:right w:val="none" w:sz="0" w:space="0" w:color="auto"/>
          </w:divBdr>
        </w:div>
        <w:div w:id="651910337">
          <w:marLeft w:val="640"/>
          <w:marRight w:val="0"/>
          <w:marTop w:val="0"/>
          <w:marBottom w:val="0"/>
          <w:divBdr>
            <w:top w:val="none" w:sz="0" w:space="0" w:color="auto"/>
            <w:left w:val="none" w:sz="0" w:space="0" w:color="auto"/>
            <w:bottom w:val="none" w:sz="0" w:space="0" w:color="auto"/>
            <w:right w:val="none" w:sz="0" w:space="0" w:color="auto"/>
          </w:divBdr>
        </w:div>
        <w:div w:id="675302100">
          <w:marLeft w:val="640"/>
          <w:marRight w:val="0"/>
          <w:marTop w:val="0"/>
          <w:marBottom w:val="0"/>
          <w:divBdr>
            <w:top w:val="none" w:sz="0" w:space="0" w:color="auto"/>
            <w:left w:val="none" w:sz="0" w:space="0" w:color="auto"/>
            <w:bottom w:val="none" w:sz="0" w:space="0" w:color="auto"/>
            <w:right w:val="none" w:sz="0" w:space="0" w:color="auto"/>
          </w:divBdr>
        </w:div>
        <w:div w:id="698049827">
          <w:marLeft w:val="640"/>
          <w:marRight w:val="0"/>
          <w:marTop w:val="0"/>
          <w:marBottom w:val="0"/>
          <w:divBdr>
            <w:top w:val="none" w:sz="0" w:space="0" w:color="auto"/>
            <w:left w:val="none" w:sz="0" w:space="0" w:color="auto"/>
            <w:bottom w:val="none" w:sz="0" w:space="0" w:color="auto"/>
            <w:right w:val="none" w:sz="0" w:space="0" w:color="auto"/>
          </w:divBdr>
        </w:div>
        <w:div w:id="712001680">
          <w:marLeft w:val="640"/>
          <w:marRight w:val="0"/>
          <w:marTop w:val="0"/>
          <w:marBottom w:val="0"/>
          <w:divBdr>
            <w:top w:val="none" w:sz="0" w:space="0" w:color="auto"/>
            <w:left w:val="none" w:sz="0" w:space="0" w:color="auto"/>
            <w:bottom w:val="none" w:sz="0" w:space="0" w:color="auto"/>
            <w:right w:val="none" w:sz="0" w:space="0" w:color="auto"/>
          </w:divBdr>
        </w:div>
        <w:div w:id="712728130">
          <w:marLeft w:val="640"/>
          <w:marRight w:val="0"/>
          <w:marTop w:val="0"/>
          <w:marBottom w:val="0"/>
          <w:divBdr>
            <w:top w:val="none" w:sz="0" w:space="0" w:color="auto"/>
            <w:left w:val="none" w:sz="0" w:space="0" w:color="auto"/>
            <w:bottom w:val="none" w:sz="0" w:space="0" w:color="auto"/>
            <w:right w:val="none" w:sz="0" w:space="0" w:color="auto"/>
          </w:divBdr>
        </w:div>
        <w:div w:id="766117761">
          <w:marLeft w:val="640"/>
          <w:marRight w:val="0"/>
          <w:marTop w:val="0"/>
          <w:marBottom w:val="0"/>
          <w:divBdr>
            <w:top w:val="none" w:sz="0" w:space="0" w:color="auto"/>
            <w:left w:val="none" w:sz="0" w:space="0" w:color="auto"/>
            <w:bottom w:val="none" w:sz="0" w:space="0" w:color="auto"/>
            <w:right w:val="none" w:sz="0" w:space="0" w:color="auto"/>
          </w:divBdr>
        </w:div>
        <w:div w:id="775754444">
          <w:marLeft w:val="640"/>
          <w:marRight w:val="0"/>
          <w:marTop w:val="0"/>
          <w:marBottom w:val="0"/>
          <w:divBdr>
            <w:top w:val="none" w:sz="0" w:space="0" w:color="auto"/>
            <w:left w:val="none" w:sz="0" w:space="0" w:color="auto"/>
            <w:bottom w:val="none" w:sz="0" w:space="0" w:color="auto"/>
            <w:right w:val="none" w:sz="0" w:space="0" w:color="auto"/>
          </w:divBdr>
        </w:div>
        <w:div w:id="812135258">
          <w:marLeft w:val="640"/>
          <w:marRight w:val="0"/>
          <w:marTop w:val="0"/>
          <w:marBottom w:val="0"/>
          <w:divBdr>
            <w:top w:val="none" w:sz="0" w:space="0" w:color="auto"/>
            <w:left w:val="none" w:sz="0" w:space="0" w:color="auto"/>
            <w:bottom w:val="none" w:sz="0" w:space="0" w:color="auto"/>
            <w:right w:val="none" w:sz="0" w:space="0" w:color="auto"/>
          </w:divBdr>
        </w:div>
        <w:div w:id="867138626">
          <w:marLeft w:val="640"/>
          <w:marRight w:val="0"/>
          <w:marTop w:val="0"/>
          <w:marBottom w:val="0"/>
          <w:divBdr>
            <w:top w:val="none" w:sz="0" w:space="0" w:color="auto"/>
            <w:left w:val="none" w:sz="0" w:space="0" w:color="auto"/>
            <w:bottom w:val="none" w:sz="0" w:space="0" w:color="auto"/>
            <w:right w:val="none" w:sz="0" w:space="0" w:color="auto"/>
          </w:divBdr>
        </w:div>
        <w:div w:id="872156990">
          <w:marLeft w:val="640"/>
          <w:marRight w:val="0"/>
          <w:marTop w:val="0"/>
          <w:marBottom w:val="0"/>
          <w:divBdr>
            <w:top w:val="none" w:sz="0" w:space="0" w:color="auto"/>
            <w:left w:val="none" w:sz="0" w:space="0" w:color="auto"/>
            <w:bottom w:val="none" w:sz="0" w:space="0" w:color="auto"/>
            <w:right w:val="none" w:sz="0" w:space="0" w:color="auto"/>
          </w:divBdr>
        </w:div>
        <w:div w:id="883252263">
          <w:marLeft w:val="640"/>
          <w:marRight w:val="0"/>
          <w:marTop w:val="0"/>
          <w:marBottom w:val="0"/>
          <w:divBdr>
            <w:top w:val="none" w:sz="0" w:space="0" w:color="auto"/>
            <w:left w:val="none" w:sz="0" w:space="0" w:color="auto"/>
            <w:bottom w:val="none" w:sz="0" w:space="0" w:color="auto"/>
            <w:right w:val="none" w:sz="0" w:space="0" w:color="auto"/>
          </w:divBdr>
        </w:div>
        <w:div w:id="962736387">
          <w:marLeft w:val="640"/>
          <w:marRight w:val="0"/>
          <w:marTop w:val="0"/>
          <w:marBottom w:val="0"/>
          <w:divBdr>
            <w:top w:val="none" w:sz="0" w:space="0" w:color="auto"/>
            <w:left w:val="none" w:sz="0" w:space="0" w:color="auto"/>
            <w:bottom w:val="none" w:sz="0" w:space="0" w:color="auto"/>
            <w:right w:val="none" w:sz="0" w:space="0" w:color="auto"/>
          </w:divBdr>
        </w:div>
        <w:div w:id="979772650">
          <w:marLeft w:val="640"/>
          <w:marRight w:val="0"/>
          <w:marTop w:val="0"/>
          <w:marBottom w:val="0"/>
          <w:divBdr>
            <w:top w:val="none" w:sz="0" w:space="0" w:color="auto"/>
            <w:left w:val="none" w:sz="0" w:space="0" w:color="auto"/>
            <w:bottom w:val="none" w:sz="0" w:space="0" w:color="auto"/>
            <w:right w:val="none" w:sz="0" w:space="0" w:color="auto"/>
          </w:divBdr>
        </w:div>
        <w:div w:id="988246140">
          <w:marLeft w:val="640"/>
          <w:marRight w:val="0"/>
          <w:marTop w:val="0"/>
          <w:marBottom w:val="0"/>
          <w:divBdr>
            <w:top w:val="none" w:sz="0" w:space="0" w:color="auto"/>
            <w:left w:val="none" w:sz="0" w:space="0" w:color="auto"/>
            <w:bottom w:val="none" w:sz="0" w:space="0" w:color="auto"/>
            <w:right w:val="none" w:sz="0" w:space="0" w:color="auto"/>
          </w:divBdr>
        </w:div>
        <w:div w:id="988560566">
          <w:marLeft w:val="640"/>
          <w:marRight w:val="0"/>
          <w:marTop w:val="0"/>
          <w:marBottom w:val="0"/>
          <w:divBdr>
            <w:top w:val="none" w:sz="0" w:space="0" w:color="auto"/>
            <w:left w:val="none" w:sz="0" w:space="0" w:color="auto"/>
            <w:bottom w:val="none" w:sz="0" w:space="0" w:color="auto"/>
            <w:right w:val="none" w:sz="0" w:space="0" w:color="auto"/>
          </w:divBdr>
        </w:div>
        <w:div w:id="1070928181">
          <w:marLeft w:val="640"/>
          <w:marRight w:val="0"/>
          <w:marTop w:val="0"/>
          <w:marBottom w:val="0"/>
          <w:divBdr>
            <w:top w:val="none" w:sz="0" w:space="0" w:color="auto"/>
            <w:left w:val="none" w:sz="0" w:space="0" w:color="auto"/>
            <w:bottom w:val="none" w:sz="0" w:space="0" w:color="auto"/>
            <w:right w:val="none" w:sz="0" w:space="0" w:color="auto"/>
          </w:divBdr>
        </w:div>
        <w:div w:id="1073159246">
          <w:marLeft w:val="640"/>
          <w:marRight w:val="0"/>
          <w:marTop w:val="0"/>
          <w:marBottom w:val="0"/>
          <w:divBdr>
            <w:top w:val="none" w:sz="0" w:space="0" w:color="auto"/>
            <w:left w:val="none" w:sz="0" w:space="0" w:color="auto"/>
            <w:bottom w:val="none" w:sz="0" w:space="0" w:color="auto"/>
            <w:right w:val="none" w:sz="0" w:space="0" w:color="auto"/>
          </w:divBdr>
        </w:div>
        <w:div w:id="1119644892">
          <w:marLeft w:val="640"/>
          <w:marRight w:val="0"/>
          <w:marTop w:val="0"/>
          <w:marBottom w:val="0"/>
          <w:divBdr>
            <w:top w:val="none" w:sz="0" w:space="0" w:color="auto"/>
            <w:left w:val="none" w:sz="0" w:space="0" w:color="auto"/>
            <w:bottom w:val="none" w:sz="0" w:space="0" w:color="auto"/>
            <w:right w:val="none" w:sz="0" w:space="0" w:color="auto"/>
          </w:divBdr>
        </w:div>
        <w:div w:id="1120220919">
          <w:marLeft w:val="640"/>
          <w:marRight w:val="0"/>
          <w:marTop w:val="0"/>
          <w:marBottom w:val="0"/>
          <w:divBdr>
            <w:top w:val="none" w:sz="0" w:space="0" w:color="auto"/>
            <w:left w:val="none" w:sz="0" w:space="0" w:color="auto"/>
            <w:bottom w:val="none" w:sz="0" w:space="0" w:color="auto"/>
            <w:right w:val="none" w:sz="0" w:space="0" w:color="auto"/>
          </w:divBdr>
        </w:div>
        <w:div w:id="1152913752">
          <w:marLeft w:val="640"/>
          <w:marRight w:val="0"/>
          <w:marTop w:val="0"/>
          <w:marBottom w:val="0"/>
          <w:divBdr>
            <w:top w:val="none" w:sz="0" w:space="0" w:color="auto"/>
            <w:left w:val="none" w:sz="0" w:space="0" w:color="auto"/>
            <w:bottom w:val="none" w:sz="0" w:space="0" w:color="auto"/>
            <w:right w:val="none" w:sz="0" w:space="0" w:color="auto"/>
          </w:divBdr>
        </w:div>
        <w:div w:id="1154369970">
          <w:marLeft w:val="640"/>
          <w:marRight w:val="0"/>
          <w:marTop w:val="0"/>
          <w:marBottom w:val="0"/>
          <w:divBdr>
            <w:top w:val="none" w:sz="0" w:space="0" w:color="auto"/>
            <w:left w:val="none" w:sz="0" w:space="0" w:color="auto"/>
            <w:bottom w:val="none" w:sz="0" w:space="0" w:color="auto"/>
            <w:right w:val="none" w:sz="0" w:space="0" w:color="auto"/>
          </w:divBdr>
        </w:div>
        <w:div w:id="1159804586">
          <w:marLeft w:val="640"/>
          <w:marRight w:val="0"/>
          <w:marTop w:val="0"/>
          <w:marBottom w:val="0"/>
          <w:divBdr>
            <w:top w:val="none" w:sz="0" w:space="0" w:color="auto"/>
            <w:left w:val="none" w:sz="0" w:space="0" w:color="auto"/>
            <w:bottom w:val="none" w:sz="0" w:space="0" w:color="auto"/>
            <w:right w:val="none" w:sz="0" w:space="0" w:color="auto"/>
          </w:divBdr>
        </w:div>
        <w:div w:id="1189753593">
          <w:marLeft w:val="640"/>
          <w:marRight w:val="0"/>
          <w:marTop w:val="0"/>
          <w:marBottom w:val="0"/>
          <w:divBdr>
            <w:top w:val="none" w:sz="0" w:space="0" w:color="auto"/>
            <w:left w:val="none" w:sz="0" w:space="0" w:color="auto"/>
            <w:bottom w:val="none" w:sz="0" w:space="0" w:color="auto"/>
            <w:right w:val="none" w:sz="0" w:space="0" w:color="auto"/>
          </w:divBdr>
        </w:div>
        <w:div w:id="1190801975">
          <w:marLeft w:val="640"/>
          <w:marRight w:val="0"/>
          <w:marTop w:val="0"/>
          <w:marBottom w:val="0"/>
          <w:divBdr>
            <w:top w:val="none" w:sz="0" w:space="0" w:color="auto"/>
            <w:left w:val="none" w:sz="0" w:space="0" w:color="auto"/>
            <w:bottom w:val="none" w:sz="0" w:space="0" w:color="auto"/>
            <w:right w:val="none" w:sz="0" w:space="0" w:color="auto"/>
          </w:divBdr>
        </w:div>
        <w:div w:id="1192916271">
          <w:marLeft w:val="640"/>
          <w:marRight w:val="0"/>
          <w:marTop w:val="0"/>
          <w:marBottom w:val="0"/>
          <w:divBdr>
            <w:top w:val="none" w:sz="0" w:space="0" w:color="auto"/>
            <w:left w:val="none" w:sz="0" w:space="0" w:color="auto"/>
            <w:bottom w:val="none" w:sz="0" w:space="0" w:color="auto"/>
            <w:right w:val="none" w:sz="0" w:space="0" w:color="auto"/>
          </w:divBdr>
        </w:div>
        <w:div w:id="1195657276">
          <w:marLeft w:val="640"/>
          <w:marRight w:val="0"/>
          <w:marTop w:val="0"/>
          <w:marBottom w:val="0"/>
          <w:divBdr>
            <w:top w:val="none" w:sz="0" w:space="0" w:color="auto"/>
            <w:left w:val="none" w:sz="0" w:space="0" w:color="auto"/>
            <w:bottom w:val="none" w:sz="0" w:space="0" w:color="auto"/>
            <w:right w:val="none" w:sz="0" w:space="0" w:color="auto"/>
          </w:divBdr>
        </w:div>
        <w:div w:id="1203514638">
          <w:marLeft w:val="640"/>
          <w:marRight w:val="0"/>
          <w:marTop w:val="0"/>
          <w:marBottom w:val="0"/>
          <w:divBdr>
            <w:top w:val="none" w:sz="0" w:space="0" w:color="auto"/>
            <w:left w:val="none" w:sz="0" w:space="0" w:color="auto"/>
            <w:bottom w:val="none" w:sz="0" w:space="0" w:color="auto"/>
            <w:right w:val="none" w:sz="0" w:space="0" w:color="auto"/>
          </w:divBdr>
        </w:div>
        <w:div w:id="1235699336">
          <w:marLeft w:val="640"/>
          <w:marRight w:val="0"/>
          <w:marTop w:val="0"/>
          <w:marBottom w:val="0"/>
          <w:divBdr>
            <w:top w:val="none" w:sz="0" w:space="0" w:color="auto"/>
            <w:left w:val="none" w:sz="0" w:space="0" w:color="auto"/>
            <w:bottom w:val="none" w:sz="0" w:space="0" w:color="auto"/>
            <w:right w:val="none" w:sz="0" w:space="0" w:color="auto"/>
          </w:divBdr>
        </w:div>
        <w:div w:id="1321664743">
          <w:marLeft w:val="640"/>
          <w:marRight w:val="0"/>
          <w:marTop w:val="0"/>
          <w:marBottom w:val="0"/>
          <w:divBdr>
            <w:top w:val="none" w:sz="0" w:space="0" w:color="auto"/>
            <w:left w:val="none" w:sz="0" w:space="0" w:color="auto"/>
            <w:bottom w:val="none" w:sz="0" w:space="0" w:color="auto"/>
            <w:right w:val="none" w:sz="0" w:space="0" w:color="auto"/>
          </w:divBdr>
        </w:div>
        <w:div w:id="1324704770">
          <w:marLeft w:val="640"/>
          <w:marRight w:val="0"/>
          <w:marTop w:val="0"/>
          <w:marBottom w:val="0"/>
          <w:divBdr>
            <w:top w:val="none" w:sz="0" w:space="0" w:color="auto"/>
            <w:left w:val="none" w:sz="0" w:space="0" w:color="auto"/>
            <w:bottom w:val="none" w:sz="0" w:space="0" w:color="auto"/>
            <w:right w:val="none" w:sz="0" w:space="0" w:color="auto"/>
          </w:divBdr>
        </w:div>
        <w:div w:id="1344895084">
          <w:marLeft w:val="640"/>
          <w:marRight w:val="0"/>
          <w:marTop w:val="0"/>
          <w:marBottom w:val="0"/>
          <w:divBdr>
            <w:top w:val="none" w:sz="0" w:space="0" w:color="auto"/>
            <w:left w:val="none" w:sz="0" w:space="0" w:color="auto"/>
            <w:bottom w:val="none" w:sz="0" w:space="0" w:color="auto"/>
            <w:right w:val="none" w:sz="0" w:space="0" w:color="auto"/>
          </w:divBdr>
        </w:div>
        <w:div w:id="1401168749">
          <w:marLeft w:val="640"/>
          <w:marRight w:val="0"/>
          <w:marTop w:val="0"/>
          <w:marBottom w:val="0"/>
          <w:divBdr>
            <w:top w:val="none" w:sz="0" w:space="0" w:color="auto"/>
            <w:left w:val="none" w:sz="0" w:space="0" w:color="auto"/>
            <w:bottom w:val="none" w:sz="0" w:space="0" w:color="auto"/>
            <w:right w:val="none" w:sz="0" w:space="0" w:color="auto"/>
          </w:divBdr>
        </w:div>
        <w:div w:id="1413234700">
          <w:marLeft w:val="640"/>
          <w:marRight w:val="0"/>
          <w:marTop w:val="0"/>
          <w:marBottom w:val="0"/>
          <w:divBdr>
            <w:top w:val="none" w:sz="0" w:space="0" w:color="auto"/>
            <w:left w:val="none" w:sz="0" w:space="0" w:color="auto"/>
            <w:bottom w:val="none" w:sz="0" w:space="0" w:color="auto"/>
            <w:right w:val="none" w:sz="0" w:space="0" w:color="auto"/>
          </w:divBdr>
        </w:div>
        <w:div w:id="1425422634">
          <w:marLeft w:val="640"/>
          <w:marRight w:val="0"/>
          <w:marTop w:val="0"/>
          <w:marBottom w:val="0"/>
          <w:divBdr>
            <w:top w:val="none" w:sz="0" w:space="0" w:color="auto"/>
            <w:left w:val="none" w:sz="0" w:space="0" w:color="auto"/>
            <w:bottom w:val="none" w:sz="0" w:space="0" w:color="auto"/>
            <w:right w:val="none" w:sz="0" w:space="0" w:color="auto"/>
          </w:divBdr>
        </w:div>
        <w:div w:id="1436093835">
          <w:marLeft w:val="640"/>
          <w:marRight w:val="0"/>
          <w:marTop w:val="0"/>
          <w:marBottom w:val="0"/>
          <w:divBdr>
            <w:top w:val="none" w:sz="0" w:space="0" w:color="auto"/>
            <w:left w:val="none" w:sz="0" w:space="0" w:color="auto"/>
            <w:bottom w:val="none" w:sz="0" w:space="0" w:color="auto"/>
            <w:right w:val="none" w:sz="0" w:space="0" w:color="auto"/>
          </w:divBdr>
        </w:div>
        <w:div w:id="1445266718">
          <w:marLeft w:val="640"/>
          <w:marRight w:val="0"/>
          <w:marTop w:val="0"/>
          <w:marBottom w:val="0"/>
          <w:divBdr>
            <w:top w:val="none" w:sz="0" w:space="0" w:color="auto"/>
            <w:left w:val="none" w:sz="0" w:space="0" w:color="auto"/>
            <w:bottom w:val="none" w:sz="0" w:space="0" w:color="auto"/>
            <w:right w:val="none" w:sz="0" w:space="0" w:color="auto"/>
          </w:divBdr>
        </w:div>
        <w:div w:id="1450397667">
          <w:marLeft w:val="640"/>
          <w:marRight w:val="0"/>
          <w:marTop w:val="0"/>
          <w:marBottom w:val="0"/>
          <w:divBdr>
            <w:top w:val="none" w:sz="0" w:space="0" w:color="auto"/>
            <w:left w:val="none" w:sz="0" w:space="0" w:color="auto"/>
            <w:bottom w:val="none" w:sz="0" w:space="0" w:color="auto"/>
            <w:right w:val="none" w:sz="0" w:space="0" w:color="auto"/>
          </w:divBdr>
        </w:div>
        <w:div w:id="1563827200">
          <w:marLeft w:val="640"/>
          <w:marRight w:val="0"/>
          <w:marTop w:val="0"/>
          <w:marBottom w:val="0"/>
          <w:divBdr>
            <w:top w:val="none" w:sz="0" w:space="0" w:color="auto"/>
            <w:left w:val="none" w:sz="0" w:space="0" w:color="auto"/>
            <w:bottom w:val="none" w:sz="0" w:space="0" w:color="auto"/>
            <w:right w:val="none" w:sz="0" w:space="0" w:color="auto"/>
          </w:divBdr>
        </w:div>
        <w:div w:id="1582713456">
          <w:marLeft w:val="640"/>
          <w:marRight w:val="0"/>
          <w:marTop w:val="0"/>
          <w:marBottom w:val="0"/>
          <w:divBdr>
            <w:top w:val="none" w:sz="0" w:space="0" w:color="auto"/>
            <w:left w:val="none" w:sz="0" w:space="0" w:color="auto"/>
            <w:bottom w:val="none" w:sz="0" w:space="0" w:color="auto"/>
            <w:right w:val="none" w:sz="0" w:space="0" w:color="auto"/>
          </w:divBdr>
        </w:div>
        <w:div w:id="1590235771">
          <w:marLeft w:val="640"/>
          <w:marRight w:val="0"/>
          <w:marTop w:val="0"/>
          <w:marBottom w:val="0"/>
          <w:divBdr>
            <w:top w:val="none" w:sz="0" w:space="0" w:color="auto"/>
            <w:left w:val="none" w:sz="0" w:space="0" w:color="auto"/>
            <w:bottom w:val="none" w:sz="0" w:space="0" w:color="auto"/>
            <w:right w:val="none" w:sz="0" w:space="0" w:color="auto"/>
          </w:divBdr>
        </w:div>
        <w:div w:id="1602838325">
          <w:marLeft w:val="640"/>
          <w:marRight w:val="0"/>
          <w:marTop w:val="0"/>
          <w:marBottom w:val="0"/>
          <w:divBdr>
            <w:top w:val="none" w:sz="0" w:space="0" w:color="auto"/>
            <w:left w:val="none" w:sz="0" w:space="0" w:color="auto"/>
            <w:bottom w:val="none" w:sz="0" w:space="0" w:color="auto"/>
            <w:right w:val="none" w:sz="0" w:space="0" w:color="auto"/>
          </w:divBdr>
        </w:div>
        <w:div w:id="1657682900">
          <w:marLeft w:val="640"/>
          <w:marRight w:val="0"/>
          <w:marTop w:val="0"/>
          <w:marBottom w:val="0"/>
          <w:divBdr>
            <w:top w:val="none" w:sz="0" w:space="0" w:color="auto"/>
            <w:left w:val="none" w:sz="0" w:space="0" w:color="auto"/>
            <w:bottom w:val="none" w:sz="0" w:space="0" w:color="auto"/>
            <w:right w:val="none" w:sz="0" w:space="0" w:color="auto"/>
          </w:divBdr>
        </w:div>
        <w:div w:id="1676376669">
          <w:marLeft w:val="640"/>
          <w:marRight w:val="0"/>
          <w:marTop w:val="0"/>
          <w:marBottom w:val="0"/>
          <w:divBdr>
            <w:top w:val="none" w:sz="0" w:space="0" w:color="auto"/>
            <w:left w:val="none" w:sz="0" w:space="0" w:color="auto"/>
            <w:bottom w:val="none" w:sz="0" w:space="0" w:color="auto"/>
            <w:right w:val="none" w:sz="0" w:space="0" w:color="auto"/>
          </w:divBdr>
        </w:div>
        <w:div w:id="1711028924">
          <w:marLeft w:val="640"/>
          <w:marRight w:val="0"/>
          <w:marTop w:val="0"/>
          <w:marBottom w:val="0"/>
          <w:divBdr>
            <w:top w:val="none" w:sz="0" w:space="0" w:color="auto"/>
            <w:left w:val="none" w:sz="0" w:space="0" w:color="auto"/>
            <w:bottom w:val="none" w:sz="0" w:space="0" w:color="auto"/>
            <w:right w:val="none" w:sz="0" w:space="0" w:color="auto"/>
          </w:divBdr>
        </w:div>
        <w:div w:id="1739129299">
          <w:marLeft w:val="640"/>
          <w:marRight w:val="0"/>
          <w:marTop w:val="0"/>
          <w:marBottom w:val="0"/>
          <w:divBdr>
            <w:top w:val="none" w:sz="0" w:space="0" w:color="auto"/>
            <w:left w:val="none" w:sz="0" w:space="0" w:color="auto"/>
            <w:bottom w:val="none" w:sz="0" w:space="0" w:color="auto"/>
            <w:right w:val="none" w:sz="0" w:space="0" w:color="auto"/>
          </w:divBdr>
        </w:div>
        <w:div w:id="1767268241">
          <w:marLeft w:val="640"/>
          <w:marRight w:val="0"/>
          <w:marTop w:val="0"/>
          <w:marBottom w:val="0"/>
          <w:divBdr>
            <w:top w:val="none" w:sz="0" w:space="0" w:color="auto"/>
            <w:left w:val="none" w:sz="0" w:space="0" w:color="auto"/>
            <w:bottom w:val="none" w:sz="0" w:space="0" w:color="auto"/>
            <w:right w:val="none" w:sz="0" w:space="0" w:color="auto"/>
          </w:divBdr>
        </w:div>
        <w:div w:id="1791627277">
          <w:marLeft w:val="640"/>
          <w:marRight w:val="0"/>
          <w:marTop w:val="0"/>
          <w:marBottom w:val="0"/>
          <w:divBdr>
            <w:top w:val="none" w:sz="0" w:space="0" w:color="auto"/>
            <w:left w:val="none" w:sz="0" w:space="0" w:color="auto"/>
            <w:bottom w:val="none" w:sz="0" w:space="0" w:color="auto"/>
            <w:right w:val="none" w:sz="0" w:space="0" w:color="auto"/>
          </w:divBdr>
        </w:div>
        <w:div w:id="1793818134">
          <w:marLeft w:val="640"/>
          <w:marRight w:val="0"/>
          <w:marTop w:val="0"/>
          <w:marBottom w:val="0"/>
          <w:divBdr>
            <w:top w:val="none" w:sz="0" w:space="0" w:color="auto"/>
            <w:left w:val="none" w:sz="0" w:space="0" w:color="auto"/>
            <w:bottom w:val="none" w:sz="0" w:space="0" w:color="auto"/>
            <w:right w:val="none" w:sz="0" w:space="0" w:color="auto"/>
          </w:divBdr>
        </w:div>
        <w:div w:id="1880362385">
          <w:marLeft w:val="640"/>
          <w:marRight w:val="0"/>
          <w:marTop w:val="0"/>
          <w:marBottom w:val="0"/>
          <w:divBdr>
            <w:top w:val="none" w:sz="0" w:space="0" w:color="auto"/>
            <w:left w:val="none" w:sz="0" w:space="0" w:color="auto"/>
            <w:bottom w:val="none" w:sz="0" w:space="0" w:color="auto"/>
            <w:right w:val="none" w:sz="0" w:space="0" w:color="auto"/>
          </w:divBdr>
        </w:div>
        <w:div w:id="1928807726">
          <w:marLeft w:val="640"/>
          <w:marRight w:val="0"/>
          <w:marTop w:val="0"/>
          <w:marBottom w:val="0"/>
          <w:divBdr>
            <w:top w:val="none" w:sz="0" w:space="0" w:color="auto"/>
            <w:left w:val="none" w:sz="0" w:space="0" w:color="auto"/>
            <w:bottom w:val="none" w:sz="0" w:space="0" w:color="auto"/>
            <w:right w:val="none" w:sz="0" w:space="0" w:color="auto"/>
          </w:divBdr>
        </w:div>
        <w:div w:id="1938904904">
          <w:marLeft w:val="640"/>
          <w:marRight w:val="0"/>
          <w:marTop w:val="0"/>
          <w:marBottom w:val="0"/>
          <w:divBdr>
            <w:top w:val="none" w:sz="0" w:space="0" w:color="auto"/>
            <w:left w:val="none" w:sz="0" w:space="0" w:color="auto"/>
            <w:bottom w:val="none" w:sz="0" w:space="0" w:color="auto"/>
            <w:right w:val="none" w:sz="0" w:space="0" w:color="auto"/>
          </w:divBdr>
        </w:div>
        <w:div w:id="1991202670">
          <w:marLeft w:val="640"/>
          <w:marRight w:val="0"/>
          <w:marTop w:val="0"/>
          <w:marBottom w:val="0"/>
          <w:divBdr>
            <w:top w:val="none" w:sz="0" w:space="0" w:color="auto"/>
            <w:left w:val="none" w:sz="0" w:space="0" w:color="auto"/>
            <w:bottom w:val="none" w:sz="0" w:space="0" w:color="auto"/>
            <w:right w:val="none" w:sz="0" w:space="0" w:color="auto"/>
          </w:divBdr>
        </w:div>
        <w:div w:id="2045017488">
          <w:marLeft w:val="640"/>
          <w:marRight w:val="0"/>
          <w:marTop w:val="0"/>
          <w:marBottom w:val="0"/>
          <w:divBdr>
            <w:top w:val="none" w:sz="0" w:space="0" w:color="auto"/>
            <w:left w:val="none" w:sz="0" w:space="0" w:color="auto"/>
            <w:bottom w:val="none" w:sz="0" w:space="0" w:color="auto"/>
            <w:right w:val="none" w:sz="0" w:space="0" w:color="auto"/>
          </w:divBdr>
        </w:div>
        <w:div w:id="2071684371">
          <w:marLeft w:val="640"/>
          <w:marRight w:val="0"/>
          <w:marTop w:val="0"/>
          <w:marBottom w:val="0"/>
          <w:divBdr>
            <w:top w:val="none" w:sz="0" w:space="0" w:color="auto"/>
            <w:left w:val="none" w:sz="0" w:space="0" w:color="auto"/>
            <w:bottom w:val="none" w:sz="0" w:space="0" w:color="auto"/>
            <w:right w:val="none" w:sz="0" w:space="0" w:color="auto"/>
          </w:divBdr>
        </w:div>
      </w:divsChild>
    </w:div>
    <w:div w:id="2002536687">
      <w:bodyDiv w:val="1"/>
      <w:marLeft w:val="0"/>
      <w:marRight w:val="0"/>
      <w:marTop w:val="0"/>
      <w:marBottom w:val="0"/>
      <w:divBdr>
        <w:top w:val="none" w:sz="0" w:space="0" w:color="auto"/>
        <w:left w:val="none" w:sz="0" w:space="0" w:color="auto"/>
        <w:bottom w:val="none" w:sz="0" w:space="0" w:color="auto"/>
        <w:right w:val="none" w:sz="0" w:space="0" w:color="auto"/>
      </w:divBdr>
    </w:div>
    <w:div w:id="2043285535">
      <w:bodyDiv w:val="1"/>
      <w:marLeft w:val="0"/>
      <w:marRight w:val="0"/>
      <w:marTop w:val="0"/>
      <w:marBottom w:val="0"/>
      <w:divBdr>
        <w:top w:val="none" w:sz="0" w:space="0" w:color="auto"/>
        <w:left w:val="none" w:sz="0" w:space="0" w:color="auto"/>
        <w:bottom w:val="none" w:sz="0" w:space="0" w:color="auto"/>
        <w:right w:val="none" w:sz="0" w:space="0" w:color="auto"/>
      </w:divBdr>
      <w:divsChild>
        <w:div w:id="512913286">
          <w:marLeft w:val="0"/>
          <w:marRight w:val="0"/>
          <w:marTop w:val="0"/>
          <w:marBottom w:val="0"/>
          <w:divBdr>
            <w:top w:val="none" w:sz="0" w:space="0" w:color="auto"/>
            <w:left w:val="none" w:sz="0" w:space="0" w:color="auto"/>
            <w:bottom w:val="none" w:sz="0" w:space="0" w:color="auto"/>
            <w:right w:val="none" w:sz="0" w:space="0" w:color="auto"/>
          </w:divBdr>
        </w:div>
        <w:div w:id="76678764">
          <w:marLeft w:val="0"/>
          <w:marRight w:val="0"/>
          <w:marTop w:val="0"/>
          <w:marBottom w:val="0"/>
          <w:divBdr>
            <w:top w:val="none" w:sz="0" w:space="0" w:color="auto"/>
            <w:left w:val="none" w:sz="0" w:space="0" w:color="auto"/>
            <w:bottom w:val="none" w:sz="0" w:space="0" w:color="auto"/>
            <w:right w:val="none" w:sz="0" w:space="0" w:color="auto"/>
          </w:divBdr>
        </w:div>
      </w:divsChild>
    </w:div>
    <w:div w:id="2047099555">
      <w:bodyDiv w:val="1"/>
      <w:marLeft w:val="0"/>
      <w:marRight w:val="0"/>
      <w:marTop w:val="0"/>
      <w:marBottom w:val="0"/>
      <w:divBdr>
        <w:top w:val="none" w:sz="0" w:space="0" w:color="auto"/>
        <w:left w:val="none" w:sz="0" w:space="0" w:color="auto"/>
        <w:bottom w:val="none" w:sz="0" w:space="0" w:color="auto"/>
        <w:right w:val="none" w:sz="0" w:space="0" w:color="auto"/>
      </w:divBdr>
      <w:divsChild>
        <w:div w:id="191699290">
          <w:marLeft w:val="0"/>
          <w:marRight w:val="0"/>
          <w:marTop w:val="0"/>
          <w:marBottom w:val="0"/>
          <w:divBdr>
            <w:top w:val="single" w:sz="2" w:space="0" w:color="E3E3E3"/>
            <w:left w:val="single" w:sz="2" w:space="0" w:color="E3E3E3"/>
            <w:bottom w:val="single" w:sz="2" w:space="0" w:color="E3E3E3"/>
            <w:right w:val="single" w:sz="2" w:space="0" w:color="E3E3E3"/>
          </w:divBdr>
          <w:divsChild>
            <w:div w:id="87189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15751628">
                  <w:marLeft w:val="0"/>
                  <w:marRight w:val="0"/>
                  <w:marTop w:val="0"/>
                  <w:marBottom w:val="0"/>
                  <w:divBdr>
                    <w:top w:val="single" w:sz="2" w:space="0" w:color="E3E3E3"/>
                    <w:left w:val="single" w:sz="2" w:space="0" w:color="E3E3E3"/>
                    <w:bottom w:val="single" w:sz="2" w:space="0" w:color="E3E3E3"/>
                    <w:right w:val="single" w:sz="2" w:space="0" w:color="E3E3E3"/>
                  </w:divBdr>
                  <w:divsChild>
                    <w:div w:id="560142680">
                      <w:marLeft w:val="0"/>
                      <w:marRight w:val="0"/>
                      <w:marTop w:val="0"/>
                      <w:marBottom w:val="0"/>
                      <w:divBdr>
                        <w:top w:val="single" w:sz="2" w:space="0" w:color="E3E3E3"/>
                        <w:left w:val="single" w:sz="2" w:space="0" w:color="E3E3E3"/>
                        <w:bottom w:val="single" w:sz="2" w:space="0" w:color="E3E3E3"/>
                        <w:right w:val="single" w:sz="2" w:space="0" w:color="E3E3E3"/>
                      </w:divBdr>
                      <w:divsChild>
                        <w:div w:id="765929215">
                          <w:marLeft w:val="0"/>
                          <w:marRight w:val="0"/>
                          <w:marTop w:val="0"/>
                          <w:marBottom w:val="0"/>
                          <w:divBdr>
                            <w:top w:val="single" w:sz="2" w:space="0" w:color="E3E3E3"/>
                            <w:left w:val="single" w:sz="2" w:space="0" w:color="E3E3E3"/>
                            <w:bottom w:val="single" w:sz="2" w:space="0" w:color="E3E3E3"/>
                            <w:right w:val="single" w:sz="2" w:space="0" w:color="E3E3E3"/>
                          </w:divBdr>
                          <w:divsChild>
                            <w:div w:id="503665901">
                              <w:marLeft w:val="0"/>
                              <w:marRight w:val="0"/>
                              <w:marTop w:val="0"/>
                              <w:marBottom w:val="0"/>
                              <w:divBdr>
                                <w:top w:val="single" w:sz="2" w:space="0" w:color="E3E3E3"/>
                                <w:left w:val="single" w:sz="2" w:space="0" w:color="E3E3E3"/>
                                <w:bottom w:val="single" w:sz="2" w:space="0" w:color="E3E3E3"/>
                                <w:right w:val="single" w:sz="2" w:space="0" w:color="E3E3E3"/>
                              </w:divBdr>
                              <w:divsChild>
                                <w:div w:id="773399058">
                                  <w:marLeft w:val="0"/>
                                  <w:marRight w:val="0"/>
                                  <w:marTop w:val="0"/>
                                  <w:marBottom w:val="0"/>
                                  <w:divBdr>
                                    <w:top w:val="single" w:sz="2" w:space="0" w:color="E3E3E3"/>
                                    <w:left w:val="single" w:sz="2" w:space="0" w:color="E3E3E3"/>
                                    <w:bottom w:val="single" w:sz="2" w:space="0" w:color="E3E3E3"/>
                                    <w:right w:val="single" w:sz="2" w:space="0" w:color="E3E3E3"/>
                                  </w:divBdr>
                                  <w:divsChild>
                                    <w:div w:id="1705401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7369190">
          <w:marLeft w:val="0"/>
          <w:marRight w:val="0"/>
          <w:marTop w:val="0"/>
          <w:marBottom w:val="0"/>
          <w:divBdr>
            <w:top w:val="single" w:sz="2" w:space="0" w:color="E3E3E3"/>
            <w:left w:val="single" w:sz="2" w:space="0" w:color="E3E3E3"/>
            <w:bottom w:val="single" w:sz="2" w:space="0" w:color="E3E3E3"/>
            <w:right w:val="single" w:sz="2" w:space="0" w:color="E3E3E3"/>
          </w:divBdr>
          <w:divsChild>
            <w:div w:id="48264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258276">
                  <w:marLeft w:val="0"/>
                  <w:marRight w:val="0"/>
                  <w:marTop w:val="0"/>
                  <w:marBottom w:val="0"/>
                  <w:divBdr>
                    <w:top w:val="single" w:sz="2" w:space="0" w:color="E3E3E3"/>
                    <w:left w:val="single" w:sz="2" w:space="0" w:color="E3E3E3"/>
                    <w:bottom w:val="single" w:sz="2" w:space="0" w:color="E3E3E3"/>
                    <w:right w:val="single" w:sz="2" w:space="0" w:color="E3E3E3"/>
                  </w:divBdr>
                  <w:divsChild>
                    <w:div w:id="678385292">
                      <w:marLeft w:val="0"/>
                      <w:marRight w:val="0"/>
                      <w:marTop w:val="0"/>
                      <w:marBottom w:val="0"/>
                      <w:divBdr>
                        <w:top w:val="single" w:sz="2" w:space="0" w:color="E3E3E3"/>
                        <w:left w:val="single" w:sz="2" w:space="0" w:color="E3E3E3"/>
                        <w:bottom w:val="single" w:sz="2" w:space="0" w:color="E3E3E3"/>
                        <w:right w:val="single" w:sz="2" w:space="0" w:color="E3E3E3"/>
                      </w:divBdr>
                      <w:divsChild>
                        <w:div w:id="1605990910">
                          <w:marLeft w:val="0"/>
                          <w:marRight w:val="0"/>
                          <w:marTop w:val="0"/>
                          <w:marBottom w:val="0"/>
                          <w:divBdr>
                            <w:top w:val="single" w:sz="2" w:space="0" w:color="E3E3E3"/>
                            <w:left w:val="single" w:sz="2" w:space="0" w:color="E3E3E3"/>
                            <w:bottom w:val="single" w:sz="2" w:space="0" w:color="E3E3E3"/>
                            <w:right w:val="single" w:sz="2" w:space="0" w:color="E3E3E3"/>
                          </w:divBdr>
                          <w:divsChild>
                            <w:div w:id="1461920025">
                              <w:marLeft w:val="0"/>
                              <w:marRight w:val="0"/>
                              <w:marTop w:val="0"/>
                              <w:marBottom w:val="0"/>
                              <w:divBdr>
                                <w:top w:val="single" w:sz="2" w:space="0" w:color="E3E3E3"/>
                                <w:left w:val="single" w:sz="2" w:space="0" w:color="E3E3E3"/>
                                <w:bottom w:val="single" w:sz="2" w:space="0" w:color="E3E3E3"/>
                                <w:right w:val="single" w:sz="2" w:space="0" w:color="E3E3E3"/>
                              </w:divBdr>
                              <w:divsChild>
                                <w:div w:id="620527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52067025">
      <w:bodyDiv w:val="1"/>
      <w:marLeft w:val="0"/>
      <w:marRight w:val="0"/>
      <w:marTop w:val="0"/>
      <w:marBottom w:val="0"/>
      <w:divBdr>
        <w:top w:val="none" w:sz="0" w:space="0" w:color="auto"/>
        <w:left w:val="none" w:sz="0" w:space="0" w:color="auto"/>
        <w:bottom w:val="none" w:sz="0" w:space="0" w:color="auto"/>
        <w:right w:val="none" w:sz="0" w:space="0" w:color="auto"/>
      </w:divBdr>
    </w:div>
    <w:div w:id="2057196757">
      <w:bodyDiv w:val="1"/>
      <w:marLeft w:val="0"/>
      <w:marRight w:val="0"/>
      <w:marTop w:val="0"/>
      <w:marBottom w:val="0"/>
      <w:divBdr>
        <w:top w:val="none" w:sz="0" w:space="0" w:color="auto"/>
        <w:left w:val="none" w:sz="0" w:space="0" w:color="auto"/>
        <w:bottom w:val="none" w:sz="0" w:space="0" w:color="auto"/>
        <w:right w:val="none" w:sz="0" w:space="0" w:color="auto"/>
      </w:divBdr>
    </w:div>
    <w:div w:id="2084569996">
      <w:bodyDiv w:val="1"/>
      <w:marLeft w:val="0"/>
      <w:marRight w:val="0"/>
      <w:marTop w:val="0"/>
      <w:marBottom w:val="0"/>
      <w:divBdr>
        <w:top w:val="none" w:sz="0" w:space="0" w:color="auto"/>
        <w:left w:val="none" w:sz="0" w:space="0" w:color="auto"/>
        <w:bottom w:val="none" w:sz="0" w:space="0" w:color="auto"/>
        <w:right w:val="none" w:sz="0" w:space="0" w:color="auto"/>
      </w:divBdr>
      <w:divsChild>
        <w:div w:id="26685669">
          <w:marLeft w:val="640"/>
          <w:marRight w:val="0"/>
          <w:marTop w:val="0"/>
          <w:marBottom w:val="0"/>
          <w:divBdr>
            <w:top w:val="none" w:sz="0" w:space="0" w:color="auto"/>
            <w:left w:val="none" w:sz="0" w:space="0" w:color="auto"/>
            <w:bottom w:val="none" w:sz="0" w:space="0" w:color="auto"/>
            <w:right w:val="none" w:sz="0" w:space="0" w:color="auto"/>
          </w:divBdr>
        </w:div>
        <w:div w:id="34156780">
          <w:marLeft w:val="640"/>
          <w:marRight w:val="0"/>
          <w:marTop w:val="0"/>
          <w:marBottom w:val="0"/>
          <w:divBdr>
            <w:top w:val="none" w:sz="0" w:space="0" w:color="auto"/>
            <w:left w:val="none" w:sz="0" w:space="0" w:color="auto"/>
            <w:bottom w:val="none" w:sz="0" w:space="0" w:color="auto"/>
            <w:right w:val="none" w:sz="0" w:space="0" w:color="auto"/>
          </w:divBdr>
        </w:div>
        <w:div w:id="69894027">
          <w:marLeft w:val="640"/>
          <w:marRight w:val="0"/>
          <w:marTop w:val="0"/>
          <w:marBottom w:val="0"/>
          <w:divBdr>
            <w:top w:val="none" w:sz="0" w:space="0" w:color="auto"/>
            <w:left w:val="none" w:sz="0" w:space="0" w:color="auto"/>
            <w:bottom w:val="none" w:sz="0" w:space="0" w:color="auto"/>
            <w:right w:val="none" w:sz="0" w:space="0" w:color="auto"/>
          </w:divBdr>
        </w:div>
        <w:div w:id="86655482">
          <w:marLeft w:val="640"/>
          <w:marRight w:val="0"/>
          <w:marTop w:val="0"/>
          <w:marBottom w:val="0"/>
          <w:divBdr>
            <w:top w:val="none" w:sz="0" w:space="0" w:color="auto"/>
            <w:left w:val="none" w:sz="0" w:space="0" w:color="auto"/>
            <w:bottom w:val="none" w:sz="0" w:space="0" w:color="auto"/>
            <w:right w:val="none" w:sz="0" w:space="0" w:color="auto"/>
          </w:divBdr>
        </w:div>
        <w:div w:id="121771657">
          <w:marLeft w:val="640"/>
          <w:marRight w:val="0"/>
          <w:marTop w:val="0"/>
          <w:marBottom w:val="0"/>
          <w:divBdr>
            <w:top w:val="none" w:sz="0" w:space="0" w:color="auto"/>
            <w:left w:val="none" w:sz="0" w:space="0" w:color="auto"/>
            <w:bottom w:val="none" w:sz="0" w:space="0" w:color="auto"/>
            <w:right w:val="none" w:sz="0" w:space="0" w:color="auto"/>
          </w:divBdr>
        </w:div>
        <w:div w:id="162670966">
          <w:marLeft w:val="640"/>
          <w:marRight w:val="0"/>
          <w:marTop w:val="0"/>
          <w:marBottom w:val="0"/>
          <w:divBdr>
            <w:top w:val="none" w:sz="0" w:space="0" w:color="auto"/>
            <w:left w:val="none" w:sz="0" w:space="0" w:color="auto"/>
            <w:bottom w:val="none" w:sz="0" w:space="0" w:color="auto"/>
            <w:right w:val="none" w:sz="0" w:space="0" w:color="auto"/>
          </w:divBdr>
        </w:div>
        <w:div w:id="199127801">
          <w:marLeft w:val="640"/>
          <w:marRight w:val="0"/>
          <w:marTop w:val="0"/>
          <w:marBottom w:val="0"/>
          <w:divBdr>
            <w:top w:val="none" w:sz="0" w:space="0" w:color="auto"/>
            <w:left w:val="none" w:sz="0" w:space="0" w:color="auto"/>
            <w:bottom w:val="none" w:sz="0" w:space="0" w:color="auto"/>
            <w:right w:val="none" w:sz="0" w:space="0" w:color="auto"/>
          </w:divBdr>
        </w:div>
        <w:div w:id="249241698">
          <w:marLeft w:val="640"/>
          <w:marRight w:val="0"/>
          <w:marTop w:val="0"/>
          <w:marBottom w:val="0"/>
          <w:divBdr>
            <w:top w:val="none" w:sz="0" w:space="0" w:color="auto"/>
            <w:left w:val="none" w:sz="0" w:space="0" w:color="auto"/>
            <w:bottom w:val="none" w:sz="0" w:space="0" w:color="auto"/>
            <w:right w:val="none" w:sz="0" w:space="0" w:color="auto"/>
          </w:divBdr>
        </w:div>
        <w:div w:id="257711802">
          <w:marLeft w:val="640"/>
          <w:marRight w:val="0"/>
          <w:marTop w:val="0"/>
          <w:marBottom w:val="0"/>
          <w:divBdr>
            <w:top w:val="none" w:sz="0" w:space="0" w:color="auto"/>
            <w:left w:val="none" w:sz="0" w:space="0" w:color="auto"/>
            <w:bottom w:val="none" w:sz="0" w:space="0" w:color="auto"/>
            <w:right w:val="none" w:sz="0" w:space="0" w:color="auto"/>
          </w:divBdr>
        </w:div>
        <w:div w:id="263736285">
          <w:marLeft w:val="640"/>
          <w:marRight w:val="0"/>
          <w:marTop w:val="0"/>
          <w:marBottom w:val="0"/>
          <w:divBdr>
            <w:top w:val="none" w:sz="0" w:space="0" w:color="auto"/>
            <w:left w:val="none" w:sz="0" w:space="0" w:color="auto"/>
            <w:bottom w:val="none" w:sz="0" w:space="0" w:color="auto"/>
            <w:right w:val="none" w:sz="0" w:space="0" w:color="auto"/>
          </w:divBdr>
        </w:div>
        <w:div w:id="269749400">
          <w:marLeft w:val="640"/>
          <w:marRight w:val="0"/>
          <w:marTop w:val="0"/>
          <w:marBottom w:val="0"/>
          <w:divBdr>
            <w:top w:val="none" w:sz="0" w:space="0" w:color="auto"/>
            <w:left w:val="none" w:sz="0" w:space="0" w:color="auto"/>
            <w:bottom w:val="none" w:sz="0" w:space="0" w:color="auto"/>
            <w:right w:val="none" w:sz="0" w:space="0" w:color="auto"/>
          </w:divBdr>
        </w:div>
        <w:div w:id="294724093">
          <w:marLeft w:val="640"/>
          <w:marRight w:val="0"/>
          <w:marTop w:val="0"/>
          <w:marBottom w:val="0"/>
          <w:divBdr>
            <w:top w:val="none" w:sz="0" w:space="0" w:color="auto"/>
            <w:left w:val="none" w:sz="0" w:space="0" w:color="auto"/>
            <w:bottom w:val="none" w:sz="0" w:space="0" w:color="auto"/>
            <w:right w:val="none" w:sz="0" w:space="0" w:color="auto"/>
          </w:divBdr>
        </w:div>
        <w:div w:id="337269062">
          <w:marLeft w:val="640"/>
          <w:marRight w:val="0"/>
          <w:marTop w:val="0"/>
          <w:marBottom w:val="0"/>
          <w:divBdr>
            <w:top w:val="none" w:sz="0" w:space="0" w:color="auto"/>
            <w:left w:val="none" w:sz="0" w:space="0" w:color="auto"/>
            <w:bottom w:val="none" w:sz="0" w:space="0" w:color="auto"/>
            <w:right w:val="none" w:sz="0" w:space="0" w:color="auto"/>
          </w:divBdr>
        </w:div>
        <w:div w:id="417602301">
          <w:marLeft w:val="640"/>
          <w:marRight w:val="0"/>
          <w:marTop w:val="0"/>
          <w:marBottom w:val="0"/>
          <w:divBdr>
            <w:top w:val="none" w:sz="0" w:space="0" w:color="auto"/>
            <w:left w:val="none" w:sz="0" w:space="0" w:color="auto"/>
            <w:bottom w:val="none" w:sz="0" w:space="0" w:color="auto"/>
            <w:right w:val="none" w:sz="0" w:space="0" w:color="auto"/>
          </w:divBdr>
        </w:div>
        <w:div w:id="439222959">
          <w:marLeft w:val="640"/>
          <w:marRight w:val="0"/>
          <w:marTop w:val="0"/>
          <w:marBottom w:val="0"/>
          <w:divBdr>
            <w:top w:val="none" w:sz="0" w:space="0" w:color="auto"/>
            <w:left w:val="none" w:sz="0" w:space="0" w:color="auto"/>
            <w:bottom w:val="none" w:sz="0" w:space="0" w:color="auto"/>
            <w:right w:val="none" w:sz="0" w:space="0" w:color="auto"/>
          </w:divBdr>
        </w:div>
        <w:div w:id="457333992">
          <w:marLeft w:val="640"/>
          <w:marRight w:val="0"/>
          <w:marTop w:val="0"/>
          <w:marBottom w:val="0"/>
          <w:divBdr>
            <w:top w:val="none" w:sz="0" w:space="0" w:color="auto"/>
            <w:left w:val="none" w:sz="0" w:space="0" w:color="auto"/>
            <w:bottom w:val="none" w:sz="0" w:space="0" w:color="auto"/>
            <w:right w:val="none" w:sz="0" w:space="0" w:color="auto"/>
          </w:divBdr>
        </w:div>
        <w:div w:id="458962759">
          <w:marLeft w:val="640"/>
          <w:marRight w:val="0"/>
          <w:marTop w:val="0"/>
          <w:marBottom w:val="0"/>
          <w:divBdr>
            <w:top w:val="none" w:sz="0" w:space="0" w:color="auto"/>
            <w:left w:val="none" w:sz="0" w:space="0" w:color="auto"/>
            <w:bottom w:val="none" w:sz="0" w:space="0" w:color="auto"/>
            <w:right w:val="none" w:sz="0" w:space="0" w:color="auto"/>
          </w:divBdr>
        </w:div>
        <w:div w:id="528958093">
          <w:marLeft w:val="640"/>
          <w:marRight w:val="0"/>
          <w:marTop w:val="0"/>
          <w:marBottom w:val="0"/>
          <w:divBdr>
            <w:top w:val="none" w:sz="0" w:space="0" w:color="auto"/>
            <w:left w:val="none" w:sz="0" w:space="0" w:color="auto"/>
            <w:bottom w:val="none" w:sz="0" w:space="0" w:color="auto"/>
            <w:right w:val="none" w:sz="0" w:space="0" w:color="auto"/>
          </w:divBdr>
        </w:div>
        <w:div w:id="539829656">
          <w:marLeft w:val="640"/>
          <w:marRight w:val="0"/>
          <w:marTop w:val="0"/>
          <w:marBottom w:val="0"/>
          <w:divBdr>
            <w:top w:val="none" w:sz="0" w:space="0" w:color="auto"/>
            <w:left w:val="none" w:sz="0" w:space="0" w:color="auto"/>
            <w:bottom w:val="none" w:sz="0" w:space="0" w:color="auto"/>
            <w:right w:val="none" w:sz="0" w:space="0" w:color="auto"/>
          </w:divBdr>
        </w:div>
        <w:div w:id="554656835">
          <w:marLeft w:val="640"/>
          <w:marRight w:val="0"/>
          <w:marTop w:val="0"/>
          <w:marBottom w:val="0"/>
          <w:divBdr>
            <w:top w:val="none" w:sz="0" w:space="0" w:color="auto"/>
            <w:left w:val="none" w:sz="0" w:space="0" w:color="auto"/>
            <w:bottom w:val="none" w:sz="0" w:space="0" w:color="auto"/>
            <w:right w:val="none" w:sz="0" w:space="0" w:color="auto"/>
          </w:divBdr>
        </w:div>
        <w:div w:id="572743684">
          <w:marLeft w:val="640"/>
          <w:marRight w:val="0"/>
          <w:marTop w:val="0"/>
          <w:marBottom w:val="0"/>
          <w:divBdr>
            <w:top w:val="none" w:sz="0" w:space="0" w:color="auto"/>
            <w:left w:val="none" w:sz="0" w:space="0" w:color="auto"/>
            <w:bottom w:val="none" w:sz="0" w:space="0" w:color="auto"/>
            <w:right w:val="none" w:sz="0" w:space="0" w:color="auto"/>
          </w:divBdr>
        </w:div>
        <w:div w:id="588663812">
          <w:marLeft w:val="640"/>
          <w:marRight w:val="0"/>
          <w:marTop w:val="0"/>
          <w:marBottom w:val="0"/>
          <w:divBdr>
            <w:top w:val="none" w:sz="0" w:space="0" w:color="auto"/>
            <w:left w:val="none" w:sz="0" w:space="0" w:color="auto"/>
            <w:bottom w:val="none" w:sz="0" w:space="0" w:color="auto"/>
            <w:right w:val="none" w:sz="0" w:space="0" w:color="auto"/>
          </w:divBdr>
        </w:div>
        <w:div w:id="602424885">
          <w:marLeft w:val="640"/>
          <w:marRight w:val="0"/>
          <w:marTop w:val="0"/>
          <w:marBottom w:val="0"/>
          <w:divBdr>
            <w:top w:val="none" w:sz="0" w:space="0" w:color="auto"/>
            <w:left w:val="none" w:sz="0" w:space="0" w:color="auto"/>
            <w:bottom w:val="none" w:sz="0" w:space="0" w:color="auto"/>
            <w:right w:val="none" w:sz="0" w:space="0" w:color="auto"/>
          </w:divBdr>
        </w:div>
        <w:div w:id="625310397">
          <w:marLeft w:val="640"/>
          <w:marRight w:val="0"/>
          <w:marTop w:val="0"/>
          <w:marBottom w:val="0"/>
          <w:divBdr>
            <w:top w:val="none" w:sz="0" w:space="0" w:color="auto"/>
            <w:left w:val="none" w:sz="0" w:space="0" w:color="auto"/>
            <w:bottom w:val="none" w:sz="0" w:space="0" w:color="auto"/>
            <w:right w:val="none" w:sz="0" w:space="0" w:color="auto"/>
          </w:divBdr>
        </w:div>
        <w:div w:id="631401443">
          <w:marLeft w:val="640"/>
          <w:marRight w:val="0"/>
          <w:marTop w:val="0"/>
          <w:marBottom w:val="0"/>
          <w:divBdr>
            <w:top w:val="none" w:sz="0" w:space="0" w:color="auto"/>
            <w:left w:val="none" w:sz="0" w:space="0" w:color="auto"/>
            <w:bottom w:val="none" w:sz="0" w:space="0" w:color="auto"/>
            <w:right w:val="none" w:sz="0" w:space="0" w:color="auto"/>
          </w:divBdr>
        </w:div>
        <w:div w:id="632175773">
          <w:marLeft w:val="640"/>
          <w:marRight w:val="0"/>
          <w:marTop w:val="0"/>
          <w:marBottom w:val="0"/>
          <w:divBdr>
            <w:top w:val="none" w:sz="0" w:space="0" w:color="auto"/>
            <w:left w:val="none" w:sz="0" w:space="0" w:color="auto"/>
            <w:bottom w:val="none" w:sz="0" w:space="0" w:color="auto"/>
            <w:right w:val="none" w:sz="0" w:space="0" w:color="auto"/>
          </w:divBdr>
        </w:div>
        <w:div w:id="664630598">
          <w:marLeft w:val="640"/>
          <w:marRight w:val="0"/>
          <w:marTop w:val="0"/>
          <w:marBottom w:val="0"/>
          <w:divBdr>
            <w:top w:val="none" w:sz="0" w:space="0" w:color="auto"/>
            <w:left w:val="none" w:sz="0" w:space="0" w:color="auto"/>
            <w:bottom w:val="none" w:sz="0" w:space="0" w:color="auto"/>
            <w:right w:val="none" w:sz="0" w:space="0" w:color="auto"/>
          </w:divBdr>
        </w:div>
        <w:div w:id="685451061">
          <w:marLeft w:val="640"/>
          <w:marRight w:val="0"/>
          <w:marTop w:val="0"/>
          <w:marBottom w:val="0"/>
          <w:divBdr>
            <w:top w:val="none" w:sz="0" w:space="0" w:color="auto"/>
            <w:left w:val="none" w:sz="0" w:space="0" w:color="auto"/>
            <w:bottom w:val="none" w:sz="0" w:space="0" w:color="auto"/>
            <w:right w:val="none" w:sz="0" w:space="0" w:color="auto"/>
          </w:divBdr>
        </w:div>
        <w:div w:id="691960358">
          <w:marLeft w:val="640"/>
          <w:marRight w:val="0"/>
          <w:marTop w:val="0"/>
          <w:marBottom w:val="0"/>
          <w:divBdr>
            <w:top w:val="none" w:sz="0" w:space="0" w:color="auto"/>
            <w:left w:val="none" w:sz="0" w:space="0" w:color="auto"/>
            <w:bottom w:val="none" w:sz="0" w:space="0" w:color="auto"/>
            <w:right w:val="none" w:sz="0" w:space="0" w:color="auto"/>
          </w:divBdr>
        </w:div>
        <w:div w:id="697632470">
          <w:marLeft w:val="640"/>
          <w:marRight w:val="0"/>
          <w:marTop w:val="0"/>
          <w:marBottom w:val="0"/>
          <w:divBdr>
            <w:top w:val="none" w:sz="0" w:space="0" w:color="auto"/>
            <w:left w:val="none" w:sz="0" w:space="0" w:color="auto"/>
            <w:bottom w:val="none" w:sz="0" w:space="0" w:color="auto"/>
            <w:right w:val="none" w:sz="0" w:space="0" w:color="auto"/>
          </w:divBdr>
        </w:div>
        <w:div w:id="742215635">
          <w:marLeft w:val="640"/>
          <w:marRight w:val="0"/>
          <w:marTop w:val="0"/>
          <w:marBottom w:val="0"/>
          <w:divBdr>
            <w:top w:val="none" w:sz="0" w:space="0" w:color="auto"/>
            <w:left w:val="none" w:sz="0" w:space="0" w:color="auto"/>
            <w:bottom w:val="none" w:sz="0" w:space="0" w:color="auto"/>
            <w:right w:val="none" w:sz="0" w:space="0" w:color="auto"/>
          </w:divBdr>
        </w:div>
        <w:div w:id="746223997">
          <w:marLeft w:val="640"/>
          <w:marRight w:val="0"/>
          <w:marTop w:val="0"/>
          <w:marBottom w:val="0"/>
          <w:divBdr>
            <w:top w:val="none" w:sz="0" w:space="0" w:color="auto"/>
            <w:left w:val="none" w:sz="0" w:space="0" w:color="auto"/>
            <w:bottom w:val="none" w:sz="0" w:space="0" w:color="auto"/>
            <w:right w:val="none" w:sz="0" w:space="0" w:color="auto"/>
          </w:divBdr>
        </w:div>
        <w:div w:id="769933335">
          <w:marLeft w:val="640"/>
          <w:marRight w:val="0"/>
          <w:marTop w:val="0"/>
          <w:marBottom w:val="0"/>
          <w:divBdr>
            <w:top w:val="none" w:sz="0" w:space="0" w:color="auto"/>
            <w:left w:val="none" w:sz="0" w:space="0" w:color="auto"/>
            <w:bottom w:val="none" w:sz="0" w:space="0" w:color="auto"/>
            <w:right w:val="none" w:sz="0" w:space="0" w:color="auto"/>
          </w:divBdr>
        </w:div>
        <w:div w:id="780102601">
          <w:marLeft w:val="640"/>
          <w:marRight w:val="0"/>
          <w:marTop w:val="0"/>
          <w:marBottom w:val="0"/>
          <w:divBdr>
            <w:top w:val="none" w:sz="0" w:space="0" w:color="auto"/>
            <w:left w:val="none" w:sz="0" w:space="0" w:color="auto"/>
            <w:bottom w:val="none" w:sz="0" w:space="0" w:color="auto"/>
            <w:right w:val="none" w:sz="0" w:space="0" w:color="auto"/>
          </w:divBdr>
        </w:div>
        <w:div w:id="807672578">
          <w:marLeft w:val="640"/>
          <w:marRight w:val="0"/>
          <w:marTop w:val="0"/>
          <w:marBottom w:val="0"/>
          <w:divBdr>
            <w:top w:val="none" w:sz="0" w:space="0" w:color="auto"/>
            <w:left w:val="none" w:sz="0" w:space="0" w:color="auto"/>
            <w:bottom w:val="none" w:sz="0" w:space="0" w:color="auto"/>
            <w:right w:val="none" w:sz="0" w:space="0" w:color="auto"/>
          </w:divBdr>
        </w:div>
        <w:div w:id="853149800">
          <w:marLeft w:val="640"/>
          <w:marRight w:val="0"/>
          <w:marTop w:val="0"/>
          <w:marBottom w:val="0"/>
          <w:divBdr>
            <w:top w:val="none" w:sz="0" w:space="0" w:color="auto"/>
            <w:left w:val="none" w:sz="0" w:space="0" w:color="auto"/>
            <w:bottom w:val="none" w:sz="0" w:space="0" w:color="auto"/>
            <w:right w:val="none" w:sz="0" w:space="0" w:color="auto"/>
          </w:divBdr>
        </w:div>
        <w:div w:id="859274191">
          <w:marLeft w:val="640"/>
          <w:marRight w:val="0"/>
          <w:marTop w:val="0"/>
          <w:marBottom w:val="0"/>
          <w:divBdr>
            <w:top w:val="none" w:sz="0" w:space="0" w:color="auto"/>
            <w:left w:val="none" w:sz="0" w:space="0" w:color="auto"/>
            <w:bottom w:val="none" w:sz="0" w:space="0" w:color="auto"/>
            <w:right w:val="none" w:sz="0" w:space="0" w:color="auto"/>
          </w:divBdr>
        </w:div>
        <w:div w:id="866599458">
          <w:marLeft w:val="640"/>
          <w:marRight w:val="0"/>
          <w:marTop w:val="0"/>
          <w:marBottom w:val="0"/>
          <w:divBdr>
            <w:top w:val="none" w:sz="0" w:space="0" w:color="auto"/>
            <w:left w:val="none" w:sz="0" w:space="0" w:color="auto"/>
            <w:bottom w:val="none" w:sz="0" w:space="0" w:color="auto"/>
            <w:right w:val="none" w:sz="0" w:space="0" w:color="auto"/>
          </w:divBdr>
        </w:div>
        <w:div w:id="877200167">
          <w:marLeft w:val="640"/>
          <w:marRight w:val="0"/>
          <w:marTop w:val="0"/>
          <w:marBottom w:val="0"/>
          <w:divBdr>
            <w:top w:val="none" w:sz="0" w:space="0" w:color="auto"/>
            <w:left w:val="none" w:sz="0" w:space="0" w:color="auto"/>
            <w:bottom w:val="none" w:sz="0" w:space="0" w:color="auto"/>
            <w:right w:val="none" w:sz="0" w:space="0" w:color="auto"/>
          </w:divBdr>
        </w:div>
        <w:div w:id="889338567">
          <w:marLeft w:val="640"/>
          <w:marRight w:val="0"/>
          <w:marTop w:val="0"/>
          <w:marBottom w:val="0"/>
          <w:divBdr>
            <w:top w:val="none" w:sz="0" w:space="0" w:color="auto"/>
            <w:left w:val="none" w:sz="0" w:space="0" w:color="auto"/>
            <w:bottom w:val="none" w:sz="0" w:space="0" w:color="auto"/>
            <w:right w:val="none" w:sz="0" w:space="0" w:color="auto"/>
          </w:divBdr>
        </w:div>
        <w:div w:id="918949709">
          <w:marLeft w:val="640"/>
          <w:marRight w:val="0"/>
          <w:marTop w:val="0"/>
          <w:marBottom w:val="0"/>
          <w:divBdr>
            <w:top w:val="none" w:sz="0" w:space="0" w:color="auto"/>
            <w:left w:val="none" w:sz="0" w:space="0" w:color="auto"/>
            <w:bottom w:val="none" w:sz="0" w:space="0" w:color="auto"/>
            <w:right w:val="none" w:sz="0" w:space="0" w:color="auto"/>
          </w:divBdr>
        </w:div>
        <w:div w:id="959216165">
          <w:marLeft w:val="640"/>
          <w:marRight w:val="0"/>
          <w:marTop w:val="0"/>
          <w:marBottom w:val="0"/>
          <w:divBdr>
            <w:top w:val="none" w:sz="0" w:space="0" w:color="auto"/>
            <w:left w:val="none" w:sz="0" w:space="0" w:color="auto"/>
            <w:bottom w:val="none" w:sz="0" w:space="0" w:color="auto"/>
            <w:right w:val="none" w:sz="0" w:space="0" w:color="auto"/>
          </w:divBdr>
        </w:div>
        <w:div w:id="977539446">
          <w:marLeft w:val="640"/>
          <w:marRight w:val="0"/>
          <w:marTop w:val="0"/>
          <w:marBottom w:val="0"/>
          <w:divBdr>
            <w:top w:val="none" w:sz="0" w:space="0" w:color="auto"/>
            <w:left w:val="none" w:sz="0" w:space="0" w:color="auto"/>
            <w:bottom w:val="none" w:sz="0" w:space="0" w:color="auto"/>
            <w:right w:val="none" w:sz="0" w:space="0" w:color="auto"/>
          </w:divBdr>
        </w:div>
        <w:div w:id="1010138383">
          <w:marLeft w:val="640"/>
          <w:marRight w:val="0"/>
          <w:marTop w:val="0"/>
          <w:marBottom w:val="0"/>
          <w:divBdr>
            <w:top w:val="none" w:sz="0" w:space="0" w:color="auto"/>
            <w:left w:val="none" w:sz="0" w:space="0" w:color="auto"/>
            <w:bottom w:val="none" w:sz="0" w:space="0" w:color="auto"/>
            <w:right w:val="none" w:sz="0" w:space="0" w:color="auto"/>
          </w:divBdr>
        </w:div>
        <w:div w:id="1035040272">
          <w:marLeft w:val="640"/>
          <w:marRight w:val="0"/>
          <w:marTop w:val="0"/>
          <w:marBottom w:val="0"/>
          <w:divBdr>
            <w:top w:val="none" w:sz="0" w:space="0" w:color="auto"/>
            <w:left w:val="none" w:sz="0" w:space="0" w:color="auto"/>
            <w:bottom w:val="none" w:sz="0" w:space="0" w:color="auto"/>
            <w:right w:val="none" w:sz="0" w:space="0" w:color="auto"/>
          </w:divBdr>
        </w:div>
        <w:div w:id="1088624389">
          <w:marLeft w:val="640"/>
          <w:marRight w:val="0"/>
          <w:marTop w:val="0"/>
          <w:marBottom w:val="0"/>
          <w:divBdr>
            <w:top w:val="none" w:sz="0" w:space="0" w:color="auto"/>
            <w:left w:val="none" w:sz="0" w:space="0" w:color="auto"/>
            <w:bottom w:val="none" w:sz="0" w:space="0" w:color="auto"/>
            <w:right w:val="none" w:sz="0" w:space="0" w:color="auto"/>
          </w:divBdr>
        </w:div>
        <w:div w:id="1100178063">
          <w:marLeft w:val="640"/>
          <w:marRight w:val="0"/>
          <w:marTop w:val="0"/>
          <w:marBottom w:val="0"/>
          <w:divBdr>
            <w:top w:val="none" w:sz="0" w:space="0" w:color="auto"/>
            <w:left w:val="none" w:sz="0" w:space="0" w:color="auto"/>
            <w:bottom w:val="none" w:sz="0" w:space="0" w:color="auto"/>
            <w:right w:val="none" w:sz="0" w:space="0" w:color="auto"/>
          </w:divBdr>
        </w:div>
        <w:div w:id="1137138177">
          <w:marLeft w:val="640"/>
          <w:marRight w:val="0"/>
          <w:marTop w:val="0"/>
          <w:marBottom w:val="0"/>
          <w:divBdr>
            <w:top w:val="none" w:sz="0" w:space="0" w:color="auto"/>
            <w:left w:val="none" w:sz="0" w:space="0" w:color="auto"/>
            <w:bottom w:val="none" w:sz="0" w:space="0" w:color="auto"/>
            <w:right w:val="none" w:sz="0" w:space="0" w:color="auto"/>
          </w:divBdr>
        </w:div>
        <w:div w:id="1218006336">
          <w:marLeft w:val="640"/>
          <w:marRight w:val="0"/>
          <w:marTop w:val="0"/>
          <w:marBottom w:val="0"/>
          <w:divBdr>
            <w:top w:val="none" w:sz="0" w:space="0" w:color="auto"/>
            <w:left w:val="none" w:sz="0" w:space="0" w:color="auto"/>
            <w:bottom w:val="none" w:sz="0" w:space="0" w:color="auto"/>
            <w:right w:val="none" w:sz="0" w:space="0" w:color="auto"/>
          </w:divBdr>
        </w:div>
        <w:div w:id="1224677635">
          <w:marLeft w:val="640"/>
          <w:marRight w:val="0"/>
          <w:marTop w:val="0"/>
          <w:marBottom w:val="0"/>
          <w:divBdr>
            <w:top w:val="none" w:sz="0" w:space="0" w:color="auto"/>
            <w:left w:val="none" w:sz="0" w:space="0" w:color="auto"/>
            <w:bottom w:val="none" w:sz="0" w:space="0" w:color="auto"/>
            <w:right w:val="none" w:sz="0" w:space="0" w:color="auto"/>
          </w:divBdr>
        </w:div>
        <w:div w:id="1247491900">
          <w:marLeft w:val="640"/>
          <w:marRight w:val="0"/>
          <w:marTop w:val="0"/>
          <w:marBottom w:val="0"/>
          <w:divBdr>
            <w:top w:val="none" w:sz="0" w:space="0" w:color="auto"/>
            <w:left w:val="none" w:sz="0" w:space="0" w:color="auto"/>
            <w:bottom w:val="none" w:sz="0" w:space="0" w:color="auto"/>
            <w:right w:val="none" w:sz="0" w:space="0" w:color="auto"/>
          </w:divBdr>
        </w:div>
        <w:div w:id="1279070915">
          <w:marLeft w:val="640"/>
          <w:marRight w:val="0"/>
          <w:marTop w:val="0"/>
          <w:marBottom w:val="0"/>
          <w:divBdr>
            <w:top w:val="none" w:sz="0" w:space="0" w:color="auto"/>
            <w:left w:val="none" w:sz="0" w:space="0" w:color="auto"/>
            <w:bottom w:val="none" w:sz="0" w:space="0" w:color="auto"/>
            <w:right w:val="none" w:sz="0" w:space="0" w:color="auto"/>
          </w:divBdr>
        </w:div>
        <w:div w:id="1328099147">
          <w:marLeft w:val="640"/>
          <w:marRight w:val="0"/>
          <w:marTop w:val="0"/>
          <w:marBottom w:val="0"/>
          <w:divBdr>
            <w:top w:val="none" w:sz="0" w:space="0" w:color="auto"/>
            <w:left w:val="none" w:sz="0" w:space="0" w:color="auto"/>
            <w:bottom w:val="none" w:sz="0" w:space="0" w:color="auto"/>
            <w:right w:val="none" w:sz="0" w:space="0" w:color="auto"/>
          </w:divBdr>
        </w:div>
        <w:div w:id="1344016676">
          <w:marLeft w:val="640"/>
          <w:marRight w:val="0"/>
          <w:marTop w:val="0"/>
          <w:marBottom w:val="0"/>
          <w:divBdr>
            <w:top w:val="none" w:sz="0" w:space="0" w:color="auto"/>
            <w:left w:val="none" w:sz="0" w:space="0" w:color="auto"/>
            <w:bottom w:val="none" w:sz="0" w:space="0" w:color="auto"/>
            <w:right w:val="none" w:sz="0" w:space="0" w:color="auto"/>
          </w:divBdr>
        </w:div>
        <w:div w:id="1365404774">
          <w:marLeft w:val="640"/>
          <w:marRight w:val="0"/>
          <w:marTop w:val="0"/>
          <w:marBottom w:val="0"/>
          <w:divBdr>
            <w:top w:val="none" w:sz="0" w:space="0" w:color="auto"/>
            <w:left w:val="none" w:sz="0" w:space="0" w:color="auto"/>
            <w:bottom w:val="none" w:sz="0" w:space="0" w:color="auto"/>
            <w:right w:val="none" w:sz="0" w:space="0" w:color="auto"/>
          </w:divBdr>
        </w:div>
        <w:div w:id="1388604423">
          <w:marLeft w:val="640"/>
          <w:marRight w:val="0"/>
          <w:marTop w:val="0"/>
          <w:marBottom w:val="0"/>
          <w:divBdr>
            <w:top w:val="none" w:sz="0" w:space="0" w:color="auto"/>
            <w:left w:val="none" w:sz="0" w:space="0" w:color="auto"/>
            <w:bottom w:val="none" w:sz="0" w:space="0" w:color="auto"/>
            <w:right w:val="none" w:sz="0" w:space="0" w:color="auto"/>
          </w:divBdr>
        </w:div>
        <w:div w:id="1390034421">
          <w:marLeft w:val="640"/>
          <w:marRight w:val="0"/>
          <w:marTop w:val="0"/>
          <w:marBottom w:val="0"/>
          <w:divBdr>
            <w:top w:val="none" w:sz="0" w:space="0" w:color="auto"/>
            <w:left w:val="none" w:sz="0" w:space="0" w:color="auto"/>
            <w:bottom w:val="none" w:sz="0" w:space="0" w:color="auto"/>
            <w:right w:val="none" w:sz="0" w:space="0" w:color="auto"/>
          </w:divBdr>
        </w:div>
        <w:div w:id="1447112899">
          <w:marLeft w:val="640"/>
          <w:marRight w:val="0"/>
          <w:marTop w:val="0"/>
          <w:marBottom w:val="0"/>
          <w:divBdr>
            <w:top w:val="none" w:sz="0" w:space="0" w:color="auto"/>
            <w:left w:val="none" w:sz="0" w:space="0" w:color="auto"/>
            <w:bottom w:val="none" w:sz="0" w:space="0" w:color="auto"/>
            <w:right w:val="none" w:sz="0" w:space="0" w:color="auto"/>
          </w:divBdr>
        </w:div>
        <w:div w:id="1487816219">
          <w:marLeft w:val="640"/>
          <w:marRight w:val="0"/>
          <w:marTop w:val="0"/>
          <w:marBottom w:val="0"/>
          <w:divBdr>
            <w:top w:val="none" w:sz="0" w:space="0" w:color="auto"/>
            <w:left w:val="none" w:sz="0" w:space="0" w:color="auto"/>
            <w:bottom w:val="none" w:sz="0" w:space="0" w:color="auto"/>
            <w:right w:val="none" w:sz="0" w:space="0" w:color="auto"/>
          </w:divBdr>
        </w:div>
        <w:div w:id="1490976248">
          <w:marLeft w:val="640"/>
          <w:marRight w:val="0"/>
          <w:marTop w:val="0"/>
          <w:marBottom w:val="0"/>
          <w:divBdr>
            <w:top w:val="none" w:sz="0" w:space="0" w:color="auto"/>
            <w:left w:val="none" w:sz="0" w:space="0" w:color="auto"/>
            <w:bottom w:val="none" w:sz="0" w:space="0" w:color="auto"/>
            <w:right w:val="none" w:sz="0" w:space="0" w:color="auto"/>
          </w:divBdr>
        </w:div>
        <w:div w:id="1599173167">
          <w:marLeft w:val="640"/>
          <w:marRight w:val="0"/>
          <w:marTop w:val="0"/>
          <w:marBottom w:val="0"/>
          <w:divBdr>
            <w:top w:val="none" w:sz="0" w:space="0" w:color="auto"/>
            <w:left w:val="none" w:sz="0" w:space="0" w:color="auto"/>
            <w:bottom w:val="none" w:sz="0" w:space="0" w:color="auto"/>
            <w:right w:val="none" w:sz="0" w:space="0" w:color="auto"/>
          </w:divBdr>
        </w:div>
        <w:div w:id="1608544547">
          <w:marLeft w:val="640"/>
          <w:marRight w:val="0"/>
          <w:marTop w:val="0"/>
          <w:marBottom w:val="0"/>
          <w:divBdr>
            <w:top w:val="none" w:sz="0" w:space="0" w:color="auto"/>
            <w:left w:val="none" w:sz="0" w:space="0" w:color="auto"/>
            <w:bottom w:val="none" w:sz="0" w:space="0" w:color="auto"/>
            <w:right w:val="none" w:sz="0" w:space="0" w:color="auto"/>
          </w:divBdr>
        </w:div>
        <w:div w:id="1618415696">
          <w:marLeft w:val="640"/>
          <w:marRight w:val="0"/>
          <w:marTop w:val="0"/>
          <w:marBottom w:val="0"/>
          <w:divBdr>
            <w:top w:val="none" w:sz="0" w:space="0" w:color="auto"/>
            <w:left w:val="none" w:sz="0" w:space="0" w:color="auto"/>
            <w:bottom w:val="none" w:sz="0" w:space="0" w:color="auto"/>
            <w:right w:val="none" w:sz="0" w:space="0" w:color="auto"/>
          </w:divBdr>
        </w:div>
        <w:div w:id="1643925895">
          <w:marLeft w:val="640"/>
          <w:marRight w:val="0"/>
          <w:marTop w:val="0"/>
          <w:marBottom w:val="0"/>
          <w:divBdr>
            <w:top w:val="none" w:sz="0" w:space="0" w:color="auto"/>
            <w:left w:val="none" w:sz="0" w:space="0" w:color="auto"/>
            <w:bottom w:val="none" w:sz="0" w:space="0" w:color="auto"/>
            <w:right w:val="none" w:sz="0" w:space="0" w:color="auto"/>
          </w:divBdr>
        </w:div>
        <w:div w:id="1664048966">
          <w:marLeft w:val="640"/>
          <w:marRight w:val="0"/>
          <w:marTop w:val="0"/>
          <w:marBottom w:val="0"/>
          <w:divBdr>
            <w:top w:val="none" w:sz="0" w:space="0" w:color="auto"/>
            <w:left w:val="none" w:sz="0" w:space="0" w:color="auto"/>
            <w:bottom w:val="none" w:sz="0" w:space="0" w:color="auto"/>
            <w:right w:val="none" w:sz="0" w:space="0" w:color="auto"/>
          </w:divBdr>
        </w:div>
        <w:div w:id="1669400011">
          <w:marLeft w:val="640"/>
          <w:marRight w:val="0"/>
          <w:marTop w:val="0"/>
          <w:marBottom w:val="0"/>
          <w:divBdr>
            <w:top w:val="none" w:sz="0" w:space="0" w:color="auto"/>
            <w:left w:val="none" w:sz="0" w:space="0" w:color="auto"/>
            <w:bottom w:val="none" w:sz="0" w:space="0" w:color="auto"/>
            <w:right w:val="none" w:sz="0" w:space="0" w:color="auto"/>
          </w:divBdr>
        </w:div>
        <w:div w:id="1683508111">
          <w:marLeft w:val="640"/>
          <w:marRight w:val="0"/>
          <w:marTop w:val="0"/>
          <w:marBottom w:val="0"/>
          <w:divBdr>
            <w:top w:val="none" w:sz="0" w:space="0" w:color="auto"/>
            <w:left w:val="none" w:sz="0" w:space="0" w:color="auto"/>
            <w:bottom w:val="none" w:sz="0" w:space="0" w:color="auto"/>
            <w:right w:val="none" w:sz="0" w:space="0" w:color="auto"/>
          </w:divBdr>
        </w:div>
        <w:div w:id="1718777946">
          <w:marLeft w:val="640"/>
          <w:marRight w:val="0"/>
          <w:marTop w:val="0"/>
          <w:marBottom w:val="0"/>
          <w:divBdr>
            <w:top w:val="none" w:sz="0" w:space="0" w:color="auto"/>
            <w:left w:val="none" w:sz="0" w:space="0" w:color="auto"/>
            <w:bottom w:val="none" w:sz="0" w:space="0" w:color="auto"/>
            <w:right w:val="none" w:sz="0" w:space="0" w:color="auto"/>
          </w:divBdr>
        </w:div>
        <w:div w:id="1767966717">
          <w:marLeft w:val="640"/>
          <w:marRight w:val="0"/>
          <w:marTop w:val="0"/>
          <w:marBottom w:val="0"/>
          <w:divBdr>
            <w:top w:val="none" w:sz="0" w:space="0" w:color="auto"/>
            <w:left w:val="none" w:sz="0" w:space="0" w:color="auto"/>
            <w:bottom w:val="none" w:sz="0" w:space="0" w:color="auto"/>
            <w:right w:val="none" w:sz="0" w:space="0" w:color="auto"/>
          </w:divBdr>
        </w:div>
        <w:div w:id="1892425066">
          <w:marLeft w:val="640"/>
          <w:marRight w:val="0"/>
          <w:marTop w:val="0"/>
          <w:marBottom w:val="0"/>
          <w:divBdr>
            <w:top w:val="none" w:sz="0" w:space="0" w:color="auto"/>
            <w:left w:val="none" w:sz="0" w:space="0" w:color="auto"/>
            <w:bottom w:val="none" w:sz="0" w:space="0" w:color="auto"/>
            <w:right w:val="none" w:sz="0" w:space="0" w:color="auto"/>
          </w:divBdr>
        </w:div>
        <w:div w:id="1892885073">
          <w:marLeft w:val="640"/>
          <w:marRight w:val="0"/>
          <w:marTop w:val="0"/>
          <w:marBottom w:val="0"/>
          <w:divBdr>
            <w:top w:val="none" w:sz="0" w:space="0" w:color="auto"/>
            <w:left w:val="none" w:sz="0" w:space="0" w:color="auto"/>
            <w:bottom w:val="none" w:sz="0" w:space="0" w:color="auto"/>
            <w:right w:val="none" w:sz="0" w:space="0" w:color="auto"/>
          </w:divBdr>
        </w:div>
        <w:div w:id="1902056247">
          <w:marLeft w:val="640"/>
          <w:marRight w:val="0"/>
          <w:marTop w:val="0"/>
          <w:marBottom w:val="0"/>
          <w:divBdr>
            <w:top w:val="none" w:sz="0" w:space="0" w:color="auto"/>
            <w:left w:val="none" w:sz="0" w:space="0" w:color="auto"/>
            <w:bottom w:val="none" w:sz="0" w:space="0" w:color="auto"/>
            <w:right w:val="none" w:sz="0" w:space="0" w:color="auto"/>
          </w:divBdr>
        </w:div>
        <w:div w:id="1919636365">
          <w:marLeft w:val="640"/>
          <w:marRight w:val="0"/>
          <w:marTop w:val="0"/>
          <w:marBottom w:val="0"/>
          <w:divBdr>
            <w:top w:val="none" w:sz="0" w:space="0" w:color="auto"/>
            <w:left w:val="none" w:sz="0" w:space="0" w:color="auto"/>
            <w:bottom w:val="none" w:sz="0" w:space="0" w:color="auto"/>
            <w:right w:val="none" w:sz="0" w:space="0" w:color="auto"/>
          </w:divBdr>
        </w:div>
        <w:div w:id="1956212352">
          <w:marLeft w:val="640"/>
          <w:marRight w:val="0"/>
          <w:marTop w:val="0"/>
          <w:marBottom w:val="0"/>
          <w:divBdr>
            <w:top w:val="none" w:sz="0" w:space="0" w:color="auto"/>
            <w:left w:val="none" w:sz="0" w:space="0" w:color="auto"/>
            <w:bottom w:val="none" w:sz="0" w:space="0" w:color="auto"/>
            <w:right w:val="none" w:sz="0" w:space="0" w:color="auto"/>
          </w:divBdr>
        </w:div>
        <w:div w:id="1963920894">
          <w:marLeft w:val="640"/>
          <w:marRight w:val="0"/>
          <w:marTop w:val="0"/>
          <w:marBottom w:val="0"/>
          <w:divBdr>
            <w:top w:val="none" w:sz="0" w:space="0" w:color="auto"/>
            <w:left w:val="none" w:sz="0" w:space="0" w:color="auto"/>
            <w:bottom w:val="none" w:sz="0" w:space="0" w:color="auto"/>
            <w:right w:val="none" w:sz="0" w:space="0" w:color="auto"/>
          </w:divBdr>
        </w:div>
        <w:div w:id="1994481264">
          <w:marLeft w:val="640"/>
          <w:marRight w:val="0"/>
          <w:marTop w:val="0"/>
          <w:marBottom w:val="0"/>
          <w:divBdr>
            <w:top w:val="none" w:sz="0" w:space="0" w:color="auto"/>
            <w:left w:val="none" w:sz="0" w:space="0" w:color="auto"/>
            <w:bottom w:val="none" w:sz="0" w:space="0" w:color="auto"/>
            <w:right w:val="none" w:sz="0" w:space="0" w:color="auto"/>
          </w:divBdr>
        </w:div>
        <w:div w:id="2008167339">
          <w:marLeft w:val="640"/>
          <w:marRight w:val="0"/>
          <w:marTop w:val="0"/>
          <w:marBottom w:val="0"/>
          <w:divBdr>
            <w:top w:val="none" w:sz="0" w:space="0" w:color="auto"/>
            <w:left w:val="none" w:sz="0" w:space="0" w:color="auto"/>
            <w:bottom w:val="none" w:sz="0" w:space="0" w:color="auto"/>
            <w:right w:val="none" w:sz="0" w:space="0" w:color="auto"/>
          </w:divBdr>
        </w:div>
        <w:div w:id="2046370300">
          <w:marLeft w:val="640"/>
          <w:marRight w:val="0"/>
          <w:marTop w:val="0"/>
          <w:marBottom w:val="0"/>
          <w:divBdr>
            <w:top w:val="none" w:sz="0" w:space="0" w:color="auto"/>
            <w:left w:val="none" w:sz="0" w:space="0" w:color="auto"/>
            <w:bottom w:val="none" w:sz="0" w:space="0" w:color="auto"/>
            <w:right w:val="none" w:sz="0" w:space="0" w:color="auto"/>
          </w:divBdr>
        </w:div>
        <w:div w:id="2098746905">
          <w:marLeft w:val="640"/>
          <w:marRight w:val="0"/>
          <w:marTop w:val="0"/>
          <w:marBottom w:val="0"/>
          <w:divBdr>
            <w:top w:val="none" w:sz="0" w:space="0" w:color="auto"/>
            <w:left w:val="none" w:sz="0" w:space="0" w:color="auto"/>
            <w:bottom w:val="none" w:sz="0" w:space="0" w:color="auto"/>
            <w:right w:val="none" w:sz="0" w:space="0" w:color="auto"/>
          </w:divBdr>
        </w:div>
        <w:div w:id="2111654198">
          <w:marLeft w:val="640"/>
          <w:marRight w:val="0"/>
          <w:marTop w:val="0"/>
          <w:marBottom w:val="0"/>
          <w:divBdr>
            <w:top w:val="none" w:sz="0" w:space="0" w:color="auto"/>
            <w:left w:val="none" w:sz="0" w:space="0" w:color="auto"/>
            <w:bottom w:val="none" w:sz="0" w:space="0" w:color="auto"/>
            <w:right w:val="none" w:sz="0" w:space="0" w:color="auto"/>
          </w:divBdr>
        </w:div>
        <w:div w:id="2123376676">
          <w:marLeft w:val="640"/>
          <w:marRight w:val="0"/>
          <w:marTop w:val="0"/>
          <w:marBottom w:val="0"/>
          <w:divBdr>
            <w:top w:val="none" w:sz="0" w:space="0" w:color="auto"/>
            <w:left w:val="none" w:sz="0" w:space="0" w:color="auto"/>
            <w:bottom w:val="none" w:sz="0" w:space="0" w:color="auto"/>
            <w:right w:val="none" w:sz="0" w:space="0" w:color="auto"/>
          </w:divBdr>
        </w:div>
        <w:div w:id="2129277155">
          <w:marLeft w:val="640"/>
          <w:marRight w:val="0"/>
          <w:marTop w:val="0"/>
          <w:marBottom w:val="0"/>
          <w:divBdr>
            <w:top w:val="none" w:sz="0" w:space="0" w:color="auto"/>
            <w:left w:val="none" w:sz="0" w:space="0" w:color="auto"/>
            <w:bottom w:val="none" w:sz="0" w:space="0" w:color="auto"/>
            <w:right w:val="none" w:sz="0" w:space="0" w:color="auto"/>
          </w:divBdr>
        </w:div>
      </w:divsChild>
    </w:div>
    <w:div w:id="2089886889">
      <w:bodyDiv w:val="1"/>
      <w:marLeft w:val="0"/>
      <w:marRight w:val="0"/>
      <w:marTop w:val="0"/>
      <w:marBottom w:val="0"/>
      <w:divBdr>
        <w:top w:val="none" w:sz="0" w:space="0" w:color="auto"/>
        <w:left w:val="none" w:sz="0" w:space="0" w:color="auto"/>
        <w:bottom w:val="none" w:sz="0" w:space="0" w:color="auto"/>
        <w:right w:val="none" w:sz="0" w:space="0" w:color="auto"/>
      </w:divBdr>
      <w:divsChild>
        <w:div w:id="35543892">
          <w:marLeft w:val="640"/>
          <w:marRight w:val="0"/>
          <w:marTop w:val="0"/>
          <w:marBottom w:val="0"/>
          <w:divBdr>
            <w:top w:val="none" w:sz="0" w:space="0" w:color="auto"/>
            <w:left w:val="none" w:sz="0" w:space="0" w:color="auto"/>
            <w:bottom w:val="none" w:sz="0" w:space="0" w:color="auto"/>
            <w:right w:val="none" w:sz="0" w:space="0" w:color="auto"/>
          </w:divBdr>
        </w:div>
        <w:div w:id="45686411">
          <w:marLeft w:val="640"/>
          <w:marRight w:val="0"/>
          <w:marTop w:val="0"/>
          <w:marBottom w:val="0"/>
          <w:divBdr>
            <w:top w:val="none" w:sz="0" w:space="0" w:color="auto"/>
            <w:left w:val="none" w:sz="0" w:space="0" w:color="auto"/>
            <w:bottom w:val="none" w:sz="0" w:space="0" w:color="auto"/>
            <w:right w:val="none" w:sz="0" w:space="0" w:color="auto"/>
          </w:divBdr>
        </w:div>
        <w:div w:id="85657670">
          <w:marLeft w:val="640"/>
          <w:marRight w:val="0"/>
          <w:marTop w:val="0"/>
          <w:marBottom w:val="0"/>
          <w:divBdr>
            <w:top w:val="none" w:sz="0" w:space="0" w:color="auto"/>
            <w:left w:val="none" w:sz="0" w:space="0" w:color="auto"/>
            <w:bottom w:val="none" w:sz="0" w:space="0" w:color="auto"/>
            <w:right w:val="none" w:sz="0" w:space="0" w:color="auto"/>
          </w:divBdr>
        </w:div>
        <w:div w:id="132337417">
          <w:marLeft w:val="640"/>
          <w:marRight w:val="0"/>
          <w:marTop w:val="0"/>
          <w:marBottom w:val="0"/>
          <w:divBdr>
            <w:top w:val="none" w:sz="0" w:space="0" w:color="auto"/>
            <w:left w:val="none" w:sz="0" w:space="0" w:color="auto"/>
            <w:bottom w:val="none" w:sz="0" w:space="0" w:color="auto"/>
            <w:right w:val="none" w:sz="0" w:space="0" w:color="auto"/>
          </w:divBdr>
        </w:div>
        <w:div w:id="148250907">
          <w:marLeft w:val="640"/>
          <w:marRight w:val="0"/>
          <w:marTop w:val="0"/>
          <w:marBottom w:val="0"/>
          <w:divBdr>
            <w:top w:val="none" w:sz="0" w:space="0" w:color="auto"/>
            <w:left w:val="none" w:sz="0" w:space="0" w:color="auto"/>
            <w:bottom w:val="none" w:sz="0" w:space="0" w:color="auto"/>
            <w:right w:val="none" w:sz="0" w:space="0" w:color="auto"/>
          </w:divBdr>
        </w:div>
        <w:div w:id="225607308">
          <w:marLeft w:val="640"/>
          <w:marRight w:val="0"/>
          <w:marTop w:val="0"/>
          <w:marBottom w:val="0"/>
          <w:divBdr>
            <w:top w:val="none" w:sz="0" w:space="0" w:color="auto"/>
            <w:left w:val="none" w:sz="0" w:space="0" w:color="auto"/>
            <w:bottom w:val="none" w:sz="0" w:space="0" w:color="auto"/>
            <w:right w:val="none" w:sz="0" w:space="0" w:color="auto"/>
          </w:divBdr>
        </w:div>
        <w:div w:id="259263605">
          <w:marLeft w:val="640"/>
          <w:marRight w:val="0"/>
          <w:marTop w:val="0"/>
          <w:marBottom w:val="0"/>
          <w:divBdr>
            <w:top w:val="none" w:sz="0" w:space="0" w:color="auto"/>
            <w:left w:val="none" w:sz="0" w:space="0" w:color="auto"/>
            <w:bottom w:val="none" w:sz="0" w:space="0" w:color="auto"/>
            <w:right w:val="none" w:sz="0" w:space="0" w:color="auto"/>
          </w:divBdr>
        </w:div>
        <w:div w:id="279340183">
          <w:marLeft w:val="640"/>
          <w:marRight w:val="0"/>
          <w:marTop w:val="0"/>
          <w:marBottom w:val="0"/>
          <w:divBdr>
            <w:top w:val="none" w:sz="0" w:space="0" w:color="auto"/>
            <w:left w:val="none" w:sz="0" w:space="0" w:color="auto"/>
            <w:bottom w:val="none" w:sz="0" w:space="0" w:color="auto"/>
            <w:right w:val="none" w:sz="0" w:space="0" w:color="auto"/>
          </w:divBdr>
        </w:div>
        <w:div w:id="299656333">
          <w:marLeft w:val="640"/>
          <w:marRight w:val="0"/>
          <w:marTop w:val="0"/>
          <w:marBottom w:val="0"/>
          <w:divBdr>
            <w:top w:val="none" w:sz="0" w:space="0" w:color="auto"/>
            <w:left w:val="none" w:sz="0" w:space="0" w:color="auto"/>
            <w:bottom w:val="none" w:sz="0" w:space="0" w:color="auto"/>
            <w:right w:val="none" w:sz="0" w:space="0" w:color="auto"/>
          </w:divBdr>
        </w:div>
        <w:div w:id="345908472">
          <w:marLeft w:val="640"/>
          <w:marRight w:val="0"/>
          <w:marTop w:val="0"/>
          <w:marBottom w:val="0"/>
          <w:divBdr>
            <w:top w:val="none" w:sz="0" w:space="0" w:color="auto"/>
            <w:left w:val="none" w:sz="0" w:space="0" w:color="auto"/>
            <w:bottom w:val="none" w:sz="0" w:space="0" w:color="auto"/>
            <w:right w:val="none" w:sz="0" w:space="0" w:color="auto"/>
          </w:divBdr>
        </w:div>
        <w:div w:id="390737405">
          <w:marLeft w:val="640"/>
          <w:marRight w:val="0"/>
          <w:marTop w:val="0"/>
          <w:marBottom w:val="0"/>
          <w:divBdr>
            <w:top w:val="none" w:sz="0" w:space="0" w:color="auto"/>
            <w:left w:val="none" w:sz="0" w:space="0" w:color="auto"/>
            <w:bottom w:val="none" w:sz="0" w:space="0" w:color="auto"/>
            <w:right w:val="none" w:sz="0" w:space="0" w:color="auto"/>
          </w:divBdr>
        </w:div>
        <w:div w:id="452020455">
          <w:marLeft w:val="640"/>
          <w:marRight w:val="0"/>
          <w:marTop w:val="0"/>
          <w:marBottom w:val="0"/>
          <w:divBdr>
            <w:top w:val="none" w:sz="0" w:space="0" w:color="auto"/>
            <w:left w:val="none" w:sz="0" w:space="0" w:color="auto"/>
            <w:bottom w:val="none" w:sz="0" w:space="0" w:color="auto"/>
            <w:right w:val="none" w:sz="0" w:space="0" w:color="auto"/>
          </w:divBdr>
        </w:div>
        <w:div w:id="470636937">
          <w:marLeft w:val="640"/>
          <w:marRight w:val="0"/>
          <w:marTop w:val="0"/>
          <w:marBottom w:val="0"/>
          <w:divBdr>
            <w:top w:val="none" w:sz="0" w:space="0" w:color="auto"/>
            <w:left w:val="none" w:sz="0" w:space="0" w:color="auto"/>
            <w:bottom w:val="none" w:sz="0" w:space="0" w:color="auto"/>
            <w:right w:val="none" w:sz="0" w:space="0" w:color="auto"/>
          </w:divBdr>
        </w:div>
        <w:div w:id="485361139">
          <w:marLeft w:val="640"/>
          <w:marRight w:val="0"/>
          <w:marTop w:val="0"/>
          <w:marBottom w:val="0"/>
          <w:divBdr>
            <w:top w:val="none" w:sz="0" w:space="0" w:color="auto"/>
            <w:left w:val="none" w:sz="0" w:space="0" w:color="auto"/>
            <w:bottom w:val="none" w:sz="0" w:space="0" w:color="auto"/>
            <w:right w:val="none" w:sz="0" w:space="0" w:color="auto"/>
          </w:divBdr>
        </w:div>
        <w:div w:id="488182129">
          <w:marLeft w:val="640"/>
          <w:marRight w:val="0"/>
          <w:marTop w:val="0"/>
          <w:marBottom w:val="0"/>
          <w:divBdr>
            <w:top w:val="none" w:sz="0" w:space="0" w:color="auto"/>
            <w:left w:val="none" w:sz="0" w:space="0" w:color="auto"/>
            <w:bottom w:val="none" w:sz="0" w:space="0" w:color="auto"/>
            <w:right w:val="none" w:sz="0" w:space="0" w:color="auto"/>
          </w:divBdr>
        </w:div>
        <w:div w:id="509687228">
          <w:marLeft w:val="640"/>
          <w:marRight w:val="0"/>
          <w:marTop w:val="0"/>
          <w:marBottom w:val="0"/>
          <w:divBdr>
            <w:top w:val="none" w:sz="0" w:space="0" w:color="auto"/>
            <w:left w:val="none" w:sz="0" w:space="0" w:color="auto"/>
            <w:bottom w:val="none" w:sz="0" w:space="0" w:color="auto"/>
            <w:right w:val="none" w:sz="0" w:space="0" w:color="auto"/>
          </w:divBdr>
        </w:div>
        <w:div w:id="546843076">
          <w:marLeft w:val="640"/>
          <w:marRight w:val="0"/>
          <w:marTop w:val="0"/>
          <w:marBottom w:val="0"/>
          <w:divBdr>
            <w:top w:val="none" w:sz="0" w:space="0" w:color="auto"/>
            <w:left w:val="none" w:sz="0" w:space="0" w:color="auto"/>
            <w:bottom w:val="none" w:sz="0" w:space="0" w:color="auto"/>
            <w:right w:val="none" w:sz="0" w:space="0" w:color="auto"/>
          </w:divBdr>
        </w:div>
        <w:div w:id="548226223">
          <w:marLeft w:val="640"/>
          <w:marRight w:val="0"/>
          <w:marTop w:val="0"/>
          <w:marBottom w:val="0"/>
          <w:divBdr>
            <w:top w:val="none" w:sz="0" w:space="0" w:color="auto"/>
            <w:left w:val="none" w:sz="0" w:space="0" w:color="auto"/>
            <w:bottom w:val="none" w:sz="0" w:space="0" w:color="auto"/>
            <w:right w:val="none" w:sz="0" w:space="0" w:color="auto"/>
          </w:divBdr>
        </w:div>
        <w:div w:id="549920467">
          <w:marLeft w:val="640"/>
          <w:marRight w:val="0"/>
          <w:marTop w:val="0"/>
          <w:marBottom w:val="0"/>
          <w:divBdr>
            <w:top w:val="none" w:sz="0" w:space="0" w:color="auto"/>
            <w:left w:val="none" w:sz="0" w:space="0" w:color="auto"/>
            <w:bottom w:val="none" w:sz="0" w:space="0" w:color="auto"/>
            <w:right w:val="none" w:sz="0" w:space="0" w:color="auto"/>
          </w:divBdr>
        </w:div>
        <w:div w:id="551816061">
          <w:marLeft w:val="640"/>
          <w:marRight w:val="0"/>
          <w:marTop w:val="0"/>
          <w:marBottom w:val="0"/>
          <w:divBdr>
            <w:top w:val="none" w:sz="0" w:space="0" w:color="auto"/>
            <w:left w:val="none" w:sz="0" w:space="0" w:color="auto"/>
            <w:bottom w:val="none" w:sz="0" w:space="0" w:color="auto"/>
            <w:right w:val="none" w:sz="0" w:space="0" w:color="auto"/>
          </w:divBdr>
        </w:div>
        <w:div w:id="560288414">
          <w:marLeft w:val="640"/>
          <w:marRight w:val="0"/>
          <w:marTop w:val="0"/>
          <w:marBottom w:val="0"/>
          <w:divBdr>
            <w:top w:val="none" w:sz="0" w:space="0" w:color="auto"/>
            <w:left w:val="none" w:sz="0" w:space="0" w:color="auto"/>
            <w:bottom w:val="none" w:sz="0" w:space="0" w:color="auto"/>
            <w:right w:val="none" w:sz="0" w:space="0" w:color="auto"/>
          </w:divBdr>
        </w:div>
        <w:div w:id="563413328">
          <w:marLeft w:val="640"/>
          <w:marRight w:val="0"/>
          <w:marTop w:val="0"/>
          <w:marBottom w:val="0"/>
          <w:divBdr>
            <w:top w:val="none" w:sz="0" w:space="0" w:color="auto"/>
            <w:left w:val="none" w:sz="0" w:space="0" w:color="auto"/>
            <w:bottom w:val="none" w:sz="0" w:space="0" w:color="auto"/>
            <w:right w:val="none" w:sz="0" w:space="0" w:color="auto"/>
          </w:divBdr>
        </w:div>
        <w:div w:id="565381697">
          <w:marLeft w:val="640"/>
          <w:marRight w:val="0"/>
          <w:marTop w:val="0"/>
          <w:marBottom w:val="0"/>
          <w:divBdr>
            <w:top w:val="none" w:sz="0" w:space="0" w:color="auto"/>
            <w:left w:val="none" w:sz="0" w:space="0" w:color="auto"/>
            <w:bottom w:val="none" w:sz="0" w:space="0" w:color="auto"/>
            <w:right w:val="none" w:sz="0" w:space="0" w:color="auto"/>
          </w:divBdr>
        </w:div>
        <w:div w:id="599148155">
          <w:marLeft w:val="640"/>
          <w:marRight w:val="0"/>
          <w:marTop w:val="0"/>
          <w:marBottom w:val="0"/>
          <w:divBdr>
            <w:top w:val="none" w:sz="0" w:space="0" w:color="auto"/>
            <w:left w:val="none" w:sz="0" w:space="0" w:color="auto"/>
            <w:bottom w:val="none" w:sz="0" w:space="0" w:color="auto"/>
            <w:right w:val="none" w:sz="0" w:space="0" w:color="auto"/>
          </w:divBdr>
        </w:div>
        <w:div w:id="657463327">
          <w:marLeft w:val="640"/>
          <w:marRight w:val="0"/>
          <w:marTop w:val="0"/>
          <w:marBottom w:val="0"/>
          <w:divBdr>
            <w:top w:val="none" w:sz="0" w:space="0" w:color="auto"/>
            <w:left w:val="none" w:sz="0" w:space="0" w:color="auto"/>
            <w:bottom w:val="none" w:sz="0" w:space="0" w:color="auto"/>
            <w:right w:val="none" w:sz="0" w:space="0" w:color="auto"/>
          </w:divBdr>
        </w:div>
        <w:div w:id="677541028">
          <w:marLeft w:val="640"/>
          <w:marRight w:val="0"/>
          <w:marTop w:val="0"/>
          <w:marBottom w:val="0"/>
          <w:divBdr>
            <w:top w:val="none" w:sz="0" w:space="0" w:color="auto"/>
            <w:left w:val="none" w:sz="0" w:space="0" w:color="auto"/>
            <w:bottom w:val="none" w:sz="0" w:space="0" w:color="auto"/>
            <w:right w:val="none" w:sz="0" w:space="0" w:color="auto"/>
          </w:divBdr>
        </w:div>
        <w:div w:id="680204520">
          <w:marLeft w:val="640"/>
          <w:marRight w:val="0"/>
          <w:marTop w:val="0"/>
          <w:marBottom w:val="0"/>
          <w:divBdr>
            <w:top w:val="none" w:sz="0" w:space="0" w:color="auto"/>
            <w:left w:val="none" w:sz="0" w:space="0" w:color="auto"/>
            <w:bottom w:val="none" w:sz="0" w:space="0" w:color="auto"/>
            <w:right w:val="none" w:sz="0" w:space="0" w:color="auto"/>
          </w:divBdr>
        </w:div>
        <w:div w:id="692878915">
          <w:marLeft w:val="640"/>
          <w:marRight w:val="0"/>
          <w:marTop w:val="0"/>
          <w:marBottom w:val="0"/>
          <w:divBdr>
            <w:top w:val="none" w:sz="0" w:space="0" w:color="auto"/>
            <w:left w:val="none" w:sz="0" w:space="0" w:color="auto"/>
            <w:bottom w:val="none" w:sz="0" w:space="0" w:color="auto"/>
            <w:right w:val="none" w:sz="0" w:space="0" w:color="auto"/>
          </w:divBdr>
        </w:div>
        <w:div w:id="720327321">
          <w:marLeft w:val="640"/>
          <w:marRight w:val="0"/>
          <w:marTop w:val="0"/>
          <w:marBottom w:val="0"/>
          <w:divBdr>
            <w:top w:val="none" w:sz="0" w:space="0" w:color="auto"/>
            <w:left w:val="none" w:sz="0" w:space="0" w:color="auto"/>
            <w:bottom w:val="none" w:sz="0" w:space="0" w:color="auto"/>
            <w:right w:val="none" w:sz="0" w:space="0" w:color="auto"/>
          </w:divBdr>
        </w:div>
        <w:div w:id="760223737">
          <w:marLeft w:val="640"/>
          <w:marRight w:val="0"/>
          <w:marTop w:val="0"/>
          <w:marBottom w:val="0"/>
          <w:divBdr>
            <w:top w:val="none" w:sz="0" w:space="0" w:color="auto"/>
            <w:left w:val="none" w:sz="0" w:space="0" w:color="auto"/>
            <w:bottom w:val="none" w:sz="0" w:space="0" w:color="auto"/>
            <w:right w:val="none" w:sz="0" w:space="0" w:color="auto"/>
          </w:divBdr>
        </w:div>
        <w:div w:id="785122567">
          <w:marLeft w:val="640"/>
          <w:marRight w:val="0"/>
          <w:marTop w:val="0"/>
          <w:marBottom w:val="0"/>
          <w:divBdr>
            <w:top w:val="none" w:sz="0" w:space="0" w:color="auto"/>
            <w:left w:val="none" w:sz="0" w:space="0" w:color="auto"/>
            <w:bottom w:val="none" w:sz="0" w:space="0" w:color="auto"/>
            <w:right w:val="none" w:sz="0" w:space="0" w:color="auto"/>
          </w:divBdr>
        </w:div>
        <w:div w:id="807405611">
          <w:marLeft w:val="640"/>
          <w:marRight w:val="0"/>
          <w:marTop w:val="0"/>
          <w:marBottom w:val="0"/>
          <w:divBdr>
            <w:top w:val="none" w:sz="0" w:space="0" w:color="auto"/>
            <w:left w:val="none" w:sz="0" w:space="0" w:color="auto"/>
            <w:bottom w:val="none" w:sz="0" w:space="0" w:color="auto"/>
            <w:right w:val="none" w:sz="0" w:space="0" w:color="auto"/>
          </w:divBdr>
        </w:div>
        <w:div w:id="850224018">
          <w:marLeft w:val="640"/>
          <w:marRight w:val="0"/>
          <w:marTop w:val="0"/>
          <w:marBottom w:val="0"/>
          <w:divBdr>
            <w:top w:val="none" w:sz="0" w:space="0" w:color="auto"/>
            <w:left w:val="none" w:sz="0" w:space="0" w:color="auto"/>
            <w:bottom w:val="none" w:sz="0" w:space="0" w:color="auto"/>
            <w:right w:val="none" w:sz="0" w:space="0" w:color="auto"/>
          </w:divBdr>
        </w:div>
        <w:div w:id="859052302">
          <w:marLeft w:val="640"/>
          <w:marRight w:val="0"/>
          <w:marTop w:val="0"/>
          <w:marBottom w:val="0"/>
          <w:divBdr>
            <w:top w:val="none" w:sz="0" w:space="0" w:color="auto"/>
            <w:left w:val="none" w:sz="0" w:space="0" w:color="auto"/>
            <w:bottom w:val="none" w:sz="0" w:space="0" w:color="auto"/>
            <w:right w:val="none" w:sz="0" w:space="0" w:color="auto"/>
          </w:divBdr>
        </w:div>
        <w:div w:id="884488738">
          <w:marLeft w:val="640"/>
          <w:marRight w:val="0"/>
          <w:marTop w:val="0"/>
          <w:marBottom w:val="0"/>
          <w:divBdr>
            <w:top w:val="none" w:sz="0" w:space="0" w:color="auto"/>
            <w:left w:val="none" w:sz="0" w:space="0" w:color="auto"/>
            <w:bottom w:val="none" w:sz="0" w:space="0" w:color="auto"/>
            <w:right w:val="none" w:sz="0" w:space="0" w:color="auto"/>
          </w:divBdr>
        </w:div>
        <w:div w:id="887839408">
          <w:marLeft w:val="640"/>
          <w:marRight w:val="0"/>
          <w:marTop w:val="0"/>
          <w:marBottom w:val="0"/>
          <w:divBdr>
            <w:top w:val="none" w:sz="0" w:space="0" w:color="auto"/>
            <w:left w:val="none" w:sz="0" w:space="0" w:color="auto"/>
            <w:bottom w:val="none" w:sz="0" w:space="0" w:color="auto"/>
            <w:right w:val="none" w:sz="0" w:space="0" w:color="auto"/>
          </w:divBdr>
        </w:div>
        <w:div w:id="896016135">
          <w:marLeft w:val="640"/>
          <w:marRight w:val="0"/>
          <w:marTop w:val="0"/>
          <w:marBottom w:val="0"/>
          <w:divBdr>
            <w:top w:val="none" w:sz="0" w:space="0" w:color="auto"/>
            <w:left w:val="none" w:sz="0" w:space="0" w:color="auto"/>
            <w:bottom w:val="none" w:sz="0" w:space="0" w:color="auto"/>
            <w:right w:val="none" w:sz="0" w:space="0" w:color="auto"/>
          </w:divBdr>
        </w:div>
        <w:div w:id="951595476">
          <w:marLeft w:val="640"/>
          <w:marRight w:val="0"/>
          <w:marTop w:val="0"/>
          <w:marBottom w:val="0"/>
          <w:divBdr>
            <w:top w:val="none" w:sz="0" w:space="0" w:color="auto"/>
            <w:left w:val="none" w:sz="0" w:space="0" w:color="auto"/>
            <w:bottom w:val="none" w:sz="0" w:space="0" w:color="auto"/>
            <w:right w:val="none" w:sz="0" w:space="0" w:color="auto"/>
          </w:divBdr>
        </w:div>
        <w:div w:id="968168021">
          <w:marLeft w:val="640"/>
          <w:marRight w:val="0"/>
          <w:marTop w:val="0"/>
          <w:marBottom w:val="0"/>
          <w:divBdr>
            <w:top w:val="none" w:sz="0" w:space="0" w:color="auto"/>
            <w:left w:val="none" w:sz="0" w:space="0" w:color="auto"/>
            <w:bottom w:val="none" w:sz="0" w:space="0" w:color="auto"/>
            <w:right w:val="none" w:sz="0" w:space="0" w:color="auto"/>
          </w:divBdr>
        </w:div>
        <w:div w:id="975571252">
          <w:marLeft w:val="640"/>
          <w:marRight w:val="0"/>
          <w:marTop w:val="0"/>
          <w:marBottom w:val="0"/>
          <w:divBdr>
            <w:top w:val="none" w:sz="0" w:space="0" w:color="auto"/>
            <w:left w:val="none" w:sz="0" w:space="0" w:color="auto"/>
            <w:bottom w:val="none" w:sz="0" w:space="0" w:color="auto"/>
            <w:right w:val="none" w:sz="0" w:space="0" w:color="auto"/>
          </w:divBdr>
        </w:div>
        <w:div w:id="981037562">
          <w:marLeft w:val="640"/>
          <w:marRight w:val="0"/>
          <w:marTop w:val="0"/>
          <w:marBottom w:val="0"/>
          <w:divBdr>
            <w:top w:val="none" w:sz="0" w:space="0" w:color="auto"/>
            <w:left w:val="none" w:sz="0" w:space="0" w:color="auto"/>
            <w:bottom w:val="none" w:sz="0" w:space="0" w:color="auto"/>
            <w:right w:val="none" w:sz="0" w:space="0" w:color="auto"/>
          </w:divBdr>
        </w:div>
        <w:div w:id="1004166768">
          <w:marLeft w:val="640"/>
          <w:marRight w:val="0"/>
          <w:marTop w:val="0"/>
          <w:marBottom w:val="0"/>
          <w:divBdr>
            <w:top w:val="none" w:sz="0" w:space="0" w:color="auto"/>
            <w:left w:val="none" w:sz="0" w:space="0" w:color="auto"/>
            <w:bottom w:val="none" w:sz="0" w:space="0" w:color="auto"/>
            <w:right w:val="none" w:sz="0" w:space="0" w:color="auto"/>
          </w:divBdr>
        </w:div>
        <w:div w:id="1020164888">
          <w:marLeft w:val="640"/>
          <w:marRight w:val="0"/>
          <w:marTop w:val="0"/>
          <w:marBottom w:val="0"/>
          <w:divBdr>
            <w:top w:val="none" w:sz="0" w:space="0" w:color="auto"/>
            <w:left w:val="none" w:sz="0" w:space="0" w:color="auto"/>
            <w:bottom w:val="none" w:sz="0" w:space="0" w:color="auto"/>
            <w:right w:val="none" w:sz="0" w:space="0" w:color="auto"/>
          </w:divBdr>
        </w:div>
        <w:div w:id="1026249187">
          <w:marLeft w:val="640"/>
          <w:marRight w:val="0"/>
          <w:marTop w:val="0"/>
          <w:marBottom w:val="0"/>
          <w:divBdr>
            <w:top w:val="none" w:sz="0" w:space="0" w:color="auto"/>
            <w:left w:val="none" w:sz="0" w:space="0" w:color="auto"/>
            <w:bottom w:val="none" w:sz="0" w:space="0" w:color="auto"/>
            <w:right w:val="none" w:sz="0" w:space="0" w:color="auto"/>
          </w:divBdr>
        </w:div>
        <w:div w:id="1062338764">
          <w:marLeft w:val="640"/>
          <w:marRight w:val="0"/>
          <w:marTop w:val="0"/>
          <w:marBottom w:val="0"/>
          <w:divBdr>
            <w:top w:val="none" w:sz="0" w:space="0" w:color="auto"/>
            <w:left w:val="none" w:sz="0" w:space="0" w:color="auto"/>
            <w:bottom w:val="none" w:sz="0" w:space="0" w:color="auto"/>
            <w:right w:val="none" w:sz="0" w:space="0" w:color="auto"/>
          </w:divBdr>
        </w:div>
        <w:div w:id="1106196905">
          <w:marLeft w:val="640"/>
          <w:marRight w:val="0"/>
          <w:marTop w:val="0"/>
          <w:marBottom w:val="0"/>
          <w:divBdr>
            <w:top w:val="none" w:sz="0" w:space="0" w:color="auto"/>
            <w:left w:val="none" w:sz="0" w:space="0" w:color="auto"/>
            <w:bottom w:val="none" w:sz="0" w:space="0" w:color="auto"/>
            <w:right w:val="none" w:sz="0" w:space="0" w:color="auto"/>
          </w:divBdr>
        </w:div>
        <w:div w:id="1115096078">
          <w:marLeft w:val="640"/>
          <w:marRight w:val="0"/>
          <w:marTop w:val="0"/>
          <w:marBottom w:val="0"/>
          <w:divBdr>
            <w:top w:val="none" w:sz="0" w:space="0" w:color="auto"/>
            <w:left w:val="none" w:sz="0" w:space="0" w:color="auto"/>
            <w:bottom w:val="none" w:sz="0" w:space="0" w:color="auto"/>
            <w:right w:val="none" w:sz="0" w:space="0" w:color="auto"/>
          </w:divBdr>
        </w:div>
        <w:div w:id="1172523677">
          <w:marLeft w:val="640"/>
          <w:marRight w:val="0"/>
          <w:marTop w:val="0"/>
          <w:marBottom w:val="0"/>
          <w:divBdr>
            <w:top w:val="none" w:sz="0" w:space="0" w:color="auto"/>
            <w:left w:val="none" w:sz="0" w:space="0" w:color="auto"/>
            <w:bottom w:val="none" w:sz="0" w:space="0" w:color="auto"/>
            <w:right w:val="none" w:sz="0" w:space="0" w:color="auto"/>
          </w:divBdr>
        </w:div>
        <w:div w:id="1262907124">
          <w:marLeft w:val="640"/>
          <w:marRight w:val="0"/>
          <w:marTop w:val="0"/>
          <w:marBottom w:val="0"/>
          <w:divBdr>
            <w:top w:val="none" w:sz="0" w:space="0" w:color="auto"/>
            <w:left w:val="none" w:sz="0" w:space="0" w:color="auto"/>
            <w:bottom w:val="none" w:sz="0" w:space="0" w:color="auto"/>
            <w:right w:val="none" w:sz="0" w:space="0" w:color="auto"/>
          </w:divBdr>
        </w:div>
        <w:div w:id="1311716765">
          <w:marLeft w:val="640"/>
          <w:marRight w:val="0"/>
          <w:marTop w:val="0"/>
          <w:marBottom w:val="0"/>
          <w:divBdr>
            <w:top w:val="none" w:sz="0" w:space="0" w:color="auto"/>
            <w:left w:val="none" w:sz="0" w:space="0" w:color="auto"/>
            <w:bottom w:val="none" w:sz="0" w:space="0" w:color="auto"/>
            <w:right w:val="none" w:sz="0" w:space="0" w:color="auto"/>
          </w:divBdr>
        </w:div>
        <w:div w:id="1371567501">
          <w:marLeft w:val="640"/>
          <w:marRight w:val="0"/>
          <w:marTop w:val="0"/>
          <w:marBottom w:val="0"/>
          <w:divBdr>
            <w:top w:val="none" w:sz="0" w:space="0" w:color="auto"/>
            <w:left w:val="none" w:sz="0" w:space="0" w:color="auto"/>
            <w:bottom w:val="none" w:sz="0" w:space="0" w:color="auto"/>
            <w:right w:val="none" w:sz="0" w:space="0" w:color="auto"/>
          </w:divBdr>
        </w:div>
        <w:div w:id="1407846275">
          <w:marLeft w:val="640"/>
          <w:marRight w:val="0"/>
          <w:marTop w:val="0"/>
          <w:marBottom w:val="0"/>
          <w:divBdr>
            <w:top w:val="none" w:sz="0" w:space="0" w:color="auto"/>
            <w:left w:val="none" w:sz="0" w:space="0" w:color="auto"/>
            <w:bottom w:val="none" w:sz="0" w:space="0" w:color="auto"/>
            <w:right w:val="none" w:sz="0" w:space="0" w:color="auto"/>
          </w:divBdr>
        </w:div>
        <w:div w:id="1420952377">
          <w:marLeft w:val="640"/>
          <w:marRight w:val="0"/>
          <w:marTop w:val="0"/>
          <w:marBottom w:val="0"/>
          <w:divBdr>
            <w:top w:val="none" w:sz="0" w:space="0" w:color="auto"/>
            <w:left w:val="none" w:sz="0" w:space="0" w:color="auto"/>
            <w:bottom w:val="none" w:sz="0" w:space="0" w:color="auto"/>
            <w:right w:val="none" w:sz="0" w:space="0" w:color="auto"/>
          </w:divBdr>
        </w:div>
        <w:div w:id="1464739440">
          <w:marLeft w:val="640"/>
          <w:marRight w:val="0"/>
          <w:marTop w:val="0"/>
          <w:marBottom w:val="0"/>
          <w:divBdr>
            <w:top w:val="none" w:sz="0" w:space="0" w:color="auto"/>
            <w:left w:val="none" w:sz="0" w:space="0" w:color="auto"/>
            <w:bottom w:val="none" w:sz="0" w:space="0" w:color="auto"/>
            <w:right w:val="none" w:sz="0" w:space="0" w:color="auto"/>
          </w:divBdr>
        </w:div>
        <w:div w:id="1494908044">
          <w:marLeft w:val="640"/>
          <w:marRight w:val="0"/>
          <w:marTop w:val="0"/>
          <w:marBottom w:val="0"/>
          <w:divBdr>
            <w:top w:val="none" w:sz="0" w:space="0" w:color="auto"/>
            <w:left w:val="none" w:sz="0" w:space="0" w:color="auto"/>
            <w:bottom w:val="none" w:sz="0" w:space="0" w:color="auto"/>
            <w:right w:val="none" w:sz="0" w:space="0" w:color="auto"/>
          </w:divBdr>
        </w:div>
        <w:div w:id="1519345782">
          <w:marLeft w:val="640"/>
          <w:marRight w:val="0"/>
          <w:marTop w:val="0"/>
          <w:marBottom w:val="0"/>
          <w:divBdr>
            <w:top w:val="none" w:sz="0" w:space="0" w:color="auto"/>
            <w:left w:val="none" w:sz="0" w:space="0" w:color="auto"/>
            <w:bottom w:val="none" w:sz="0" w:space="0" w:color="auto"/>
            <w:right w:val="none" w:sz="0" w:space="0" w:color="auto"/>
          </w:divBdr>
        </w:div>
        <w:div w:id="1542328412">
          <w:marLeft w:val="640"/>
          <w:marRight w:val="0"/>
          <w:marTop w:val="0"/>
          <w:marBottom w:val="0"/>
          <w:divBdr>
            <w:top w:val="none" w:sz="0" w:space="0" w:color="auto"/>
            <w:left w:val="none" w:sz="0" w:space="0" w:color="auto"/>
            <w:bottom w:val="none" w:sz="0" w:space="0" w:color="auto"/>
            <w:right w:val="none" w:sz="0" w:space="0" w:color="auto"/>
          </w:divBdr>
        </w:div>
        <w:div w:id="1547328024">
          <w:marLeft w:val="640"/>
          <w:marRight w:val="0"/>
          <w:marTop w:val="0"/>
          <w:marBottom w:val="0"/>
          <w:divBdr>
            <w:top w:val="none" w:sz="0" w:space="0" w:color="auto"/>
            <w:left w:val="none" w:sz="0" w:space="0" w:color="auto"/>
            <w:bottom w:val="none" w:sz="0" w:space="0" w:color="auto"/>
            <w:right w:val="none" w:sz="0" w:space="0" w:color="auto"/>
          </w:divBdr>
        </w:div>
        <w:div w:id="1571571568">
          <w:marLeft w:val="640"/>
          <w:marRight w:val="0"/>
          <w:marTop w:val="0"/>
          <w:marBottom w:val="0"/>
          <w:divBdr>
            <w:top w:val="none" w:sz="0" w:space="0" w:color="auto"/>
            <w:left w:val="none" w:sz="0" w:space="0" w:color="auto"/>
            <w:bottom w:val="none" w:sz="0" w:space="0" w:color="auto"/>
            <w:right w:val="none" w:sz="0" w:space="0" w:color="auto"/>
          </w:divBdr>
        </w:div>
        <w:div w:id="1599367506">
          <w:marLeft w:val="640"/>
          <w:marRight w:val="0"/>
          <w:marTop w:val="0"/>
          <w:marBottom w:val="0"/>
          <w:divBdr>
            <w:top w:val="none" w:sz="0" w:space="0" w:color="auto"/>
            <w:left w:val="none" w:sz="0" w:space="0" w:color="auto"/>
            <w:bottom w:val="none" w:sz="0" w:space="0" w:color="auto"/>
            <w:right w:val="none" w:sz="0" w:space="0" w:color="auto"/>
          </w:divBdr>
        </w:div>
        <w:div w:id="1620181717">
          <w:marLeft w:val="640"/>
          <w:marRight w:val="0"/>
          <w:marTop w:val="0"/>
          <w:marBottom w:val="0"/>
          <w:divBdr>
            <w:top w:val="none" w:sz="0" w:space="0" w:color="auto"/>
            <w:left w:val="none" w:sz="0" w:space="0" w:color="auto"/>
            <w:bottom w:val="none" w:sz="0" w:space="0" w:color="auto"/>
            <w:right w:val="none" w:sz="0" w:space="0" w:color="auto"/>
          </w:divBdr>
        </w:div>
        <w:div w:id="1673072166">
          <w:marLeft w:val="640"/>
          <w:marRight w:val="0"/>
          <w:marTop w:val="0"/>
          <w:marBottom w:val="0"/>
          <w:divBdr>
            <w:top w:val="none" w:sz="0" w:space="0" w:color="auto"/>
            <w:left w:val="none" w:sz="0" w:space="0" w:color="auto"/>
            <w:bottom w:val="none" w:sz="0" w:space="0" w:color="auto"/>
            <w:right w:val="none" w:sz="0" w:space="0" w:color="auto"/>
          </w:divBdr>
        </w:div>
        <w:div w:id="1687487938">
          <w:marLeft w:val="640"/>
          <w:marRight w:val="0"/>
          <w:marTop w:val="0"/>
          <w:marBottom w:val="0"/>
          <w:divBdr>
            <w:top w:val="none" w:sz="0" w:space="0" w:color="auto"/>
            <w:left w:val="none" w:sz="0" w:space="0" w:color="auto"/>
            <w:bottom w:val="none" w:sz="0" w:space="0" w:color="auto"/>
            <w:right w:val="none" w:sz="0" w:space="0" w:color="auto"/>
          </w:divBdr>
        </w:div>
        <w:div w:id="1698195434">
          <w:marLeft w:val="640"/>
          <w:marRight w:val="0"/>
          <w:marTop w:val="0"/>
          <w:marBottom w:val="0"/>
          <w:divBdr>
            <w:top w:val="none" w:sz="0" w:space="0" w:color="auto"/>
            <w:left w:val="none" w:sz="0" w:space="0" w:color="auto"/>
            <w:bottom w:val="none" w:sz="0" w:space="0" w:color="auto"/>
            <w:right w:val="none" w:sz="0" w:space="0" w:color="auto"/>
          </w:divBdr>
        </w:div>
        <w:div w:id="1701739629">
          <w:marLeft w:val="640"/>
          <w:marRight w:val="0"/>
          <w:marTop w:val="0"/>
          <w:marBottom w:val="0"/>
          <w:divBdr>
            <w:top w:val="none" w:sz="0" w:space="0" w:color="auto"/>
            <w:left w:val="none" w:sz="0" w:space="0" w:color="auto"/>
            <w:bottom w:val="none" w:sz="0" w:space="0" w:color="auto"/>
            <w:right w:val="none" w:sz="0" w:space="0" w:color="auto"/>
          </w:divBdr>
        </w:div>
        <w:div w:id="1703901734">
          <w:marLeft w:val="640"/>
          <w:marRight w:val="0"/>
          <w:marTop w:val="0"/>
          <w:marBottom w:val="0"/>
          <w:divBdr>
            <w:top w:val="none" w:sz="0" w:space="0" w:color="auto"/>
            <w:left w:val="none" w:sz="0" w:space="0" w:color="auto"/>
            <w:bottom w:val="none" w:sz="0" w:space="0" w:color="auto"/>
            <w:right w:val="none" w:sz="0" w:space="0" w:color="auto"/>
          </w:divBdr>
        </w:div>
        <w:div w:id="1719431670">
          <w:marLeft w:val="640"/>
          <w:marRight w:val="0"/>
          <w:marTop w:val="0"/>
          <w:marBottom w:val="0"/>
          <w:divBdr>
            <w:top w:val="none" w:sz="0" w:space="0" w:color="auto"/>
            <w:left w:val="none" w:sz="0" w:space="0" w:color="auto"/>
            <w:bottom w:val="none" w:sz="0" w:space="0" w:color="auto"/>
            <w:right w:val="none" w:sz="0" w:space="0" w:color="auto"/>
          </w:divBdr>
        </w:div>
        <w:div w:id="1719627636">
          <w:marLeft w:val="640"/>
          <w:marRight w:val="0"/>
          <w:marTop w:val="0"/>
          <w:marBottom w:val="0"/>
          <w:divBdr>
            <w:top w:val="none" w:sz="0" w:space="0" w:color="auto"/>
            <w:left w:val="none" w:sz="0" w:space="0" w:color="auto"/>
            <w:bottom w:val="none" w:sz="0" w:space="0" w:color="auto"/>
            <w:right w:val="none" w:sz="0" w:space="0" w:color="auto"/>
          </w:divBdr>
        </w:div>
        <w:div w:id="1748654094">
          <w:marLeft w:val="640"/>
          <w:marRight w:val="0"/>
          <w:marTop w:val="0"/>
          <w:marBottom w:val="0"/>
          <w:divBdr>
            <w:top w:val="none" w:sz="0" w:space="0" w:color="auto"/>
            <w:left w:val="none" w:sz="0" w:space="0" w:color="auto"/>
            <w:bottom w:val="none" w:sz="0" w:space="0" w:color="auto"/>
            <w:right w:val="none" w:sz="0" w:space="0" w:color="auto"/>
          </w:divBdr>
        </w:div>
        <w:div w:id="1789884461">
          <w:marLeft w:val="640"/>
          <w:marRight w:val="0"/>
          <w:marTop w:val="0"/>
          <w:marBottom w:val="0"/>
          <w:divBdr>
            <w:top w:val="none" w:sz="0" w:space="0" w:color="auto"/>
            <w:left w:val="none" w:sz="0" w:space="0" w:color="auto"/>
            <w:bottom w:val="none" w:sz="0" w:space="0" w:color="auto"/>
            <w:right w:val="none" w:sz="0" w:space="0" w:color="auto"/>
          </w:divBdr>
        </w:div>
        <w:div w:id="1792897942">
          <w:marLeft w:val="640"/>
          <w:marRight w:val="0"/>
          <w:marTop w:val="0"/>
          <w:marBottom w:val="0"/>
          <w:divBdr>
            <w:top w:val="none" w:sz="0" w:space="0" w:color="auto"/>
            <w:left w:val="none" w:sz="0" w:space="0" w:color="auto"/>
            <w:bottom w:val="none" w:sz="0" w:space="0" w:color="auto"/>
            <w:right w:val="none" w:sz="0" w:space="0" w:color="auto"/>
          </w:divBdr>
        </w:div>
        <w:div w:id="1800293800">
          <w:marLeft w:val="640"/>
          <w:marRight w:val="0"/>
          <w:marTop w:val="0"/>
          <w:marBottom w:val="0"/>
          <w:divBdr>
            <w:top w:val="none" w:sz="0" w:space="0" w:color="auto"/>
            <w:left w:val="none" w:sz="0" w:space="0" w:color="auto"/>
            <w:bottom w:val="none" w:sz="0" w:space="0" w:color="auto"/>
            <w:right w:val="none" w:sz="0" w:space="0" w:color="auto"/>
          </w:divBdr>
        </w:div>
        <w:div w:id="1839224063">
          <w:marLeft w:val="640"/>
          <w:marRight w:val="0"/>
          <w:marTop w:val="0"/>
          <w:marBottom w:val="0"/>
          <w:divBdr>
            <w:top w:val="none" w:sz="0" w:space="0" w:color="auto"/>
            <w:left w:val="none" w:sz="0" w:space="0" w:color="auto"/>
            <w:bottom w:val="none" w:sz="0" w:space="0" w:color="auto"/>
            <w:right w:val="none" w:sz="0" w:space="0" w:color="auto"/>
          </w:divBdr>
        </w:div>
        <w:div w:id="1870530558">
          <w:marLeft w:val="640"/>
          <w:marRight w:val="0"/>
          <w:marTop w:val="0"/>
          <w:marBottom w:val="0"/>
          <w:divBdr>
            <w:top w:val="none" w:sz="0" w:space="0" w:color="auto"/>
            <w:left w:val="none" w:sz="0" w:space="0" w:color="auto"/>
            <w:bottom w:val="none" w:sz="0" w:space="0" w:color="auto"/>
            <w:right w:val="none" w:sz="0" w:space="0" w:color="auto"/>
          </w:divBdr>
        </w:div>
        <w:div w:id="1882135947">
          <w:marLeft w:val="640"/>
          <w:marRight w:val="0"/>
          <w:marTop w:val="0"/>
          <w:marBottom w:val="0"/>
          <w:divBdr>
            <w:top w:val="none" w:sz="0" w:space="0" w:color="auto"/>
            <w:left w:val="none" w:sz="0" w:space="0" w:color="auto"/>
            <w:bottom w:val="none" w:sz="0" w:space="0" w:color="auto"/>
            <w:right w:val="none" w:sz="0" w:space="0" w:color="auto"/>
          </w:divBdr>
        </w:div>
        <w:div w:id="1925263197">
          <w:marLeft w:val="640"/>
          <w:marRight w:val="0"/>
          <w:marTop w:val="0"/>
          <w:marBottom w:val="0"/>
          <w:divBdr>
            <w:top w:val="none" w:sz="0" w:space="0" w:color="auto"/>
            <w:left w:val="none" w:sz="0" w:space="0" w:color="auto"/>
            <w:bottom w:val="none" w:sz="0" w:space="0" w:color="auto"/>
            <w:right w:val="none" w:sz="0" w:space="0" w:color="auto"/>
          </w:divBdr>
        </w:div>
        <w:div w:id="1994676061">
          <w:marLeft w:val="640"/>
          <w:marRight w:val="0"/>
          <w:marTop w:val="0"/>
          <w:marBottom w:val="0"/>
          <w:divBdr>
            <w:top w:val="none" w:sz="0" w:space="0" w:color="auto"/>
            <w:left w:val="none" w:sz="0" w:space="0" w:color="auto"/>
            <w:bottom w:val="none" w:sz="0" w:space="0" w:color="auto"/>
            <w:right w:val="none" w:sz="0" w:space="0" w:color="auto"/>
          </w:divBdr>
        </w:div>
        <w:div w:id="2012293251">
          <w:marLeft w:val="640"/>
          <w:marRight w:val="0"/>
          <w:marTop w:val="0"/>
          <w:marBottom w:val="0"/>
          <w:divBdr>
            <w:top w:val="none" w:sz="0" w:space="0" w:color="auto"/>
            <w:left w:val="none" w:sz="0" w:space="0" w:color="auto"/>
            <w:bottom w:val="none" w:sz="0" w:space="0" w:color="auto"/>
            <w:right w:val="none" w:sz="0" w:space="0" w:color="auto"/>
          </w:divBdr>
        </w:div>
        <w:div w:id="2013218727">
          <w:marLeft w:val="640"/>
          <w:marRight w:val="0"/>
          <w:marTop w:val="0"/>
          <w:marBottom w:val="0"/>
          <w:divBdr>
            <w:top w:val="none" w:sz="0" w:space="0" w:color="auto"/>
            <w:left w:val="none" w:sz="0" w:space="0" w:color="auto"/>
            <w:bottom w:val="none" w:sz="0" w:space="0" w:color="auto"/>
            <w:right w:val="none" w:sz="0" w:space="0" w:color="auto"/>
          </w:divBdr>
        </w:div>
        <w:div w:id="2124304587">
          <w:marLeft w:val="640"/>
          <w:marRight w:val="0"/>
          <w:marTop w:val="0"/>
          <w:marBottom w:val="0"/>
          <w:divBdr>
            <w:top w:val="none" w:sz="0" w:space="0" w:color="auto"/>
            <w:left w:val="none" w:sz="0" w:space="0" w:color="auto"/>
            <w:bottom w:val="none" w:sz="0" w:space="0" w:color="auto"/>
            <w:right w:val="none" w:sz="0" w:space="0" w:color="auto"/>
          </w:divBdr>
        </w:div>
      </w:divsChild>
    </w:div>
    <w:div w:id="2141268167">
      <w:bodyDiv w:val="1"/>
      <w:marLeft w:val="0"/>
      <w:marRight w:val="0"/>
      <w:marTop w:val="0"/>
      <w:marBottom w:val="0"/>
      <w:divBdr>
        <w:top w:val="none" w:sz="0" w:space="0" w:color="auto"/>
        <w:left w:val="none" w:sz="0" w:space="0" w:color="auto"/>
        <w:bottom w:val="none" w:sz="0" w:space="0" w:color="auto"/>
        <w:right w:val="none" w:sz="0" w:space="0" w:color="auto"/>
      </w:divBdr>
      <w:divsChild>
        <w:div w:id="47268858">
          <w:marLeft w:val="640"/>
          <w:marRight w:val="0"/>
          <w:marTop w:val="0"/>
          <w:marBottom w:val="0"/>
          <w:divBdr>
            <w:top w:val="none" w:sz="0" w:space="0" w:color="auto"/>
            <w:left w:val="none" w:sz="0" w:space="0" w:color="auto"/>
            <w:bottom w:val="none" w:sz="0" w:space="0" w:color="auto"/>
            <w:right w:val="none" w:sz="0" w:space="0" w:color="auto"/>
          </w:divBdr>
        </w:div>
        <w:div w:id="60296732">
          <w:marLeft w:val="640"/>
          <w:marRight w:val="0"/>
          <w:marTop w:val="0"/>
          <w:marBottom w:val="0"/>
          <w:divBdr>
            <w:top w:val="none" w:sz="0" w:space="0" w:color="auto"/>
            <w:left w:val="none" w:sz="0" w:space="0" w:color="auto"/>
            <w:bottom w:val="none" w:sz="0" w:space="0" w:color="auto"/>
            <w:right w:val="none" w:sz="0" w:space="0" w:color="auto"/>
          </w:divBdr>
        </w:div>
        <w:div w:id="78143441">
          <w:marLeft w:val="640"/>
          <w:marRight w:val="0"/>
          <w:marTop w:val="0"/>
          <w:marBottom w:val="0"/>
          <w:divBdr>
            <w:top w:val="none" w:sz="0" w:space="0" w:color="auto"/>
            <w:left w:val="none" w:sz="0" w:space="0" w:color="auto"/>
            <w:bottom w:val="none" w:sz="0" w:space="0" w:color="auto"/>
            <w:right w:val="none" w:sz="0" w:space="0" w:color="auto"/>
          </w:divBdr>
        </w:div>
        <w:div w:id="90972928">
          <w:marLeft w:val="640"/>
          <w:marRight w:val="0"/>
          <w:marTop w:val="0"/>
          <w:marBottom w:val="0"/>
          <w:divBdr>
            <w:top w:val="none" w:sz="0" w:space="0" w:color="auto"/>
            <w:left w:val="none" w:sz="0" w:space="0" w:color="auto"/>
            <w:bottom w:val="none" w:sz="0" w:space="0" w:color="auto"/>
            <w:right w:val="none" w:sz="0" w:space="0" w:color="auto"/>
          </w:divBdr>
        </w:div>
        <w:div w:id="91323902">
          <w:marLeft w:val="640"/>
          <w:marRight w:val="0"/>
          <w:marTop w:val="0"/>
          <w:marBottom w:val="0"/>
          <w:divBdr>
            <w:top w:val="none" w:sz="0" w:space="0" w:color="auto"/>
            <w:left w:val="none" w:sz="0" w:space="0" w:color="auto"/>
            <w:bottom w:val="none" w:sz="0" w:space="0" w:color="auto"/>
            <w:right w:val="none" w:sz="0" w:space="0" w:color="auto"/>
          </w:divBdr>
        </w:div>
        <w:div w:id="171919964">
          <w:marLeft w:val="640"/>
          <w:marRight w:val="0"/>
          <w:marTop w:val="0"/>
          <w:marBottom w:val="0"/>
          <w:divBdr>
            <w:top w:val="none" w:sz="0" w:space="0" w:color="auto"/>
            <w:left w:val="none" w:sz="0" w:space="0" w:color="auto"/>
            <w:bottom w:val="none" w:sz="0" w:space="0" w:color="auto"/>
            <w:right w:val="none" w:sz="0" w:space="0" w:color="auto"/>
          </w:divBdr>
        </w:div>
        <w:div w:id="268439232">
          <w:marLeft w:val="640"/>
          <w:marRight w:val="0"/>
          <w:marTop w:val="0"/>
          <w:marBottom w:val="0"/>
          <w:divBdr>
            <w:top w:val="none" w:sz="0" w:space="0" w:color="auto"/>
            <w:left w:val="none" w:sz="0" w:space="0" w:color="auto"/>
            <w:bottom w:val="none" w:sz="0" w:space="0" w:color="auto"/>
            <w:right w:val="none" w:sz="0" w:space="0" w:color="auto"/>
          </w:divBdr>
        </w:div>
        <w:div w:id="280572071">
          <w:marLeft w:val="640"/>
          <w:marRight w:val="0"/>
          <w:marTop w:val="0"/>
          <w:marBottom w:val="0"/>
          <w:divBdr>
            <w:top w:val="none" w:sz="0" w:space="0" w:color="auto"/>
            <w:left w:val="none" w:sz="0" w:space="0" w:color="auto"/>
            <w:bottom w:val="none" w:sz="0" w:space="0" w:color="auto"/>
            <w:right w:val="none" w:sz="0" w:space="0" w:color="auto"/>
          </w:divBdr>
        </w:div>
        <w:div w:id="286737655">
          <w:marLeft w:val="640"/>
          <w:marRight w:val="0"/>
          <w:marTop w:val="0"/>
          <w:marBottom w:val="0"/>
          <w:divBdr>
            <w:top w:val="none" w:sz="0" w:space="0" w:color="auto"/>
            <w:left w:val="none" w:sz="0" w:space="0" w:color="auto"/>
            <w:bottom w:val="none" w:sz="0" w:space="0" w:color="auto"/>
            <w:right w:val="none" w:sz="0" w:space="0" w:color="auto"/>
          </w:divBdr>
        </w:div>
        <w:div w:id="309022001">
          <w:marLeft w:val="640"/>
          <w:marRight w:val="0"/>
          <w:marTop w:val="0"/>
          <w:marBottom w:val="0"/>
          <w:divBdr>
            <w:top w:val="none" w:sz="0" w:space="0" w:color="auto"/>
            <w:left w:val="none" w:sz="0" w:space="0" w:color="auto"/>
            <w:bottom w:val="none" w:sz="0" w:space="0" w:color="auto"/>
            <w:right w:val="none" w:sz="0" w:space="0" w:color="auto"/>
          </w:divBdr>
        </w:div>
        <w:div w:id="345981234">
          <w:marLeft w:val="640"/>
          <w:marRight w:val="0"/>
          <w:marTop w:val="0"/>
          <w:marBottom w:val="0"/>
          <w:divBdr>
            <w:top w:val="none" w:sz="0" w:space="0" w:color="auto"/>
            <w:left w:val="none" w:sz="0" w:space="0" w:color="auto"/>
            <w:bottom w:val="none" w:sz="0" w:space="0" w:color="auto"/>
            <w:right w:val="none" w:sz="0" w:space="0" w:color="auto"/>
          </w:divBdr>
        </w:div>
        <w:div w:id="374739452">
          <w:marLeft w:val="640"/>
          <w:marRight w:val="0"/>
          <w:marTop w:val="0"/>
          <w:marBottom w:val="0"/>
          <w:divBdr>
            <w:top w:val="none" w:sz="0" w:space="0" w:color="auto"/>
            <w:left w:val="none" w:sz="0" w:space="0" w:color="auto"/>
            <w:bottom w:val="none" w:sz="0" w:space="0" w:color="auto"/>
            <w:right w:val="none" w:sz="0" w:space="0" w:color="auto"/>
          </w:divBdr>
        </w:div>
        <w:div w:id="379793694">
          <w:marLeft w:val="640"/>
          <w:marRight w:val="0"/>
          <w:marTop w:val="0"/>
          <w:marBottom w:val="0"/>
          <w:divBdr>
            <w:top w:val="none" w:sz="0" w:space="0" w:color="auto"/>
            <w:left w:val="none" w:sz="0" w:space="0" w:color="auto"/>
            <w:bottom w:val="none" w:sz="0" w:space="0" w:color="auto"/>
            <w:right w:val="none" w:sz="0" w:space="0" w:color="auto"/>
          </w:divBdr>
        </w:div>
        <w:div w:id="440340091">
          <w:marLeft w:val="640"/>
          <w:marRight w:val="0"/>
          <w:marTop w:val="0"/>
          <w:marBottom w:val="0"/>
          <w:divBdr>
            <w:top w:val="none" w:sz="0" w:space="0" w:color="auto"/>
            <w:left w:val="none" w:sz="0" w:space="0" w:color="auto"/>
            <w:bottom w:val="none" w:sz="0" w:space="0" w:color="auto"/>
            <w:right w:val="none" w:sz="0" w:space="0" w:color="auto"/>
          </w:divBdr>
        </w:div>
        <w:div w:id="455636114">
          <w:marLeft w:val="640"/>
          <w:marRight w:val="0"/>
          <w:marTop w:val="0"/>
          <w:marBottom w:val="0"/>
          <w:divBdr>
            <w:top w:val="none" w:sz="0" w:space="0" w:color="auto"/>
            <w:left w:val="none" w:sz="0" w:space="0" w:color="auto"/>
            <w:bottom w:val="none" w:sz="0" w:space="0" w:color="auto"/>
            <w:right w:val="none" w:sz="0" w:space="0" w:color="auto"/>
          </w:divBdr>
        </w:div>
        <w:div w:id="483739505">
          <w:marLeft w:val="640"/>
          <w:marRight w:val="0"/>
          <w:marTop w:val="0"/>
          <w:marBottom w:val="0"/>
          <w:divBdr>
            <w:top w:val="none" w:sz="0" w:space="0" w:color="auto"/>
            <w:left w:val="none" w:sz="0" w:space="0" w:color="auto"/>
            <w:bottom w:val="none" w:sz="0" w:space="0" w:color="auto"/>
            <w:right w:val="none" w:sz="0" w:space="0" w:color="auto"/>
          </w:divBdr>
        </w:div>
        <w:div w:id="585963857">
          <w:marLeft w:val="640"/>
          <w:marRight w:val="0"/>
          <w:marTop w:val="0"/>
          <w:marBottom w:val="0"/>
          <w:divBdr>
            <w:top w:val="none" w:sz="0" w:space="0" w:color="auto"/>
            <w:left w:val="none" w:sz="0" w:space="0" w:color="auto"/>
            <w:bottom w:val="none" w:sz="0" w:space="0" w:color="auto"/>
            <w:right w:val="none" w:sz="0" w:space="0" w:color="auto"/>
          </w:divBdr>
        </w:div>
        <w:div w:id="625503361">
          <w:marLeft w:val="640"/>
          <w:marRight w:val="0"/>
          <w:marTop w:val="0"/>
          <w:marBottom w:val="0"/>
          <w:divBdr>
            <w:top w:val="none" w:sz="0" w:space="0" w:color="auto"/>
            <w:left w:val="none" w:sz="0" w:space="0" w:color="auto"/>
            <w:bottom w:val="none" w:sz="0" w:space="0" w:color="auto"/>
            <w:right w:val="none" w:sz="0" w:space="0" w:color="auto"/>
          </w:divBdr>
        </w:div>
        <w:div w:id="659965873">
          <w:marLeft w:val="640"/>
          <w:marRight w:val="0"/>
          <w:marTop w:val="0"/>
          <w:marBottom w:val="0"/>
          <w:divBdr>
            <w:top w:val="none" w:sz="0" w:space="0" w:color="auto"/>
            <w:left w:val="none" w:sz="0" w:space="0" w:color="auto"/>
            <w:bottom w:val="none" w:sz="0" w:space="0" w:color="auto"/>
            <w:right w:val="none" w:sz="0" w:space="0" w:color="auto"/>
          </w:divBdr>
        </w:div>
        <w:div w:id="725227044">
          <w:marLeft w:val="640"/>
          <w:marRight w:val="0"/>
          <w:marTop w:val="0"/>
          <w:marBottom w:val="0"/>
          <w:divBdr>
            <w:top w:val="none" w:sz="0" w:space="0" w:color="auto"/>
            <w:left w:val="none" w:sz="0" w:space="0" w:color="auto"/>
            <w:bottom w:val="none" w:sz="0" w:space="0" w:color="auto"/>
            <w:right w:val="none" w:sz="0" w:space="0" w:color="auto"/>
          </w:divBdr>
        </w:div>
        <w:div w:id="757138439">
          <w:marLeft w:val="640"/>
          <w:marRight w:val="0"/>
          <w:marTop w:val="0"/>
          <w:marBottom w:val="0"/>
          <w:divBdr>
            <w:top w:val="none" w:sz="0" w:space="0" w:color="auto"/>
            <w:left w:val="none" w:sz="0" w:space="0" w:color="auto"/>
            <w:bottom w:val="none" w:sz="0" w:space="0" w:color="auto"/>
            <w:right w:val="none" w:sz="0" w:space="0" w:color="auto"/>
          </w:divBdr>
        </w:div>
        <w:div w:id="860163267">
          <w:marLeft w:val="640"/>
          <w:marRight w:val="0"/>
          <w:marTop w:val="0"/>
          <w:marBottom w:val="0"/>
          <w:divBdr>
            <w:top w:val="none" w:sz="0" w:space="0" w:color="auto"/>
            <w:left w:val="none" w:sz="0" w:space="0" w:color="auto"/>
            <w:bottom w:val="none" w:sz="0" w:space="0" w:color="auto"/>
            <w:right w:val="none" w:sz="0" w:space="0" w:color="auto"/>
          </w:divBdr>
        </w:div>
        <w:div w:id="885024425">
          <w:marLeft w:val="640"/>
          <w:marRight w:val="0"/>
          <w:marTop w:val="0"/>
          <w:marBottom w:val="0"/>
          <w:divBdr>
            <w:top w:val="none" w:sz="0" w:space="0" w:color="auto"/>
            <w:left w:val="none" w:sz="0" w:space="0" w:color="auto"/>
            <w:bottom w:val="none" w:sz="0" w:space="0" w:color="auto"/>
            <w:right w:val="none" w:sz="0" w:space="0" w:color="auto"/>
          </w:divBdr>
        </w:div>
        <w:div w:id="887380217">
          <w:marLeft w:val="640"/>
          <w:marRight w:val="0"/>
          <w:marTop w:val="0"/>
          <w:marBottom w:val="0"/>
          <w:divBdr>
            <w:top w:val="none" w:sz="0" w:space="0" w:color="auto"/>
            <w:left w:val="none" w:sz="0" w:space="0" w:color="auto"/>
            <w:bottom w:val="none" w:sz="0" w:space="0" w:color="auto"/>
            <w:right w:val="none" w:sz="0" w:space="0" w:color="auto"/>
          </w:divBdr>
        </w:div>
        <w:div w:id="931469859">
          <w:marLeft w:val="640"/>
          <w:marRight w:val="0"/>
          <w:marTop w:val="0"/>
          <w:marBottom w:val="0"/>
          <w:divBdr>
            <w:top w:val="none" w:sz="0" w:space="0" w:color="auto"/>
            <w:left w:val="none" w:sz="0" w:space="0" w:color="auto"/>
            <w:bottom w:val="none" w:sz="0" w:space="0" w:color="auto"/>
            <w:right w:val="none" w:sz="0" w:space="0" w:color="auto"/>
          </w:divBdr>
        </w:div>
        <w:div w:id="965547715">
          <w:marLeft w:val="640"/>
          <w:marRight w:val="0"/>
          <w:marTop w:val="0"/>
          <w:marBottom w:val="0"/>
          <w:divBdr>
            <w:top w:val="none" w:sz="0" w:space="0" w:color="auto"/>
            <w:left w:val="none" w:sz="0" w:space="0" w:color="auto"/>
            <w:bottom w:val="none" w:sz="0" w:space="0" w:color="auto"/>
            <w:right w:val="none" w:sz="0" w:space="0" w:color="auto"/>
          </w:divBdr>
        </w:div>
        <w:div w:id="983119412">
          <w:marLeft w:val="640"/>
          <w:marRight w:val="0"/>
          <w:marTop w:val="0"/>
          <w:marBottom w:val="0"/>
          <w:divBdr>
            <w:top w:val="none" w:sz="0" w:space="0" w:color="auto"/>
            <w:left w:val="none" w:sz="0" w:space="0" w:color="auto"/>
            <w:bottom w:val="none" w:sz="0" w:space="0" w:color="auto"/>
            <w:right w:val="none" w:sz="0" w:space="0" w:color="auto"/>
          </w:divBdr>
        </w:div>
        <w:div w:id="984503468">
          <w:marLeft w:val="640"/>
          <w:marRight w:val="0"/>
          <w:marTop w:val="0"/>
          <w:marBottom w:val="0"/>
          <w:divBdr>
            <w:top w:val="none" w:sz="0" w:space="0" w:color="auto"/>
            <w:left w:val="none" w:sz="0" w:space="0" w:color="auto"/>
            <w:bottom w:val="none" w:sz="0" w:space="0" w:color="auto"/>
            <w:right w:val="none" w:sz="0" w:space="0" w:color="auto"/>
          </w:divBdr>
        </w:div>
        <w:div w:id="1020817477">
          <w:marLeft w:val="640"/>
          <w:marRight w:val="0"/>
          <w:marTop w:val="0"/>
          <w:marBottom w:val="0"/>
          <w:divBdr>
            <w:top w:val="none" w:sz="0" w:space="0" w:color="auto"/>
            <w:left w:val="none" w:sz="0" w:space="0" w:color="auto"/>
            <w:bottom w:val="none" w:sz="0" w:space="0" w:color="auto"/>
            <w:right w:val="none" w:sz="0" w:space="0" w:color="auto"/>
          </w:divBdr>
        </w:div>
        <w:div w:id="1030882434">
          <w:marLeft w:val="640"/>
          <w:marRight w:val="0"/>
          <w:marTop w:val="0"/>
          <w:marBottom w:val="0"/>
          <w:divBdr>
            <w:top w:val="none" w:sz="0" w:space="0" w:color="auto"/>
            <w:left w:val="none" w:sz="0" w:space="0" w:color="auto"/>
            <w:bottom w:val="none" w:sz="0" w:space="0" w:color="auto"/>
            <w:right w:val="none" w:sz="0" w:space="0" w:color="auto"/>
          </w:divBdr>
        </w:div>
        <w:div w:id="1035500137">
          <w:marLeft w:val="640"/>
          <w:marRight w:val="0"/>
          <w:marTop w:val="0"/>
          <w:marBottom w:val="0"/>
          <w:divBdr>
            <w:top w:val="none" w:sz="0" w:space="0" w:color="auto"/>
            <w:left w:val="none" w:sz="0" w:space="0" w:color="auto"/>
            <w:bottom w:val="none" w:sz="0" w:space="0" w:color="auto"/>
            <w:right w:val="none" w:sz="0" w:space="0" w:color="auto"/>
          </w:divBdr>
        </w:div>
        <w:div w:id="1035621371">
          <w:marLeft w:val="640"/>
          <w:marRight w:val="0"/>
          <w:marTop w:val="0"/>
          <w:marBottom w:val="0"/>
          <w:divBdr>
            <w:top w:val="none" w:sz="0" w:space="0" w:color="auto"/>
            <w:left w:val="none" w:sz="0" w:space="0" w:color="auto"/>
            <w:bottom w:val="none" w:sz="0" w:space="0" w:color="auto"/>
            <w:right w:val="none" w:sz="0" w:space="0" w:color="auto"/>
          </w:divBdr>
        </w:div>
        <w:div w:id="1052268773">
          <w:marLeft w:val="640"/>
          <w:marRight w:val="0"/>
          <w:marTop w:val="0"/>
          <w:marBottom w:val="0"/>
          <w:divBdr>
            <w:top w:val="none" w:sz="0" w:space="0" w:color="auto"/>
            <w:left w:val="none" w:sz="0" w:space="0" w:color="auto"/>
            <w:bottom w:val="none" w:sz="0" w:space="0" w:color="auto"/>
            <w:right w:val="none" w:sz="0" w:space="0" w:color="auto"/>
          </w:divBdr>
        </w:div>
        <w:div w:id="1071387833">
          <w:marLeft w:val="640"/>
          <w:marRight w:val="0"/>
          <w:marTop w:val="0"/>
          <w:marBottom w:val="0"/>
          <w:divBdr>
            <w:top w:val="none" w:sz="0" w:space="0" w:color="auto"/>
            <w:left w:val="none" w:sz="0" w:space="0" w:color="auto"/>
            <w:bottom w:val="none" w:sz="0" w:space="0" w:color="auto"/>
            <w:right w:val="none" w:sz="0" w:space="0" w:color="auto"/>
          </w:divBdr>
        </w:div>
        <w:div w:id="1081177648">
          <w:marLeft w:val="640"/>
          <w:marRight w:val="0"/>
          <w:marTop w:val="0"/>
          <w:marBottom w:val="0"/>
          <w:divBdr>
            <w:top w:val="none" w:sz="0" w:space="0" w:color="auto"/>
            <w:left w:val="none" w:sz="0" w:space="0" w:color="auto"/>
            <w:bottom w:val="none" w:sz="0" w:space="0" w:color="auto"/>
            <w:right w:val="none" w:sz="0" w:space="0" w:color="auto"/>
          </w:divBdr>
        </w:div>
        <w:div w:id="1087849183">
          <w:marLeft w:val="640"/>
          <w:marRight w:val="0"/>
          <w:marTop w:val="0"/>
          <w:marBottom w:val="0"/>
          <w:divBdr>
            <w:top w:val="none" w:sz="0" w:space="0" w:color="auto"/>
            <w:left w:val="none" w:sz="0" w:space="0" w:color="auto"/>
            <w:bottom w:val="none" w:sz="0" w:space="0" w:color="auto"/>
            <w:right w:val="none" w:sz="0" w:space="0" w:color="auto"/>
          </w:divBdr>
        </w:div>
        <w:div w:id="1138568854">
          <w:marLeft w:val="640"/>
          <w:marRight w:val="0"/>
          <w:marTop w:val="0"/>
          <w:marBottom w:val="0"/>
          <w:divBdr>
            <w:top w:val="none" w:sz="0" w:space="0" w:color="auto"/>
            <w:left w:val="none" w:sz="0" w:space="0" w:color="auto"/>
            <w:bottom w:val="none" w:sz="0" w:space="0" w:color="auto"/>
            <w:right w:val="none" w:sz="0" w:space="0" w:color="auto"/>
          </w:divBdr>
        </w:div>
        <w:div w:id="1224490515">
          <w:marLeft w:val="640"/>
          <w:marRight w:val="0"/>
          <w:marTop w:val="0"/>
          <w:marBottom w:val="0"/>
          <w:divBdr>
            <w:top w:val="none" w:sz="0" w:space="0" w:color="auto"/>
            <w:left w:val="none" w:sz="0" w:space="0" w:color="auto"/>
            <w:bottom w:val="none" w:sz="0" w:space="0" w:color="auto"/>
            <w:right w:val="none" w:sz="0" w:space="0" w:color="auto"/>
          </w:divBdr>
        </w:div>
        <w:div w:id="1225028461">
          <w:marLeft w:val="640"/>
          <w:marRight w:val="0"/>
          <w:marTop w:val="0"/>
          <w:marBottom w:val="0"/>
          <w:divBdr>
            <w:top w:val="none" w:sz="0" w:space="0" w:color="auto"/>
            <w:left w:val="none" w:sz="0" w:space="0" w:color="auto"/>
            <w:bottom w:val="none" w:sz="0" w:space="0" w:color="auto"/>
            <w:right w:val="none" w:sz="0" w:space="0" w:color="auto"/>
          </w:divBdr>
        </w:div>
        <w:div w:id="1234898679">
          <w:marLeft w:val="640"/>
          <w:marRight w:val="0"/>
          <w:marTop w:val="0"/>
          <w:marBottom w:val="0"/>
          <w:divBdr>
            <w:top w:val="none" w:sz="0" w:space="0" w:color="auto"/>
            <w:left w:val="none" w:sz="0" w:space="0" w:color="auto"/>
            <w:bottom w:val="none" w:sz="0" w:space="0" w:color="auto"/>
            <w:right w:val="none" w:sz="0" w:space="0" w:color="auto"/>
          </w:divBdr>
        </w:div>
        <w:div w:id="1270696612">
          <w:marLeft w:val="640"/>
          <w:marRight w:val="0"/>
          <w:marTop w:val="0"/>
          <w:marBottom w:val="0"/>
          <w:divBdr>
            <w:top w:val="none" w:sz="0" w:space="0" w:color="auto"/>
            <w:left w:val="none" w:sz="0" w:space="0" w:color="auto"/>
            <w:bottom w:val="none" w:sz="0" w:space="0" w:color="auto"/>
            <w:right w:val="none" w:sz="0" w:space="0" w:color="auto"/>
          </w:divBdr>
        </w:div>
        <w:div w:id="1283464437">
          <w:marLeft w:val="640"/>
          <w:marRight w:val="0"/>
          <w:marTop w:val="0"/>
          <w:marBottom w:val="0"/>
          <w:divBdr>
            <w:top w:val="none" w:sz="0" w:space="0" w:color="auto"/>
            <w:left w:val="none" w:sz="0" w:space="0" w:color="auto"/>
            <w:bottom w:val="none" w:sz="0" w:space="0" w:color="auto"/>
            <w:right w:val="none" w:sz="0" w:space="0" w:color="auto"/>
          </w:divBdr>
        </w:div>
        <w:div w:id="1285379845">
          <w:marLeft w:val="640"/>
          <w:marRight w:val="0"/>
          <w:marTop w:val="0"/>
          <w:marBottom w:val="0"/>
          <w:divBdr>
            <w:top w:val="none" w:sz="0" w:space="0" w:color="auto"/>
            <w:left w:val="none" w:sz="0" w:space="0" w:color="auto"/>
            <w:bottom w:val="none" w:sz="0" w:space="0" w:color="auto"/>
            <w:right w:val="none" w:sz="0" w:space="0" w:color="auto"/>
          </w:divBdr>
        </w:div>
        <w:div w:id="1323585748">
          <w:marLeft w:val="640"/>
          <w:marRight w:val="0"/>
          <w:marTop w:val="0"/>
          <w:marBottom w:val="0"/>
          <w:divBdr>
            <w:top w:val="none" w:sz="0" w:space="0" w:color="auto"/>
            <w:left w:val="none" w:sz="0" w:space="0" w:color="auto"/>
            <w:bottom w:val="none" w:sz="0" w:space="0" w:color="auto"/>
            <w:right w:val="none" w:sz="0" w:space="0" w:color="auto"/>
          </w:divBdr>
        </w:div>
        <w:div w:id="1331519511">
          <w:marLeft w:val="640"/>
          <w:marRight w:val="0"/>
          <w:marTop w:val="0"/>
          <w:marBottom w:val="0"/>
          <w:divBdr>
            <w:top w:val="none" w:sz="0" w:space="0" w:color="auto"/>
            <w:left w:val="none" w:sz="0" w:space="0" w:color="auto"/>
            <w:bottom w:val="none" w:sz="0" w:space="0" w:color="auto"/>
            <w:right w:val="none" w:sz="0" w:space="0" w:color="auto"/>
          </w:divBdr>
        </w:div>
        <w:div w:id="1352413984">
          <w:marLeft w:val="640"/>
          <w:marRight w:val="0"/>
          <w:marTop w:val="0"/>
          <w:marBottom w:val="0"/>
          <w:divBdr>
            <w:top w:val="none" w:sz="0" w:space="0" w:color="auto"/>
            <w:left w:val="none" w:sz="0" w:space="0" w:color="auto"/>
            <w:bottom w:val="none" w:sz="0" w:space="0" w:color="auto"/>
            <w:right w:val="none" w:sz="0" w:space="0" w:color="auto"/>
          </w:divBdr>
        </w:div>
        <w:div w:id="1364937186">
          <w:marLeft w:val="640"/>
          <w:marRight w:val="0"/>
          <w:marTop w:val="0"/>
          <w:marBottom w:val="0"/>
          <w:divBdr>
            <w:top w:val="none" w:sz="0" w:space="0" w:color="auto"/>
            <w:left w:val="none" w:sz="0" w:space="0" w:color="auto"/>
            <w:bottom w:val="none" w:sz="0" w:space="0" w:color="auto"/>
            <w:right w:val="none" w:sz="0" w:space="0" w:color="auto"/>
          </w:divBdr>
        </w:div>
        <w:div w:id="1435788921">
          <w:marLeft w:val="640"/>
          <w:marRight w:val="0"/>
          <w:marTop w:val="0"/>
          <w:marBottom w:val="0"/>
          <w:divBdr>
            <w:top w:val="none" w:sz="0" w:space="0" w:color="auto"/>
            <w:left w:val="none" w:sz="0" w:space="0" w:color="auto"/>
            <w:bottom w:val="none" w:sz="0" w:space="0" w:color="auto"/>
            <w:right w:val="none" w:sz="0" w:space="0" w:color="auto"/>
          </w:divBdr>
        </w:div>
        <w:div w:id="1491097739">
          <w:marLeft w:val="640"/>
          <w:marRight w:val="0"/>
          <w:marTop w:val="0"/>
          <w:marBottom w:val="0"/>
          <w:divBdr>
            <w:top w:val="none" w:sz="0" w:space="0" w:color="auto"/>
            <w:left w:val="none" w:sz="0" w:space="0" w:color="auto"/>
            <w:bottom w:val="none" w:sz="0" w:space="0" w:color="auto"/>
            <w:right w:val="none" w:sz="0" w:space="0" w:color="auto"/>
          </w:divBdr>
        </w:div>
        <w:div w:id="1510634404">
          <w:marLeft w:val="640"/>
          <w:marRight w:val="0"/>
          <w:marTop w:val="0"/>
          <w:marBottom w:val="0"/>
          <w:divBdr>
            <w:top w:val="none" w:sz="0" w:space="0" w:color="auto"/>
            <w:left w:val="none" w:sz="0" w:space="0" w:color="auto"/>
            <w:bottom w:val="none" w:sz="0" w:space="0" w:color="auto"/>
            <w:right w:val="none" w:sz="0" w:space="0" w:color="auto"/>
          </w:divBdr>
        </w:div>
        <w:div w:id="1529442570">
          <w:marLeft w:val="640"/>
          <w:marRight w:val="0"/>
          <w:marTop w:val="0"/>
          <w:marBottom w:val="0"/>
          <w:divBdr>
            <w:top w:val="none" w:sz="0" w:space="0" w:color="auto"/>
            <w:left w:val="none" w:sz="0" w:space="0" w:color="auto"/>
            <w:bottom w:val="none" w:sz="0" w:space="0" w:color="auto"/>
            <w:right w:val="none" w:sz="0" w:space="0" w:color="auto"/>
          </w:divBdr>
        </w:div>
        <w:div w:id="1566451931">
          <w:marLeft w:val="640"/>
          <w:marRight w:val="0"/>
          <w:marTop w:val="0"/>
          <w:marBottom w:val="0"/>
          <w:divBdr>
            <w:top w:val="none" w:sz="0" w:space="0" w:color="auto"/>
            <w:left w:val="none" w:sz="0" w:space="0" w:color="auto"/>
            <w:bottom w:val="none" w:sz="0" w:space="0" w:color="auto"/>
            <w:right w:val="none" w:sz="0" w:space="0" w:color="auto"/>
          </w:divBdr>
        </w:div>
        <w:div w:id="1577007338">
          <w:marLeft w:val="640"/>
          <w:marRight w:val="0"/>
          <w:marTop w:val="0"/>
          <w:marBottom w:val="0"/>
          <w:divBdr>
            <w:top w:val="none" w:sz="0" w:space="0" w:color="auto"/>
            <w:left w:val="none" w:sz="0" w:space="0" w:color="auto"/>
            <w:bottom w:val="none" w:sz="0" w:space="0" w:color="auto"/>
            <w:right w:val="none" w:sz="0" w:space="0" w:color="auto"/>
          </w:divBdr>
        </w:div>
        <w:div w:id="1582065020">
          <w:marLeft w:val="640"/>
          <w:marRight w:val="0"/>
          <w:marTop w:val="0"/>
          <w:marBottom w:val="0"/>
          <w:divBdr>
            <w:top w:val="none" w:sz="0" w:space="0" w:color="auto"/>
            <w:left w:val="none" w:sz="0" w:space="0" w:color="auto"/>
            <w:bottom w:val="none" w:sz="0" w:space="0" w:color="auto"/>
            <w:right w:val="none" w:sz="0" w:space="0" w:color="auto"/>
          </w:divBdr>
        </w:div>
        <w:div w:id="1582956625">
          <w:marLeft w:val="640"/>
          <w:marRight w:val="0"/>
          <w:marTop w:val="0"/>
          <w:marBottom w:val="0"/>
          <w:divBdr>
            <w:top w:val="none" w:sz="0" w:space="0" w:color="auto"/>
            <w:left w:val="none" w:sz="0" w:space="0" w:color="auto"/>
            <w:bottom w:val="none" w:sz="0" w:space="0" w:color="auto"/>
            <w:right w:val="none" w:sz="0" w:space="0" w:color="auto"/>
          </w:divBdr>
        </w:div>
        <w:div w:id="1644702557">
          <w:marLeft w:val="640"/>
          <w:marRight w:val="0"/>
          <w:marTop w:val="0"/>
          <w:marBottom w:val="0"/>
          <w:divBdr>
            <w:top w:val="none" w:sz="0" w:space="0" w:color="auto"/>
            <w:left w:val="none" w:sz="0" w:space="0" w:color="auto"/>
            <w:bottom w:val="none" w:sz="0" w:space="0" w:color="auto"/>
            <w:right w:val="none" w:sz="0" w:space="0" w:color="auto"/>
          </w:divBdr>
        </w:div>
        <w:div w:id="1670786427">
          <w:marLeft w:val="640"/>
          <w:marRight w:val="0"/>
          <w:marTop w:val="0"/>
          <w:marBottom w:val="0"/>
          <w:divBdr>
            <w:top w:val="none" w:sz="0" w:space="0" w:color="auto"/>
            <w:left w:val="none" w:sz="0" w:space="0" w:color="auto"/>
            <w:bottom w:val="none" w:sz="0" w:space="0" w:color="auto"/>
            <w:right w:val="none" w:sz="0" w:space="0" w:color="auto"/>
          </w:divBdr>
        </w:div>
        <w:div w:id="1755128284">
          <w:marLeft w:val="640"/>
          <w:marRight w:val="0"/>
          <w:marTop w:val="0"/>
          <w:marBottom w:val="0"/>
          <w:divBdr>
            <w:top w:val="none" w:sz="0" w:space="0" w:color="auto"/>
            <w:left w:val="none" w:sz="0" w:space="0" w:color="auto"/>
            <w:bottom w:val="none" w:sz="0" w:space="0" w:color="auto"/>
            <w:right w:val="none" w:sz="0" w:space="0" w:color="auto"/>
          </w:divBdr>
        </w:div>
        <w:div w:id="1770080851">
          <w:marLeft w:val="640"/>
          <w:marRight w:val="0"/>
          <w:marTop w:val="0"/>
          <w:marBottom w:val="0"/>
          <w:divBdr>
            <w:top w:val="none" w:sz="0" w:space="0" w:color="auto"/>
            <w:left w:val="none" w:sz="0" w:space="0" w:color="auto"/>
            <w:bottom w:val="none" w:sz="0" w:space="0" w:color="auto"/>
            <w:right w:val="none" w:sz="0" w:space="0" w:color="auto"/>
          </w:divBdr>
        </w:div>
        <w:div w:id="1878080781">
          <w:marLeft w:val="640"/>
          <w:marRight w:val="0"/>
          <w:marTop w:val="0"/>
          <w:marBottom w:val="0"/>
          <w:divBdr>
            <w:top w:val="none" w:sz="0" w:space="0" w:color="auto"/>
            <w:left w:val="none" w:sz="0" w:space="0" w:color="auto"/>
            <w:bottom w:val="none" w:sz="0" w:space="0" w:color="auto"/>
            <w:right w:val="none" w:sz="0" w:space="0" w:color="auto"/>
          </w:divBdr>
        </w:div>
        <w:div w:id="1894541748">
          <w:marLeft w:val="640"/>
          <w:marRight w:val="0"/>
          <w:marTop w:val="0"/>
          <w:marBottom w:val="0"/>
          <w:divBdr>
            <w:top w:val="none" w:sz="0" w:space="0" w:color="auto"/>
            <w:left w:val="none" w:sz="0" w:space="0" w:color="auto"/>
            <w:bottom w:val="none" w:sz="0" w:space="0" w:color="auto"/>
            <w:right w:val="none" w:sz="0" w:space="0" w:color="auto"/>
          </w:divBdr>
        </w:div>
        <w:div w:id="1913271323">
          <w:marLeft w:val="640"/>
          <w:marRight w:val="0"/>
          <w:marTop w:val="0"/>
          <w:marBottom w:val="0"/>
          <w:divBdr>
            <w:top w:val="none" w:sz="0" w:space="0" w:color="auto"/>
            <w:left w:val="none" w:sz="0" w:space="0" w:color="auto"/>
            <w:bottom w:val="none" w:sz="0" w:space="0" w:color="auto"/>
            <w:right w:val="none" w:sz="0" w:space="0" w:color="auto"/>
          </w:divBdr>
        </w:div>
        <w:div w:id="1916431676">
          <w:marLeft w:val="640"/>
          <w:marRight w:val="0"/>
          <w:marTop w:val="0"/>
          <w:marBottom w:val="0"/>
          <w:divBdr>
            <w:top w:val="none" w:sz="0" w:space="0" w:color="auto"/>
            <w:left w:val="none" w:sz="0" w:space="0" w:color="auto"/>
            <w:bottom w:val="none" w:sz="0" w:space="0" w:color="auto"/>
            <w:right w:val="none" w:sz="0" w:space="0" w:color="auto"/>
          </w:divBdr>
        </w:div>
        <w:div w:id="1929000525">
          <w:marLeft w:val="640"/>
          <w:marRight w:val="0"/>
          <w:marTop w:val="0"/>
          <w:marBottom w:val="0"/>
          <w:divBdr>
            <w:top w:val="none" w:sz="0" w:space="0" w:color="auto"/>
            <w:left w:val="none" w:sz="0" w:space="0" w:color="auto"/>
            <w:bottom w:val="none" w:sz="0" w:space="0" w:color="auto"/>
            <w:right w:val="none" w:sz="0" w:space="0" w:color="auto"/>
          </w:divBdr>
        </w:div>
        <w:div w:id="1932351681">
          <w:marLeft w:val="640"/>
          <w:marRight w:val="0"/>
          <w:marTop w:val="0"/>
          <w:marBottom w:val="0"/>
          <w:divBdr>
            <w:top w:val="none" w:sz="0" w:space="0" w:color="auto"/>
            <w:left w:val="none" w:sz="0" w:space="0" w:color="auto"/>
            <w:bottom w:val="none" w:sz="0" w:space="0" w:color="auto"/>
            <w:right w:val="none" w:sz="0" w:space="0" w:color="auto"/>
          </w:divBdr>
        </w:div>
        <w:div w:id="1944267150">
          <w:marLeft w:val="640"/>
          <w:marRight w:val="0"/>
          <w:marTop w:val="0"/>
          <w:marBottom w:val="0"/>
          <w:divBdr>
            <w:top w:val="none" w:sz="0" w:space="0" w:color="auto"/>
            <w:left w:val="none" w:sz="0" w:space="0" w:color="auto"/>
            <w:bottom w:val="none" w:sz="0" w:space="0" w:color="auto"/>
            <w:right w:val="none" w:sz="0" w:space="0" w:color="auto"/>
          </w:divBdr>
        </w:div>
        <w:div w:id="1952281538">
          <w:marLeft w:val="640"/>
          <w:marRight w:val="0"/>
          <w:marTop w:val="0"/>
          <w:marBottom w:val="0"/>
          <w:divBdr>
            <w:top w:val="none" w:sz="0" w:space="0" w:color="auto"/>
            <w:left w:val="none" w:sz="0" w:space="0" w:color="auto"/>
            <w:bottom w:val="none" w:sz="0" w:space="0" w:color="auto"/>
            <w:right w:val="none" w:sz="0" w:space="0" w:color="auto"/>
          </w:divBdr>
        </w:div>
        <w:div w:id="1965194538">
          <w:marLeft w:val="640"/>
          <w:marRight w:val="0"/>
          <w:marTop w:val="0"/>
          <w:marBottom w:val="0"/>
          <w:divBdr>
            <w:top w:val="none" w:sz="0" w:space="0" w:color="auto"/>
            <w:left w:val="none" w:sz="0" w:space="0" w:color="auto"/>
            <w:bottom w:val="none" w:sz="0" w:space="0" w:color="auto"/>
            <w:right w:val="none" w:sz="0" w:space="0" w:color="auto"/>
          </w:divBdr>
        </w:div>
        <w:div w:id="1991903926">
          <w:marLeft w:val="640"/>
          <w:marRight w:val="0"/>
          <w:marTop w:val="0"/>
          <w:marBottom w:val="0"/>
          <w:divBdr>
            <w:top w:val="none" w:sz="0" w:space="0" w:color="auto"/>
            <w:left w:val="none" w:sz="0" w:space="0" w:color="auto"/>
            <w:bottom w:val="none" w:sz="0" w:space="0" w:color="auto"/>
            <w:right w:val="none" w:sz="0" w:space="0" w:color="auto"/>
          </w:divBdr>
        </w:div>
        <w:div w:id="2006469189">
          <w:marLeft w:val="640"/>
          <w:marRight w:val="0"/>
          <w:marTop w:val="0"/>
          <w:marBottom w:val="0"/>
          <w:divBdr>
            <w:top w:val="none" w:sz="0" w:space="0" w:color="auto"/>
            <w:left w:val="none" w:sz="0" w:space="0" w:color="auto"/>
            <w:bottom w:val="none" w:sz="0" w:space="0" w:color="auto"/>
            <w:right w:val="none" w:sz="0" w:space="0" w:color="auto"/>
          </w:divBdr>
        </w:div>
        <w:div w:id="2011130502">
          <w:marLeft w:val="640"/>
          <w:marRight w:val="0"/>
          <w:marTop w:val="0"/>
          <w:marBottom w:val="0"/>
          <w:divBdr>
            <w:top w:val="none" w:sz="0" w:space="0" w:color="auto"/>
            <w:left w:val="none" w:sz="0" w:space="0" w:color="auto"/>
            <w:bottom w:val="none" w:sz="0" w:space="0" w:color="auto"/>
            <w:right w:val="none" w:sz="0" w:space="0" w:color="auto"/>
          </w:divBdr>
        </w:div>
        <w:div w:id="2013486734">
          <w:marLeft w:val="640"/>
          <w:marRight w:val="0"/>
          <w:marTop w:val="0"/>
          <w:marBottom w:val="0"/>
          <w:divBdr>
            <w:top w:val="none" w:sz="0" w:space="0" w:color="auto"/>
            <w:left w:val="none" w:sz="0" w:space="0" w:color="auto"/>
            <w:bottom w:val="none" w:sz="0" w:space="0" w:color="auto"/>
            <w:right w:val="none" w:sz="0" w:space="0" w:color="auto"/>
          </w:divBdr>
        </w:div>
        <w:div w:id="2018118979">
          <w:marLeft w:val="640"/>
          <w:marRight w:val="0"/>
          <w:marTop w:val="0"/>
          <w:marBottom w:val="0"/>
          <w:divBdr>
            <w:top w:val="none" w:sz="0" w:space="0" w:color="auto"/>
            <w:left w:val="none" w:sz="0" w:space="0" w:color="auto"/>
            <w:bottom w:val="none" w:sz="0" w:space="0" w:color="auto"/>
            <w:right w:val="none" w:sz="0" w:space="0" w:color="auto"/>
          </w:divBdr>
        </w:div>
        <w:div w:id="2023505779">
          <w:marLeft w:val="640"/>
          <w:marRight w:val="0"/>
          <w:marTop w:val="0"/>
          <w:marBottom w:val="0"/>
          <w:divBdr>
            <w:top w:val="none" w:sz="0" w:space="0" w:color="auto"/>
            <w:left w:val="none" w:sz="0" w:space="0" w:color="auto"/>
            <w:bottom w:val="none" w:sz="0" w:space="0" w:color="auto"/>
            <w:right w:val="none" w:sz="0" w:space="0" w:color="auto"/>
          </w:divBdr>
        </w:div>
        <w:div w:id="2033873745">
          <w:marLeft w:val="640"/>
          <w:marRight w:val="0"/>
          <w:marTop w:val="0"/>
          <w:marBottom w:val="0"/>
          <w:divBdr>
            <w:top w:val="none" w:sz="0" w:space="0" w:color="auto"/>
            <w:left w:val="none" w:sz="0" w:space="0" w:color="auto"/>
            <w:bottom w:val="none" w:sz="0" w:space="0" w:color="auto"/>
            <w:right w:val="none" w:sz="0" w:space="0" w:color="auto"/>
          </w:divBdr>
        </w:div>
        <w:div w:id="2043166230">
          <w:marLeft w:val="640"/>
          <w:marRight w:val="0"/>
          <w:marTop w:val="0"/>
          <w:marBottom w:val="0"/>
          <w:divBdr>
            <w:top w:val="none" w:sz="0" w:space="0" w:color="auto"/>
            <w:left w:val="none" w:sz="0" w:space="0" w:color="auto"/>
            <w:bottom w:val="none" w:sz="0" w:space="0" w:color="auto"/>
            <w:right w:val="none" w:sz="0" w:space="0" w:color="auto"/>
          </w:divBdr>
        </w:div>
        <w:div w:id="2070037585">
          <w:marLeft w:val="640"/>
          <w:marRight w:val="0"/>
          <w:marTop w:val="0"/>
          <w:marBottom w:val="0"/>
          <w:divBdr>
            <w:top w:val="none" w:sz="0" w:space="0" w:color="auto"/>
            <w:left w:val="none" w:sz="0" w:space="0" w:color="auto"/>
            <w:bottom w:val="none" w:sz="0" w:space="0" w:color="auto"/>
            <w:right w:val="none" w:sz="0" w:space="0" w:color="auto"/>
          </w:divBdr>
        </w:div>
        <w:div w:id="2091534499">
          <w:marLeft w:val="640"/>
          <w:marRight w:val="0"/>
          <w:marTop w:val="0"/>
          <w:marBottom w:val="0"/>
          <w:divBdr>
            <w:top w:val="none" w:sz="0" w:space="0" w:color="auto"/>
            <w:left w:val="none" w:sz="0" w:space="0" w:color="auto"/>
            <w:bottom w:val="none" w:sz="0" w:space="0" w:color="auto"/>
            <w:right w:val="none" w:sz="0" w:space="0" w:color="auto"/>
          </w:divBdr>
        </w:div>
        <w:div w:id="2094622790">
          <w:marLeft w:val="640"/>
          <w:marRight w:val="0"/>
          <w:marTop w:val="0"/>
          <w:marBottom w:val="0"/>
          <w:divBdr>
            <w:top w:val="none" w:sz="0" w:space="0" w:color="auto"/>
            <w:left w:val="none" w:sz="0" w:space="0" w:color="auto"/>
            <w:bottom w:val="none" w:sz="0" w:space="0" w:color="auto"/>
            <w:right w:val="none" w:sz="0" w:space="0" w:color="auto"/>
          </w:divBdr>
        </w:div>
        <w:div w:id="2104259699">
          <w:marLeft w:val="640"/>
          <w:marRight w:val="0"/>
          <w:marTop w:val="0"/>
          <w:marBottom w:val="0"/>
          <w:divBdr>
            <w:top w:val="none" w:sz="0" w:space="0" w:color="auto"/>
            <w:left w:val="none" w:sz="0" w:space="0" w:color="auto"/>
            <w:bottom w:val="none" w:sz="0" w:space="0" w:color="auto"/>
            <w:right w:val="none" w:sz="0" w:space="0" w:color="auto"/>
          </w:divBdr>
        </w:div>
        <w:div w:id="2104917253">
          <w:marLeft w:val="640"/>
          <w:marRight w:val="0"/>
          <w:marTop w:val="0"/>
          <w:marBottom w:val="0"/>
          <w:divBdr>
            <w:top w:val="none" w:sz="0" w:space="0" w:color="auto"/>
            <w:left w:val="none" w:sz="0" w:space="0" w:color="auto"/>
            <w:bottom w:val="none" w:sz="0" w:space="0" w:color="auto"/>
            <w:right w:val="none" w:sz="0" w:space="0" w:color="auto"/>
          </w:divBdr>
        </w:div>
        <w:div w:id="2111462464">
          <w:marLeft w:val="640"/>
          <w:marRight w:val="0"/>
          <w:marTop w:val="0"/>
          <w:marBottom w:val="0"/>
          <w:divBdr>
            <w:top w:val="none" w:sz="0" w:space="0" w:color="auto"/>
            <w:left w:val="none" w:sz="0" w:space="0" w:color="auto"/>
            <w:bottom w:val="none" w:sz="0" w:space="0" w:color="auto"/>
            <w:right w:val="none" w:sz="0" w:space="0" w:color="auto"/>
          </w:divBdr>
        </w:div>
      </w:divsChild>
    </w:div>
    <w:div w:id="214318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rice.uga.ed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repeatmasker.or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biopython/biopyth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peatmasker.org/" TargetMode="External"/><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hyperlink" Target="https://micro-c.readthedocs.io/en/latest/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genomewiki.ucsc.edu/index.php/LiftOver_Howto"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0FD1DC-4E63-C840-B3F5-9FACC7C684D9}">
  <we:reference id="wa104382081" version="1.55.1.0" store="en-US" storeType="OMEX"/>
  <we:alternateReferences>
    <we:reference id="wa104382081" version="1.55.1.0" store="en-US" storeType="OMEX"/>
  </we:alternateReferences>
  <we:properties>
    <we:property name="MENDELEY_CITATIONS" value="[{&quot;citationID&quot;:&quot;MENDELEY_CITATION_fe8a4f6b-3cf6-46a9-88f5-c6c7fc8b5f08&quot;,&quot;properties&quot;:{&quot;noteIndex&quot;:0},&quot;isEdited&quot;:false,&quot;manualOverride&quot;:{&quot;citeprocText&quot;:&quot;[1]&quot;,&quot;isManuallyOverridden&quot;:false,&quot;manualOverrideText&quot;:&quot;&quot;},&quot;citationTag&quot;:&quot;MENDELEY_CITATION_v3_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&quot;,&quot;citationItems&quot;:[{&quot;id&quot;:&quot;7308688e-99c3-52f4-939d-9595a8078724&quot;,&quot;itemData&quot;:{&quot;DOI&quot;:&quot;10.1002/BIES.201400174&quot;,&quot;ISSN&quot;:&quot;1521-1878&quot;,&quot;PMID&quot;:&quot;25739389&quot;,&quot;abstract&quot;:&quot;Our understanding of genomic reorganization, the mechanics of genomic transmission to offspring during germ line formation, and how these structural changes contribute to the speciation process, and genetic disease is far from complete. Earlier attempts to understand the mechanism(s) and constraints that govern genome remodeling suffered from being too narrowly focused, and failed to provide a unified and encompassing view of how genomes are organized and regulated inside cells. Here, we propose a new multidisciplinary Integrative Breakage Model for the study of genome evolution. The analysis of the high-level structural organization of genomes (nucleome), together with the functional constrains that accompany genome reshuffling, provide insights into the origin and plasticity of genome organization that may assist with the detection and isolation of therapeutic targets for the treatment of complex human disorders.&quot;,&quot;author&quot;:[{&quot;dropping-particle&quot;:&quot;&quot;,&quot;family&quot;:&quot;Farré&quot;,&quot;given&quot;:&quot;Marta&quot;,&quot;non-dropping-particle&quot;:&quot;&quot;,&quot;parse-names&quot;:false,&quot;suffix&quot;:&quot;&quot;},{&quot;dropping-particle&quot;:&quot;&quot;,&quot;family&quot;:&quot;Robinson&quot;,&quot;given&quot;:&quot;Terence J.&quot;,&quot;non-dropping-particle&quot;:&quot;&quot;,&quot;parse-names&quot;:false,&quot;suffix&quot;:&quot;&quot;},{&quot;dropping-particle&quot;:&quot;&quot;,&quot;family&quot;:&quot;Ruiz-Herrera&quot;,&quot;given&quot;:&quot;Aurora&quot;,&quot;non-dropping-particle&quot;:&quot;&quot;,&quot;parse-names&quot;:false,&quot;suffix&quot;:&quot;&quot;}],&quot;container-title&quot;:&quot;BioEssays&quot;,&quot;id&quot;:&quot;7308688e-99c3-52f4-939d-9595a8078724&quot;,&quot;issue&quot;:&quot;5&quot;,&quot;issued&quot;:{&quot;date-parts&quot;:[[&quot;2015&quot;,&quot;5&quot;,&quot;1&quot;]]},&quot;page&quot;:&quot;479-488&quot;,&quot;publisher&quot;:&quot;John Wiley &amp; Sons, Ltd&quot;,&quot;title&quot;:&quot;An Integrative Breakage Model of genome architecture, reshuffling and evolution&quot;,&quot;type&quot;:&quot;article-journal&quot;,&quot;volume&quot;:&quot;37&quot;,&quot;container-title-short&quot;:&quot;&quot;},&quot;uris&quot;:[&quot;http://www.mendeley.com/documents/?uuid=38161bb3-4aa3-3c63-9d94-550a45720521&quot;],&quot;isTemporary&quot;:false,&quot;legacyDesktopId&quot;:&quot;38161bb3-4aa3-3c63-9d94-550a45720521&quot;}]},{&quot;citationID&quot;:&quot;MENDELEY_CITATION_6951dbfa-3acb-4365-b185-d8b3cde97698&quot;,&quot;properties&quot;:{&quot;noteIndex&quot;:0},&quot;isEdited&quot;:false,&quot;manualOverride&quot;:{&quot;citeprocText&quot;:&quot;[2]&quot;,&quot;isManuallyOverridden&quot;:false,&quot;manualOverrideText&quot;:&quot;&quot;},&quot;citationTag&quot;:&quot;MENDELEY_CITATION_v3_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&quot;,&quot;citationItems&quot;:[{&quot;id&quot;:&quot;e802f97f-9816-5fb5-a49b-eac18d182bcc&quot;,&quot;itemData&quot;:{&quot;DOI&quot;:&quot;10.1038/S41467-024-45884-X&quot;,&quot;ISSN&quot;:&quot;2041-1723&quot;,&quot;PMID&quot;:&quot;38402218&quot;,&quot;abstract&quot;:&quot;&lt;p&gt; The spatial organization of eukaryotic genomes is linked to their biological functions, although it is not clear how this impacts the overall evolution of a genome. Here, we uncover the three-dimensional (3D) genome organization of the phytopathogen &lt;italic&gt;Verticillium dahliae&lt;/italic&gt; , known to possess distinct genomic regions, designated adaptive genomic regions (AGRs), enriched in transposable elements and genes that mediate host infection. Short-range DNA interactions form clear topologically associating domains (TADs) with gene-rich boundaries that show reduced levels of gene expression and reduced genomic variation. Intriguingly, TADs are less clearly insulated in AGRs than in the core genome. At a global scale, the genome contains bipartite long-range interactions, particularly enriched for AGRs and more generally containing segmental duplications. Notably, the patterns observed for &lt;italic&gt;V. dahliae&lt;/italic&gt; are also present in other &lt;italic&gt;Verticillium&lt;/italic&gt; species. Thus, our analysis links 3D genome organization to evolutionary features conserved throughout the &lt;italic&gt;Verticillium&lt;/italic&gt; genus. &lt;/p&gt;&quot;,&quot;author&quot;:[{&quot;dropping-particle&quot;:&quot;&quot;,&quot;family&quot;:&quot;Torres&quot;,&quot;given&quot;:&quot;David E.&quot;,&quot;non-dropping-particle&quot;:&quot;&quot;,&quot;parse-names&quot;:false,&quot;suffix&quot;:&quot;&quot;},{&quot;dropping-particle&quot;:&quot;&quot;,&quot;family&quot;:&quot;Kramer&quot;,&quot;given&quot;:&quot;H. Martin&quot;,&quot;non-dropping-particle&quot;:&quot;&quot;,&quot;parse-names&quot;:false,&quot;suffix&quot;:&quot;&quot;},{&quot;dropping-particle&quot;:&quot;&quot;,&quot;family&quot;:&quot;Tracanna&quot;,&quot;given&quot;:&quot;Vittorio&quot;,&quot;non-dropping-particle&quot;:&quot;&quot;,&quot;parse-names&quot;:false,&quot;suffix&quot;:&quot;&quot;},{&quot;dropping-particle&quot;:&quot;&quot;,&quot;family&quot;:&quot;Fiorin&quot;,&quot;given&quot;:&quot;Gabriel L.&quot;,&quot;non-dropping-particle&quot;:&quot;&quot;,&quot;parse-names&quot;:false,&quot;suffix&quot;:&quot;&quot;},{&quot;dropping-particle&quot;:&quot;&quot;,&quot;family&quot;:&quot;Cook&quot;,&quot;given&quot;:&quot;David E.&quot;,&quot;non-dropping-particle&quot;:&quot;&quot;,&quot;parse-names&quot;:false,&quot;suffix&quot;:&quot;&quot;},{&quot;dropping-particle&quot;:&quot;&quot;,&quot;family&quot;:&quot;Seidl&quot;,&quot;given&quot;:&quot;Michael F.&quot;,&quot;non-dropping-particle&quot;:&quot;&quot;,&quot;parse-names&quot;:false,&quot;suffix&quot;:&quot;&quot;},{&quot;dropping-particle&quot;:&quot;&quot;,&quot;family&quot;:&quot;Thomma&quot;,&quot;given&quot;:&quot;Bart P. H. J.&quot;,&quot;non-dropping-particle&quot;:&quot;&quot;,&quot;parse-names&quot;:false,&quot;suffix&quot;:&quot;&quot;}],&quot;container-title&quot;:&quot;Nature communications&quot;,&quot;id&quot;:&quot;e802f97f-9816-5fb5-a49b-eac18d182bcc&quot;,&quot;issue&quot;:&quot;1&quot;,&quot;issued&quot;:{&quot;date-parts&quot;:[[&quot;2024&quot;,&quot;2&quot;,&quot;24&quot;]]},&quot;page&quot;:&quot;1701&quot;,&quot;publisher&quot;:&quot;Nat Commun&quot;,&quot;title&quot;:&quot;Implications of the three-dimensional chromatin organization for genome evolution in a fungal plant pathogen&quot;,&quot;type&quot;:&quot;article-journal&quot;,&quot;volume&quot;:&quot;15&quot;,&quot;container-title-short&quot;:&quot;Nat Commun&quot;},&quot;uris&quot;:[&quot;http://www.mendeley.com/documents/?uuid=b52f5597-b8cb-3797-a291-034c2be35517&quot;],&quot;isTemporary&quot;:false,&quot;legacyDesktopId&quot;:&quot;b52f5597-b8cb-3797-a291-034c2be35517&quot;}]},{&quot;citationID&quot;:&quot;MENDELEY_CITATION_2e878036-fbbf-4833-b70b-8c0ed941c8b1&quot;,&quot;properties&quot;:{&quot;noteIndex&quot;:0},&quot;isEdited&quot;:false,&quot;manualOverride&quot;:{&quot;citeprocText&quot;:&quot;[3]&quot;,&quot;isManuallyOverridden&quot;:false,&quot;manualOverrideText&quot;:&quot;&quot;},&quot;citationTag&quot;:&quot;MENDELEY_CITATION_v3_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&quot;,&quot;citationItems&quot;:[{&quot;id&quot;:&quot;9165ad01-17f0-530b-aa3f-7e83c562d6e1&quot;,&quot;itemData&quot;:{&quot;DOI&quot;:&quot;10.1038/s41588-020-00712-y&quot;,&quot;ISSN&quot;:&quot;15461718&quot;,&quot;abstract&quot;:&quot;Dynamic changes in the three-dimensional (3D) organization of chromatin are associated with central biological processes, such as transcription, replication and development. Therefore, the comprehensive identification and quantification of these changes is fundamental to understanding of evolutionary and regulatory mechanisms. Here, we present Comparison of Hi-C Experiments using Structural Similarity (CHESS), an algorithm for the comparison of chromatin contact maps and automatic differential feature extraction. We demonstrate the robustness of CHESS to experimental variability and showcase its biological applications on (1) interspecies comparisons of syntenic regions in human and mouse models; (2) intraspecies identification of conformational changes in Zelda-depleted Drosophila embryos; (3) patient-specific aberrant chromatin conformation in a diffuse large B-cell lymphoma sample; and (4) the systematic identification of chromatin contact differences in high-resolution Capture-C data. In summary, CHESS is a computationally efficient method for the comparison and classification of changes in chromatin contact data.&quot;,&quot;author&quot;:[{&quot;dropping-particle&quot;:&quot;&quot;,&quot;family&quot;:&quot;Galan&quot;,&quot;given&quot;:&quot;Silvia&quot;,&quot;non-dropping-particle&quot;:&quot;&quot;,&quot;parse-names&quot;:false,&quot;suffix&quot;:&quot;&quot;},{&quot;dropping-particle&quot;:&quot;&quot;,&quot;family&quot;:&quot;Machnik&quot;,&quot;given&quot;:&quot;Nick&quot;,&quot;non-dropping-particle&quot;:&quot;&quot;,&quot;parse-names&quot;:false,&quot;suffix&quot;:&quot;&quot;},{&quot;dropping-particle&quot;:&quot;&quot;,&quot;family&quot;:&quot;Kruse&quot;,&quot;given&quot;:&quot;Kai&quot;,&quot;non-dropping-particle&quot;:&quot;&quot;,&quot;parse-names&quot;:false,&quot;suffix&quot;:&quot;&quot;},{&quot;dropping-particle&quot;:&quot;&quot;,&quot;family&quot;:&quot;Díaz&quot;,&quot;given&quot;:&quot;Noelia&quot;,&quot;non-dropping-particle&quot;:&quot;&quot;,&quot;parse-names&quot;:false,&quot;suffix&quot;:&quot;&quot;},{&quot;dropping-particle&quot;:&quot;&quot;,&quot;family&quot;:&quot;Marti-Renom&quot;,&quot;given&quot;:&quot;Marc A.&quot;,&quot;non-dropping-particle&quot;:&quot;&quot;,&quot;parse-names&quot;:false,&quot;suffix&quot;:&quot;&quot;},{&quot;dropping-particle&quot;:&quot;&quot;,&quot;family&quot;:&quot;Vaquerizas&quot;,&quot;given&quot;:&quot;Juan M.&quot;,&quot;non-dropping-particle&quot;:&quot;&quot;,&quot;parse-names&quot;:false,&quot;suffix&quot;:&quot;&quot;}],&quot;container-title&quot;:&quot;Nature Genetics&quot;,&quot;id&quot;:&quot;9165ad01-17f0-530b-aa3f-7e83c562d6e1&quot;,&quot;issued&quot;:{&quot;date-parts&quot;:[[&quot;2020&quot;]]},&quot;publisher&quot;:&quot;Nature Research&quot;,&quot;title&quot;:&quot;CHESS enables quantitative comparison of chromatin contact data and automatic feature extraction&quot;,&quot;type&quot;:&quot;article-journal&quot;,&quot;container-title-short&quot;:&quot;Nat Genet&quot;},&quot;uris&quot;:[&quot;http://www.mendeley.com/documents/?uuid=416ab382-77c1-3693-a477-233b08fef651&quot;],&quot;isTemporary&quot;:false,&quot;legacyDesktopId&quot;:&quot;416ab382-77c1-3693-a477-233b08fef651&quot;}]},{&quot;citationID&quot;:&quot;MENDELEY_CITATION_7f5db0f8-639e-4446-953e-919bc26fc75b&quot;,&quot;properties&quot;:{&quot;noteIndex&quot;:0},&quot;isEdited&quot;:false,&quot;manualOverride&quot;:{&quot;citeprocText&quot;:&quot;[1]&quot;,&quot;isManuallyOverridden&quot;:false,&quot;manualOverrideText&quot;:&quot;&quot;},&quot;citationTag&quot;:&quot;MENDELEY_CITATION_v3_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&quot;,&quot;citationItems&quot;:[{&quot;id&quot;:&quot;7308688e-99c3-52f4-939d-9595a8078724&quot;,&quot;itemData&quot;:{&quot;DOI&quot;:&quot;10.1002/BIES.201400174&quot;,&quot;ISSN&quot;:&quot;1521-1878&quot;,&quot;PMID&quot;:&quot;25739389&quot;,&quot;abstract&quot;:&quot;Our understanding of genomic reorganization, the mechanics of genomic transmission to offspring during germ line formation, and how these structural changes contribute to the speciation process, and genetic disease is far from complete. Earlier attempts to understand the mechanism(s) and constraints that govern genome remodeling suffered from being too narrowly focused, and failed to provide a unified and encompassing view of how genomes are organized and regulated inside cells. Here, we propose a new multidisciplinary Integrative Breakage Model for the study of genome evolution. The analysis of the high-level structural organization of genomes (nucleome), together with the functional constrains that accompany genome reshuffling, provide insights into the origin and plasticity of genome organization that may assist with the detection and isolation of therapeutic targets for the treatment of complex human disorders.&quot;,&quot;author&quot;:[{&quot;dropping-particle&quot;:&quot;&quot;,&quot;family&quot;:&quot;Farré&quot;,&quot;given&quot;:&quot;Marta&quot;,&quot;non-dropping-particle&quot;:&quot;&quot;,&quot;parse-names&quot;:false,&quot;suffix&quot;:&quot;&quot;},{&quot;dropping-particle&quot;:&quot;&quot;,&quot;family&quot;:&quot;Robinson&quot;,&quot;given&quot;:&quot;Terence J.&quot;,&quot;non-dropping-particle&quot;:&quot;&quot;,&quot;parse-names&quot;:false,&quot;suffix&quot;:&quot;&quot;},{&quot;dropping-particle&quot;:&quot;&quot;,&quot;family&quot;:&quot;Ruiz-Herrera&quot;,&quot;given&quot;:&quot;Aurora&quot;,&quot;non-dropping-particle&quot;:&quot;&quot;,&quot;parse-names&quot;:false,&quot;suffix&quot;:&quot;&quot;}],&quot;container-title&quot;:&quot;BioEssays&quot;,&quot;id&quot;:&quot;7308688e-99c3-52f4-939d-9595a8078724&quot;,&quot;issue&quot;:&quot;5&quot;,&quot;issued&quot;:{&quot;date-parts&quot;:[[&quot;2015&quot;,&quot;5&quot;,&quot;1&quot;]]},&quot;page&quot;:&quot;479-488&quot;,&quot;publisher&quot;:&quot;John Wiley &amp; Sons, Ltd&quot;,&quot;title&quot;:&quot;An Integrative Breakage Model of genome architecture, reshuffling and evolution&quot;,&quot;type&quot;:&quot;article-journal&quot;,&quot;volume&quot;:&quot;37&quot;,&quot;container-title-short&quot;:&quot;&quot;},&quot;uris&quot;:[&quot;http://www.mendeley.com/documents/?uuid=38161bb3-4aa3-3c63-9d94-550a45720521&quot;],&quot;isTemporary&quot;:false,&quot;legacyDesktopId&quot;:&quot;38161bb3-4aa3-3c63-9d94-550a45720521&quot;}]},{&quot;citationID&quot;:&quot;MENDELEY_CITATION_d5b85633-1308-4747-bf22-6f1b6d17b49c&quot;,&quot;properties&quot;:{&quot;noteIndex&quot;:0},&quot;isEdited&quot;:false,&quot;manualOverride&quot;:{&quot;citeprocText&quot;:&quot;[4]&quot;,&quot;isManuallyOverridden&quot;:false,&quot;manualOverrideText&quot;:&quot;&quot;},&quot;citationTag&quot;:&quot;MENDELEY_CITATION_v3_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&quot;,&quot;citationItems&quot;:[{&quot;id&quot;:&quot;5c7165cc-6737-5ea8-8a13-c3e8772d9f4f&quot;,&quot;itemData&quot;:{&quot;DOI&quot;:&quot;10.1016/j.febslet.2015.08.044&quot;,&quot;ISBN&quot;:&quot;0014-5793&quot;,&quot;ISSN&quot;:&quot;18733468&quot;,&quot;PMID&quot;:&quot;26348399&quot;,&quot;abstract&quot;:&quo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quot;,&quot;author&quot;:[{&quot;dropping-particle&quot;:&quot;&quot;,&quot;family&quot;:&quot;Dekker&quot;,&quot;given&quot;:&quot;Job&quot;,&quot;non-dropping-particle&quot;:&quot;&quot;,&quot;parse-names&quot;:false,&quot;suffix&quot;:&quot;&quot;},{&quot;dropping-particle&quot;:&quot;&quot;,&quot;family&quot;:&quot;Heard&quot;,&quot;given&quot;:&quot;Edith&quot;,&quot;non-dropping-particle&quot;:&quot;&quot;,&quot;parse-names&quot;:false,&quot;suffix&quot;:&quot;&quot;}],&quot;container-title&quot;:&quot;FEBS Letters&quot;,&quot;id&quot;:&quot;5c7165cc-6737-5ea8-8a13-c3e8772d9f4f&quot;,&quot;issue&quot;:&quot;20&quot;,&quot;issued&quot;:{&quot;date-parts&quot;:[[&quot;2015&quot;,&quot;10&quot;,&quot;7&quot;]]},&quot;page&quot;:&quot;2877-2884&quot;,&quot;title&quot;:&quot;Structural and functional diversity of Topologically Associating Domains&quot;,&quot;type&quot;:&quot;article-journal&quot;,&quot;volume&quot;:&quot;589&quot;,&quot;container-title-short&quot;:&quot;FEBS Lett&quot;},&quot;uris&quot;:[&quot;http://www.mendeley.com/documents/?uuid=3fc7dd59-0ec9-3385-abb7-95f15d1e1e8c&quot;],&quot;isTemporary&quot;:false,&quot;legacyDesktopId&quot;:&quot;3fc7dd59-0ec9-3385-abb7-95f15d1e1e8c&quot;}]},{&quot;citationID&quot;:&quot;MENDELEY_CITATION_57be28dc-3ef1-477f-9f7c-cd0c36aaed66&quot;,&quot;properties&quot;:{&quot;noteIndex&quot;:0},&quot;isEdited&quot;:false,&quot;manualOverride&quot;:{&quot;citeprocText&quot;:&quot;[5–7]&quot;,&quot;isManuallyOverridden&quot;:false,&quot;manualOverrideText&quot;:&quot;&quot;},&quot;citationTag&quot;:&quot;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&quot;,&quot;citationItems&quot;:[{&quot;id&quot;:&quot;f3d4d710-6c8c-5429-8b7c-5e4a4b5e7cbc&quot;,&quot;itemData&quot;:{&quot;DOI&quot;:&quot;10.1038/nature11049&quot;,&quot;ISSN&quot;:&quot;1476-4687&quot;,&quot;PMID&quot;:&quot;22495304&quot;,&quot;abstract&quot;:&quo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quot;,&quot;author&quot;:[{&quot;dropping-particle&quot;:&quot;&quot;,&quot;family&quot;:&quot;Nora&quot;,&quot;given&quot;:&quot;Elphège P.&quot;,&quot;non-dropping-particle&quot;:&quot;&quot;,&quot;parse-names&quot;:false,&quot;suffix&quot;:&quot;&quot;},{&quot;dropping-particle&quot;:&quot;&quot;,&quot;family&quot;:&quot;Lajoie&quot;,&quot;given&quot;:&quot;Bryan R.&quot;,&quot;non-dropping-particle&quot;:&quot;&quot;,&quot;parse-names&quot;:false,&quot;suffix&quot;:&quot;&quot;},{&quot;dropping-particle&quot;:&quot;&quot;,&quot;family&quot;:&quot;Schulz&quot;,&quot;given&quot;:&quot;Edda G.&quot;,&quot;non-dropping-particle&quot;:&quot;&quot;,&quot;parse-names&quot;:false,&quot;suffix&quot;:&quot;&quot;},{&quot;dropping-particle&quot;:&quot;&quot;,&quot;family&quot;:&quot;Giorgetti&quot;,&quot;given&quot;:&quot;Luca&quot;,&quot;non-dropping-particle&quot;:&quot;&quot;,&quot;parse-names&quot;:false,&quot;suffix&quot;:&quot;&quot;},{&quot;dropping-particle&quot;:&quot;&quot;,&quot;family&quot;:&quot;Okamoto&quot;,&quot;given&quot;:&quot;Ikuhiro&quot;,&quot;non-dropping-particle&quot;:&quot;&quot;,&quot;parse-names&quot;:false,&quot;suffix&quot;:&quot;&quot;},{&quot;dropping-particle&quot;:&quot;&quot;,&quot;family&quot;:&quot;Servant&quot;,&quot;given&quot;:&quot;Nicolas&quot;,&quot;non-dropping-particle&quot;:&quot;&quot;,&quot;parse-names&quot;:false,&quot;suffix&quot;:&quot;&quot;},{&quot;dropping-particle&quot;:&quot;&quot;,&quot;family&quot;:&quot;Piolot&quot;,&quot;given&quot;:&quot;Tristan&quot;,&quot;non-dropping-particle&quot;:&quot;&quot;,&quot;parse-names&quot;:false,&quot;suffix&quot;:&quot;&quot;},{&quot;dropping-particle&quot;:&quot;&quot;,&quot;family&quot;:&quot;Berkum&quot;,&quot;given&quot;:&quot;Nynke L.&quot;,&quot;non-dropping-particle&quot;:&quot;Van&quot;,&quot;parse-names&quot;:false,&quot;suffix&quot;:&quot;&quot;},{&quot;dropping-particle&quot;:&quot;&quot;,&quot;family&quot;:&quot;Meisig&quot;,&quot;given&quot;:&quot;Johannes&quot;,&quot;non-dropping-particle&quot;:&quot;&quot;,&quot;parse-names&quot;:false,&quot;suffix&quot;:&quot;&quot;},{&quot;dropping-particle&quot;:&quot;&quot;,&quot;family&quot;:&quot;Sedat&quot;,&quot;given&quot;:&quot;John&quot;,&quot;non-dropping-particle&quot;:&quot;&quot;,&quot;parse-names&quot;:false,&quot;suffix&quot;:&quot;&quot;},{&quot;dropping-particle&quot;:&quot;&quot;,&quot;family&quot;:&quot;Gribnau&quot;,&quot;given&quot;:&quot;Joost&quot;,&quot;non-dropping-particle&quot;:&quot;&quot;,&quot;parse-names&quot;:false,&quot;suffix&quot;:&quot;&quot;},{&quot;dropping-particle&quot;:&quot;&quot;,&quot;family&quot;:&quot;Barillot&quot;,&quot;given&quot;:&quot;Emmanuel&quot;,&quot;non-dropping-particle&quot;:&quot;&quot;,&quot;parse-names&quot;:false,&quot;suffix&quot;:&quot;&quot;},{&quot;dropping-particle&quot;:&quot;&quot;,&quot;family&quot;:&quot;Blüthgen&quot;,&quot;given&quot;:&quot;Nils&quot;,&quot;non-dropping-particle&quot;:&quot;&quot;,&quot;parse-names&quot;:false,&quot;suffix&quot;:&quot;&quot;},{&quot;dropping-particle&quot;:&quot;&quot;,&quot;family&quot;:&quot;Dekker&quot;,&quot;given&quot;:&quot;Job&quot;,&quot;non-dropping-particle&quot;:&quot;&quot;,&quot;parse-names&quot;:false,&quot;suffix&quot;:&quot;&quot;},{&quot;dropping-particle&quot;:&quot;&quot;,&quot;family&quot;:&quot;Heard&quot;,&quot;given&quot;:&quot;Edith&quot;,&quot;non-dropping-particle&quot;:&quot;&quot;,&quot;parse-names&quot;:false,&quot;suffix&quot;:&quot;&quot;}],&quot;container-title&quot;:&quot;Nature 2012 485:7398&quot;,&quot;id&quot;:&quot;f3d4d710-6c8c-5429-8b7c-5e4a4b5e7cbc&quot;,&quot;issue&quot;:&quot;7398&quot;,&quot;issued&quot;:{&quot;date-parts&quot;:[[&quot;2012&quot;,&quot;4&quot;,&quot;11&quot;]]},&quot;page&quot;:&quot;381-385&quot;,&quot;publisher&quot;:&quot;Nature Publishing Group&quot;,&quot;title&quot;:&quot;Spatial partitioning of the regulatory landscape of the X-inactivation centre&quot;,&quot;type&quot;:&quot;article-journal&quot;,&quot;volume&quot;:&quot;485&quot;,&quot;container-title-short&quot;:&quot;&quot;},&quot;uris&quot;:[&quot;http://www.mendeley.com/documents/?uuid=e95f6f63-ce0f-3d3e-8aa3-4824b53c4e92&quot;],&quot;isTemporary&quot;:false,&quot;legacyDesktopId&quot;:&quot;e95f6f63-ce0f-3d3e-8aa3-4824b53c4e92&quot;},{&quot;id&quot;:&quot;feb8ae62-27db-58d8-93c9-41b6380a936e&quot;,&quot;itemData&quot;:{&quot;DOI&quot;:&quot;10.1038/s41467-017-02525-w&quot;,&quot;ISBN&quot;:&quot;4146701702525&quot;,&quot;ISSN&quot;:&quot;20411723&quot;,&quot;PMID&quot;:&quot;29335486&quot;,&quot;abstract&quot;:&quo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quot;,&quot;author&quot;:[{&quot;dropping-particle&quot;:&quot;&quot;,&quot;family&quot;:&quot;Ramírez&quot;,&quot;given&quot;:&quot;Fidel&quot;,&quot;non-dropping-particle&quot;:&quot;&quot;,&quot;parse-names&quot;:false,&quot;suffix&quot;:&quot;&quot;},{&quot;dropping-particle&quot;:&quot;&quot;,&quot;family&quot;:&quot;Bhardwaj&quot;,&quot;given&quot;:&quot;Vivek&quot;,&quot;non-dropping-particle&quot;:&quot;&quot;,&quot;parse-names&quot;:false,&quot;suffix&quot;:&quot;&quot;},{&quot;dropping-particle&quot;:&quot;&quot;,&quot;family&quot;:&quot;Arrigoni&quot;,&quot;given&quot;:&quot;Laura&quot;,&quot;non-dropping-particle&quot;:&quot;&quot;,&quot;parse-names&quot;:false,&quot;suffix&quot;:&quot;&quot;},{&quot;dropping-particle&quot;:&quot;&quot;,&quot;family&quot;:&quot;Lam&quot;,&quot;given&quot;:&quot;Kin Chung&quot;,&quot;non-dropping-particle&quot;:&quot;&quot;,&quot;parse-names&quot;:false,&quot;suffix&quot;:&quot;&quot;},{&quot;dropping-particle&quot;:&quot;&quot;,&quot;family&quot;:&quot;Grüning&quot;,&quot;given&quot;:&quot;Björn A.&quot;,&quot;non-dropping-particle&quot;:&quot;&quot;,&quot;parse-names&quot;:false,&quot;suffix&quot;:&quot;&quot;},{&quot;dropping-particle&quot;:&quot;&quot;,&quot;family&quot;:&quot;Villaveces&quot;,&quot;given&quot;:&quot;José&quot;,&quot;non-dropping-particle&quot;:&quot;&quot;,&quot;parse-names&quot;:false,&quot;suffix&quot;:&quot;&quot;},{&quot;dropping-particle&quot;:&quot;&quot;,&quot;family&quot;:&quot;Habermann&quot;,&quot;given&quot;:&quot;Bianca&quot;,&quot;non-dropping-particle&quot;:&quot;&quot;,&quot;parse-names&quot;:false,&quot;suffix&quot;:&quot;&quot;},{&quot;dropping-particle&quot;:&quot;&quot;,&quot;family&quot;:&quot;Akhtar&quot;,&quot;given&quot;:&quot;Asifa&quot;,&quot;non-dropping-particle&quot;:&quot;&quot;,&quot;parse-names&quot;:false,&quot;suffix&quot;:&quot;&quot;},{&quot;dropping-particle&quot;:&quot;&quot;,&quot;family&quot;:&quot;Manke&quot;,&quot;given&quot;:&quot;Thomas&quot;,&quot;non-dropping-particle&quot;:&quot;&quot;,&quot;parse-names&quot;:false,&quot;suffix&quot;:&quot;&quot;}],&quot;container-title&quot;:&quot;Nature Communications&quot;,&quot;id&quot;:&quot;feb8ae62-27db-58d8-93c9-41b6380a936e&quot;,&quot;issue&quot;:&quot;1&quot;,&quot;issued&quot;:{&quot;date-parts&quot;:[[&quot;2018&quot;]]},&quot;title&quot;:&quot;High-resolution TADs reveal DNA sequences underlying genome organization in flies&quot;,&quot;type&quot;:&quot;article-journal&quot;,&quot;volume&quot;:&quot;9&quot;,&quot;container-title-short&quot;:&quot;Nat Commun&quot;},&quot;uris&quot;:[&quot;http://www.mendeley.com/documents/?uuid=f180f479-f513-3a98-b925-6b1d1272df7a&quot;],&quot;isTemporary&quot;:false,&quot;legacyDesktopId&quot;:&quot;f180f479-f513-3a98-b925-6b1d1272df7a&quot;},{&quot;id&quot;:&quot;08d0055a-b11b-544c-9f84-80498655edb3&quot;,&quot;itemData&quot;:{&quot;DOI&quot;:&quot;10.1101/GR.212803.116&quot;,&quot;ISSN&quot;:&quot;1088-9051&quot;,&quot;PMID&quot;:&quot;28057745&quot;,&quot;abstract&quot;:&quot;Understanding how regulatory sequences interact in the context of chromosomal architecture is a central challenge in biology. Chromosome conformation capture revealed that mammalian chromosomes possess a rich hierarchy of structural layers, from multi-megabase compartments to sub-megabase topologically associating domains (TADs) and sub-TAD contact domains. TADs appear to act as regulatory microenvironments by constraining and segregating regulatory interactions across discrete chromosomal regions. However, it is unclear whether other (or all) folding layers share similar properties, or rather TADs constitute a privileged folding scale with maximal impact on the organization of regulatory interactions. Here, we present a novel algorithm named CaTCH that identifies hierarchical trees of chromosomal domains in Hi-C maps, stratified through their reciprocal physical insulation, which is a single and biologically relevant parameter. By applying CaTCH to published Hi-C data sets, we show that previously reported folding layers appear at different insulation levels. We demonstrate that although no structurally privileged folding level exists, TADs emerge as a functionally privileged scale defined by maximal boundary enrichment in CTCF and maximal cell-type conservation. By measuring transcriptional output in embryonic stem cells and neural precursor cells, we show that the likelihood that genes in a domain are coregulated during differentiation is also maximized at the scale of TADs. Finally, we observe that regulatory sequences occur at genomic locations corresponding to optimized mutual interactions at the same scale. Our analysis suggests that the architectural functionality of TADs arises from the interplay between their ability to partition interactions and the specific genomic position of regulatory sequences.&quot;,&quot;author&quot;:[{&quot;dropping-particle&quot;:&quot;&quot;,&quot;family&quot;:&quot;Zhan&quot;,&quot;given&quot;:&quot;Yinxiu&quot;,&quot;non-dropping-particle&quot;:&quot;&quot;,&quot;parse-names&quot;:false,&quot;suffix&quot;:&quot;&quot;},{&quot;dropping-particle&quot;:&quot;&quot;,&quot;family&quot;:&quot;Mariani&quot;,&quot;given&quot;:&quot;Luca&quot;,&quot;non-dropping-particle&quot;:&quot;&quot;,&quot;parse-names&quot;:false,&quot;suffix&quot;:&quot;&quot;},{&quot;dropping-particle&quot;:&quot;&quot;,&quot;family&quot;:&quot;Barozzi&quot;,&quot;given&quot;:&quot;Iros&quot;,&quot;non-dropping-particle&quot;:&quot;&quot;,&quot;parse-names&quot;:false,&quot;suffix&quot;:&quot;&quot;},{&quot;dropping-particle&quot;:&quot;&quot;,&quot;family&quot;:&quot;Schulz&quot;,&quot;given&quot;:&quot;Edda G.&quot;,&quot;non-dropping-particle&quot;:&quot;&quot;,&quot;parse-names&quot;:false,&quot;suffix&quot;:&quot;&quot;},{&quot;dropping-particle&quot;:&quot;&quot;,&quot;family&quot;:&quot;Blüthgen&quot;,&quot;given&quot;:&quot;Nils&quot;,&quot;non-dropping-particle&quot;:&quot;&quot;,&quot;parse-names&quot;:false,&quot;suffix&quot;:&quot;&quot;},{&quot;dropping-particle&quot;:&quot;&quot;,&quot;family&quot;:&quot;Stadler&quot;,&quot;given&quot;:&quot;Michael&quot;,&quot;non-dropping-particle&quot;:&quot;&quot;,&quot;parse-names&quot;:false,&quot;suffix&quot;:&quot;&quot;},{&quot;dropping-particle&quot;:&quot;&quot;,&quot;family&quot;:&quot;Tiana&quot;,&quot;given&quot;:&quot;Guido&quot;,&quot;non-dropping-particle&quot;:&quot;&quot;,&quot;parse-names&quot;:false,&quot;suffix&quot;:&quot;&quot;},{&quot;dropping-particle&quot;:&quot;&quot;,&quot;family&quot;:&quot;Giorgetti&quot;,&quot;given&quot;:&quot;Luca&quot;,&quot;non-dropping-particle&quot;:&quot;&quot;,&quot;parse-names&quot;:false,&quot;suffix&quot;:&quot;&quot;}],&quot;container-title&quot;:&quot;Genome Research&quot;,&quot;id&quot;:&quot;08d0055a-b11b-544c-9f84-80498655edb3&quot;,&quot;issue&quot;:&quot;3&quot;,&quot;issued&quot;:{&quot;date-parts&quot;:[[&quot;2017&quot;,&quot;3&quot;,&quot;1&quot;]]},&quot;page&quot;:&quot;479-490&quot;,&quot;publisher&quot;:&quot;Cold Spring Harbor Laboratory Press&quot;,&quot;title&quot;:&quot;Reciprocal insulation analysis of Hi-C data shows that TADs represent a functionally but not structurally privileged scale in the hierarchical folding of chromosomes&quot;,&quot;type&quot;:&quot;article-journal&quot;,&quot;volume&quot;:&quot;27&quot;,&quot;container-title-short&quot;:&quot;Genome Res&quot;},&quot;uris&quot;:[&quot;http://www.mendeley.com/documents/?uuid=6c9c54b5-ec3b-3836-bea0-1a468946a84e&quot;],&quot;isTemporary&quot;:false,&quot;legacyDesktopId&quot;:&quot;6c9c54b5-ec3b-3836-bea0-1a468946a84e&quot;}]},{&quot;citationID&quot;:&quot;MENDELEY_CITATION_e2becddb-1074-4e98-8f0b-9534ecaa14c9&quot;,&quot;properties&quot;:{&quot;noteIndex&quot;:0},&quot;isEdited&quot;:false,&quot;manualOverride&quot;:{&quot;citeprocText&quot;:&quot;[8–10]&quot;,&quot;isManuallyOverridden&quot;:false,&quot;manualOverrideText&quot;:&quot;&quot;},&quot;citationTag&quot;:&quot;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&quot;,&quot;citationItems&quot;:[{&quot;id&quot;:&quot;dfcc1f45-f863-59f9-a0b5-5b17bc4053f9&quot;,&quot;itemData&quot;:{&quot;DOI&quot;:&quot;10.1101/GR.233874.117/-/DC1&quot;,&quot;ISSN&quot;:&quot;15495469&quot;,&quot;PMID&quot;:&quot;29914971&quot;,&quot;abstract&quot;:&quot;The relationship between evolutionary genome remodeling and the three-dimensional structure of the genome remain largely unexplored. Here, we use the heavily rearranged gibbon genome to examine how evolutionary chromosomal rearrangements impact genome-wide chromatin interactions, topologically associating domains (TADs), and their epigenetic landscape. We use high-resolution maps of gibbon-human breaks of synteny (BOS), apply Hi-C in gibbon, measure an array of epigenetic features, and perform cross-species comparisons. We find that gibbon rearrangements occur at TAD boundaries, independent of the parameters used to identify TADs. This overlap is supported by a remarkable genetic and epigenetic similarity between BOS and TAD boundaries, namely presence of CpG islands and SINE elements, and enrichment in CTCF and H3K4me3 binding. Cross-species comparisons reveal that regions orthologous to BOS also correspond with boundaries of large (400-600 kb) TADs in human and other mammalian species. The colocalization of rearrangement breakpoints and TAD boundaries may be due to higher chromatin fragility at these locations and/or increased selective pressure against rearrangements that disrupt TAD integrity. We also examine the small portion of BOS that did not overlap with TAD boundaries and gave rise to novel TADs in the gibbon genome. We postulate that these new TADs generally lack deleterious consequences. Last, we show that limited epigenetic homogenization occurs across breakpoints, irrespective of their time of occurrence in the gibbon lineage. Overall, our findings demonstrate remarkable conservation of chromatin interactions and epigenetic landscape in gibbons, in spite of extensive genomic shuffling.&quot;,&quot;author&quot;:[{&quot;dropping-particle&quot;:&quot;&quot;,&quot;family&quot;:&quot;Lazar&quot;,&quot;given&quot;:&quot;Nathan H.&quot;,&quot;non-dropping-particle&quot;:&quot;&quot;,&quot;parse-names&quot;:false,&quot;suffix&quot;:&quot;&quot;},{&quot;dropping-particle&quot;:&quot;&quot;,&quot;family&quot;:&quot;Nevonen&quot;,&quot;given&quot;:&quot;Kimberly A.&quot;,&quot;non-dropping-particle&quot;:&quot;&quot;,&quot;parse-names&quot;:false,&quot;suffix&quot;:&quot;&quot;},{&quot;dropping-particle&quot;:&quot;&quot;,&quot;family&quot;:&quot;O'Connell&quot;,&quot;given&quot;:&quot;Brendan&quot;,&quot;non-dropping-particle&quot;:&quot;&quot;,&quot;parse-names&quot;:false,&quot;suffix&quot;:&quot;&quot;},{&quot;dropping-particle&quot;:&quot;&quot;,&quot;family&quot;:&quot;McCann&quot;,&quot;given&quot;:&quot;Christine&quot;,&quot;non-dropping-particle&quot;:&quot;&quot;,&quot;parse-names&quot;:false,&quot;suffix&quot;:&quot;&quot;},{&quot;dropping-particle&quot;:&quot;&quot;,&quot;family&quot;:&quot;O'Neill&quot;,&quot;given&quot;:&quot;Rachel J.&quot;,&quot;non-dropping-particle&quot;:&quot;&quot;,&quot;parse-names&quot;:false,&quot;suffix&quot;:&quot;&quot;},{&quot;dropping-particle&quot;:&quot;&quot;,&quot;family&quot;:&quot;Green&quot;,&quot;given&quot;:&quot;Richard E.&quot;,&quot;non-dropping-particle&quot;:&quot;&quot;,&quot;parse-names&quot;:false,&quot;suffix&quot;:&quot;&quot;},{&quot;dropping-particle&quot;:&quot;&quot;,&quot;family&quot;:&quot;Meyer&quot;,&quot;given&quot;:&quot;Thomas J.&quot;,&quot;non-dropping-particle&quot;:&quot;&quot;,&quot;parse-names&quot;:false,&quot;suffix&quot;:&quot;&quot;},{&quot;dropping-particle&quot;:&quot;&quot;,&quot;family&quot;:&quot;Okhovat&quot;,&quot;given&quot;:&quot;Mariam&quot;,&quot;non-dropping-particle&quot;:&quot;&quot;,&quot;parse-names&quot;:false,&quot;suffix&quot;:&quot;&quot;},{&quot;dropping-particle&quot;:&quot;&quot;,&quot;family&quot;:&quot;Carbone&quot;,&quot;given&quot;:&quot;Lucia&quot;,&quot;non-dropping-particle&quot;:&quot;&quot;,&quot;parse-names&quot;:false,&quot;suffix&quot;:&quot;&quot;}],&quot;container-title&quot;:&quot;Genome Research&quot;,&quot;id&quot;:&quot;dfcc1f45-f863-59f9-a0b5-5b17bc4053f9&quot;,&quot;issue&quot;:&quot;7&quot;,&quot;issued&quot;:{&quot;date-parts&quot;:[[&quot;2018&quot;,&quot;7&quot;,&quot;1&quot;]]},&quot;page&quot;:&quot;983-997&quot;,&quot;publisher&quot;:&quot;Cold Spring Harbor Laboratory Press&quot;,&quot;title&quot;:&quot;Epigenetic maintenance of topological domains in the highly rearranged gibbon genome&quot;,&quot;type&quot;:&quot;article-journal&quot;,&quot;volume&quot;:&quot;28&quot;,&quot;container-title-short&quot;:&quot;Genome Res&quot;},&quot;uris&quot;:[&quot;http://www.mendeley.com/documents/?uuid=c7d63051-e2e1-368d-8529-b9056c524992&quot;],&quot;isTemporary&quot;:false,&quot;legacyDesktopId&quot;:&quot;c7d63051-e2e1-368d-8529-b9056c524992&quot;},{&quot;id&quot;:&quot;7ae888be-24be-5289-8d96-ecc29899328b&quot;,&quot;itemData&quot;:{&quot;DOI&quot;:&quot;10.1101/gr.266130.120&quot;,&quot;ISSN&quot;:&quot;1088-9051&quot;,&quot;abstract&quot;:&quo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49 million years of divergence, showed that ∼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quot;,&quot;author&quot;:[{&quot;dropping-particle&quot;:&quot;&quot;,&quot;family&quot;:&quot;Liao&quot;,&quot;given&quot;:&quot;Yi&quot;,&quot;non-dropping-particle&quot;:&quot;&quot;,&quot;parse-names&quot;:false,&quot;suffix&quot;:&quot;&quot;},{&quot;dropping-particle&quot;:&quot;&quot;,&quot;family&quot;:&quot;Zhang&quot;,&quot;given&quot;:&quot;Xinwen&quot;,&quot;non-dropping-particle&quot;:&quot;&quot;,&quot;parse-names&quot;:false,&quot;suffix&quot;:&quot;&quot;},{&quot;dropping-particle&quot;:&quot;&quot;,&quot;family&quot;:&quot;Chakraborty&quot;,&quot;given&quot;:&quot;Mahul&quot;,&quot;non-dropping-particle&quot;:&quot;&quot;,&quot;parse-names&quot;:false,&quot;suffix&quot;:&quot;&quot;},{&quot;dropping-particle&quot;:&quot;&quot;,&quot;family&quot;:&quot;Emerson&quot;,&quot;given&quot;:&quot;J.J.&quot;,&quot;non-dropping-particle&quot;:&quot;&quot;,&quot;parse-names&quot;:false,&quot;suffix&quot;:&quot;&quot;}],&quot;container-title&quot;:&quot;Genome Research&quot;,&quot;id&quot;:&quot;7ae888be-24be-5289-8d96-ecc29899328b&quot;,&quot;issued&quot;:{&quot;date-parts&quot;:[[&quot;2021&quot;,&quot;2&quot;,&quot;9&quot;]]},&quot;publisher&quot;:&quot;Cold Spring Harbor Laboratory&quot;,&quot;title&quot;:&quot; Topologically associating domains and their role in the evolution of genome structure and function in Drosophila &quot;,&quot;type&quot;:&quot;article-journal&quot;,&quot;container-title-short&quot;:&quot;Genome Res&quot;},&quot;uris&quot;:[&quot;http://www.mendeley.com/documents/?uuid=e0c093e2-02a7-3f3d-ba17-11a3e4aa487a&quot;],&quot;isTemporary&quot;:false,&quot;legacyDesktopId&quot;:&quot;e0c093e2-02a7-3f3d-ba17-11a3e4aa487a&quot;},{&quot;id&quot;:&quot;90c11eb6-8a76-3b05-95c5-794294f6e2d7&quot;,&quot;itemData&quot;:{&quot;type&quot;:&quot;article-journal&quot;,&quot;id&quot;:&quot;90c11eb6-8a76-3b05-95c5-794294f6e2d7&quot;,&quot;title&quot;:&quot;The 3D architecture of the pepper genome and its relationship to function and evolution&quot;,&quot;author&quot;:[{&quot;family&quot;:&quot;Liao&quot;,&quot;given&quot;:&quot;Yi&quot;,&quot;parse-names&quot;:false,&quot;dropping-particle&quot;:&quot;&quot;,&quot;non-dropping-particle&quot;:&quot;&quot;},{&quot;family&quot;:&quot;Wang&quot;,&quot;given&quot;:&quot;Juntao&quot;,&quot;parse-names&quot;:false,&quot;dropping-particle&quot;:&quot;&quot;,&quot;non-dropping-particle&quot;:&quot;&quot;},{&quot;family&quot;:&quot;Zhu&quot;,&quot;given&quot;:&quot;Zhangsheng&quot;,&quot;parse-names&quot;:false,&quot;dropping-particle&quot;:&quot;&quot;,&quot;non-dropping-particle&quot;:&quot;&quot;},{&quot;family&quot;:&quot;Liu&quot;,&quot;given&quot;:&quot;Yuanlong&quot;,&quot;parse-names&quot;:false,&quot;dropping-particle&quot;:&quot;&quot;,&quot;non-dropping-particle&quot;:&quot;&quot;},{&quot;family&quot;:&quot;Chen&quot;,&quot;given&quot;:&quot;Jinfeng&quot;,&quot;parse-names&quot;:false,&quot;dropping-particle&quot;:&quot;&quot;,&quot;non-dropping-particle&quot;:&quot;&quot;},{&quot;family&quot;:&quot;Zhou&quot;,&quot;given&quot;:&quot;Yongfeng&quot;,&quot;parse-names&quot;:false,&quot;dropping-particle&quot;:&quot;&quot;,&quot;non-dropping-particle&quot;:&quot;&quot;},{&quot;family&quot;:&quot;Liu&quot;,&quot;given&quot;:&quot;Feng&quot;,&quot;parse-names&quot;:false,&quot;dropping-particle&quot;:&quot;&quot;,&quot;non-dropping-particle&quot;:&quot;&quot;},{&quot;family&quot;:&quot;Lei&quot;,&quot;given&quot;:&quot;Jianjun&quot;,&quot;parse-names&quot;:false,&quot;dropping-particle&quot;:&quot;&quot;,&quot;non-dropping-particle&quot;:&quot;&quot;},{&quot;family&quot;:&quot;Gaut&quot;,&quot;given&quot;:&quot;Brandon S.&quot;,&quot;parse-names&quot;:false,&quot;dropping-particle&quot;:&quot;&quot;,&quot;non-dropping-particle&quot;:&quot;&quot;},{&quot;family&quot;:&quot;Cao&quot;,&quot;given&quot;:&quot;Bihao&quot;,&quot;parse-names&quot;:false,&quot;dropping-particle&quot;:&quot;&quot;,&quot;non-dropping-particle&quot;:&quot;&quot;},{&quot;family&quot;:&quot;Emerson&quot;,&quot;given&quot;:&quot;J. J.&quot;,&quot;parse-names&quot;:false,&quot;dropping-particle&quot;:&quot;&quot;,&quot;non-dropping-particle&quot;:&quot;&quot;},{&quot;family&quot;:&quot;Chen&quot;,&quot;given&quot;:&quot;Changming&quot;,&quot;parse-names&quot;:false,&quot;dropping-particle&quot;:&quot;&quot;,&quot;non-dropping-particle&quot;:&quot;&quot;}],&quot;container-title&quot;:&quot;Nature Communications 2022 13:1&quot;,&quot;accessed&quot;:{&quot;date-parts&quot;:[[2022,6,16]]},&quot;DOI&quot;:&quot;10.1038/s41467-022-31112-x&quot;,&quot;ISSN&quot;:&quot;2041-1723&quot;,&quot;URL&quot;:&quot;https://www.nature.com/articles/s41467-022-31112-x&quot;,&quot;issued&quot;:{&quot;date-parts&quot;:[[2022,6,16]]},&quot;page&quot;:&quot;1-18&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publisher&quot;:&quot;Nature Publishing Group&quot;,&quot;issue&quot;:&quot;1&quot;,&quot;volume&quot;:&quot;13&quot;,&quot;container-title-short&quot;:&quot;&quot;},&quot;isTemporary&quot;:false}]},{&quot;citationID&quot;:&quot;MENDELEY_CITATION_c42922b7-0a46-4d84-8116-134418bd53a7&quot;,&quot;properties&quot;:{&quot;noteIndex&quot;:0},&quot;isEdited&quot;:false,&quot;manualOverride&quot;:{&quot;citeprocText&quot;:&quot;[11]&quot;,&quot;isManuallyOverridden&quot;:false,&quot;manualOverrideText&quot;:&quot;&quot;},&quot;citationTag&quot;:&quot;MENDELEY_CITATION_v3_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&quot;,&quot;citationItems&quot;:[{&quot;id&quot;:&quot;9cc9aa43-ac25-58ae-a27a-9270f0476adf&quot;,&quot;itemData&quot;:{&quot;DOI&quot;:&quot;10.1038/S41467-022-29694-7&quot;,&quot;ISSN&quot;:&quot;2041-1723&quot;,&quot;PMID&quot;:&quot;35449136&quot;,&quot;abstract&quot;:&quot;Coleoid cephalopods (squid, cuttlefish, octopus) have the largest nervous system among invertebrates that together with many lineage-specific morphological traits enables complex behaviors. The genomic basis underlying these innovations remains unknown. Using comparative and functional genomics in the model squid Euprymna scolopes, we reveal the unique genomic, topological, and regulatory organization of cephalopod genomes. We show that coleoid cephalopod genomes have been extensively restructured compared to other animals, leading to the emergence of hundreds of tightly linked and evolutionary unique gene clusters (microsyntenies). Such novel microsyntenies correspond to topological compartments with a distinct regulatory structure and contribute to complex expression patterns. In particular, we identify a set of microsyntenies associated with cephalopod innovations (MACIs) broadly enriched in cephalopod nervous system expression. We posit that the emergence of MACIs was instrumental to cephalopod nervous system evolution and propose that microsyntenic profiling will be central to understanding cephalopod innovations.&quot;,&quot;author&quot;:[{&quot;dropping-particle&quot;:&quot;&quot;,&quot;family&quot;:&quot;Schmidbaur&quot;,&quot;given&quot;:&quot;Hannah&quot;,&quot;non-dropping-particle&quot;:&quot;&quot;,&quot;parse-names&quot;:false,&quot;suffix&quot;:&quot;&quot;},{&quot;dropping-particle&quot;:&quot;&quot;,&quot;family&quot;:&quot;Kawaguchi&quot;,&quot;given&quot;:&quot;Akane&quot;,&quot;non-dropping-particle&quot;:&quot;&quot;,&quot;parse-names&quot;:false,&quot;suffix&quot;:&quot;&quot;},{&quot;dropping-particle&quot;:&quot;&quot;,&quot;family&quot;:&quot;Clarence&quot;,&quot;given&quot;:&quot;Tereza&quot;,&quot;non-dropping-particle&quot;:&quot;&quot;,&quot;parse-names&quot;:false,&quot;suffix&quot;:&quot;&quot;},{&quot;dropping-particle&quot;:&quot;&quot;,&quot;family&quot;:&quot;Fu&quot;,&quot;given&quot;:&quot;Xiao&quot;,&quot;non-dropping-particle&quot;:&quot;&quot;,&quot;parse-names&quot;:false,&quot;suffix&quot;:&quot;&quot;},{&quot;dropping-particle&quot;:&quot;&quot;,&quot;family&quot;:&quot;Hoang&quot;,&quot;given&quot;:&quot;Oi Pui&quot;,&quot;non-dropping-particle&quot;:&quot;&quot;,&quot;parse-names&quot;:false,&quot;suffix&quot;:&quot;&quot;},{&quot;dropping-particle&quot;:&quot;&quot;,&quot;family&quot;:&quot;Zimmermann&quot;,&quot;given&quot;:&quot;Bob&quot;,&quot;non-dropping-particle&quot;:&quot;&quot;,&quot;parse-names&quot;:false,&quot;suffix&quot;:&quot;&quot;},{&quot;dropping-particle&quot;:&quot;&quot;,&quot;family&quot;:&quot;Ritschard&quot;,&quot;given&quot;:&quot;Elena A.&quot;,&quot;non-dropping-particle&quot;:&quot;&quot;,&quot;parse-names&quot;:false,&quot;suffix&quot;:&quot;&quot;},{&quot;dropping-particle&quot;:&quot;&quot;,&quot;family&quot;:&quot;Weissenbacher&quot;,&quot;given&quot;:&quot;Anton&quot;,&quot;non-dropping-particle&quot;:&quot;&quot;,&quot;parse-names&quot;:false,&quot;suffix&quot;:&quot;&quot;},{&quot;dropping-particle&quot;:&quot;&quot;,&quot;family&quot;:&quot;Foster&quot;,&quot;given&quot;:&quot;Jamie S.&quot;,&quot;non-dropping-particle&quot;:&quot;&quot;,&quot;parse-names&quot;:false,&quot;suffix&quot;:&quot;&quot;},{&quot;dropping-particle&quot;:&quot;V.&quot;,&quot;family&quot;:&quot;Nyholm&quot;,&quot;given&quot;:&quot;Spencer&quot;,&quot;non-dropping-particle&quot;:&quot;&quot;,&quot;parse-names&quot;:false,&quot;suffix&quot;:&quot;&quot;},{&quot;dropping-particle&quot;:&quot;&quot;,&quot;family&quot;:&quot;Bates&quot;,&quot;given&quot;:&quot;Paul A.&quot;,&quot;non-dropping-particle&quot;:&quot;&quot;,&quot;parse-names&quot;:false,&quot;suffix&quot;:&quot;&quot;},{&quot;dropping-particle&quot;:&quot;&quot;,&quot;family&quot;:&quot;Albertin&quot;,&quot;given&quot;:&quot;Caroline B.&quot;,&quot;non-dropping-particle&quot;:&quot;&quot;,&quot;parse-names&quot;:false,&quot;suffix&quot;:&quot;&quot;},{&quot;dropping-particle&quot;:&quot;&quot;,&quot;family&quot;:&quot;Tanaka&quot;,&quot;given&quot;:&quot;Elly&quot;,&quot;non-dropping-particle&quot;:&quot;&quot;,&quot;parse-names&quot;:false,&quot;suffix&quot;:&quot;&quot;},{&quot;dropping-particle&quot;:&quot;&quot;,&quot;family&quot;:&quot;Simakov&quot;,&quot;given&quot;:&quot;Oleg&quot;,&quot;non-dropping-particle&quot;:&quot;&quot;,&quot;parse-names&quot;:false,&quot;suffix&quot;:&quot;&quot;}],&quot;container-title&quot;:&quot;Nature communications&quot;,&quot;id&quot;:&quot;9cc9aa43-ac25-58ae-a27a-9270f0476adf&quot;,&quot;issue&quot;:&quot;1&quot;,&quot;issued&quot;:{&quot;date-parts&quot;:[[&quot;2022&quot;,&quot;12&quot;,&quot;1&quot;]]},&quot;publisher&quot;:&quot;Nat Commun&quot;,&quot;title&quot;:&quot;Emergence of novel cephalopod gene regulation and expression through large-scale genome reorganization&quot;,&quot;type&quot;:&quot;article-journal&quot;,&quot;volume&quot;:&quot;13&quot;,&quot;container-title-short&quot;:&quot;Nat Commun&quot;},&quot;uris&quot;:[&quot;http://www.mendeley.com/documents/?uuid=ce74baaf-2ad0-368e-bef7-7133ee1b9fd5&quot;],&quot;isTemporary&quot;:false,&quot;legacyDesktopId&quot;:&quot;ce74baaf-2ad0-368e-bef7-7133ee1b9fd5&quot;}]},{&quot;citationID&quot;:&quot;MENDELEY_CITATION_6cef7043-0fe1-4d81-88a7-21d4068c0ffe&quot;,&quot;properties&quot;:{&quot;noteIndex&quot;:0},&quot;isEdited&quot;:false,&quot;manualOverride&quot;:{&quot;citeprocText&quot;:&quot;[12]&quot;,&quot;isManuallyOverridden&quot;:false,&quot;manualOverrideText&quot;:&quot;&quot;},&quot;citationTag&quot;:&quot;MENDELEY_CITATION_v3_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&quot;,&quot;citationItems&quot;:[{&quot;id&quot;:&quot;cab6ebe6-1236-5c59-8437-56623bd0fdec&quot;,&quot;itemData&quot;:{&quot;DOI&quot;:&quot;10.1038/nature11082&quot;,&quot;ISSN&quot;:&quot;1476-4687&quot;,&quot;PMID&quot;:&quot;22495300&quot;,&quot;abstract&quot;:&quo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quot;,&quot;author&quot;:[{&quot;dropping-particle&quot;:&quot;&quot;,&quot;family&quot;:&quot;Dixon&quot;,&quot;given&quot;:&quot;Jesse R.&quot;,&quot;non-dropping-particle&quot;:&quot;&quot;,&quot;parse-names&quot;:false,&quot;suffix&quot;:&quot;&quot;},{&quot;dropping-particle&quot;:&quot;&quot;,&quot;family&quot;:&quot;Selvaraj&quot;,&quot;given&quot;:&quot;Siddarth&quot;,&quot;non-dropping-particle&quot;:&quot;&quot;,&quot;parse-names&quot;:false,&quot;suffix&quot;:&quot;&quot;},{&quot;dropping-particle&quot;:&quot;&quot;,&quot;family&quot;:&quot;Yue&quot;,&quot;given&quot;:&quot;Feng&quot;,&quot;non-dropping-particle&quot;:&quot;&quot;,&quot;parse-names&quot;:false,&quot;suffix&quot;:&quot;&quot;},{&quot;dropping-particle&quot;:&quot;&quot;,&quot;family&quot;:&quot;Kim&quot;,&quot;given&quot;:&quot;Audrey&quot;,&quot;non-dropping-particle&quot;:&quot;&quot;,&quot;parse-names&quot;:false,&quot;suffix&quot;:&quot;&quot;},{&quot;dropping-particle&quot;:&quot;&quot;,&quot;family&quot;:&quot;Li&quot;,&quot;given&quot;:&quot;Yan&quot;,&quot;non-dropping-particle&quot;:&quot;&quot;,&quot;parse-names&quot;:false,&quot;suffix&quot;:&quot;&quot;},{&quot;dropping-particle&quot;:&quot;&quot;,&quot;family&quot;:&quot;Shen&quot;,&quot;given&quot;:&quot;Yin&quot;,&quot;non-dropping-particle&quot;:&quot;&quot;,&quot;parse-names&quot;:false,&quot;suffix&quot;:&quot;&quot;},{&quot;dropping-particle&quot;:&quot;&quot;,&quot;family&quot;:&quot;Hu&quot;,&quot;given&quot;:&quot;Ming&quot;,&quot;non-dropping-particle&quot;:&quot;&quot;,&quot;parse-names&quot;:false,&quot;suffix&quot;:&quot;&quot;},{&quot;dropping-particle&quot;:&quot;&quot;,&quot;family&quot;:&quot;Liu&quot;,&quot;given&quot;:&quot;Jun S.&quot;,&quot;non-dropping-particle&quot;:&quot;&quot;,&quot;parse-names&quot;:false,&quot;suffix&quot;:&quot;&quot;},{&quot;dropping-particle&quot;:&quot;&quot;,&quot;family&quot;:&quot;Ren&quot;,&quot;given&quot;:&quot;Bing&quot;,&quot;non-dropping-particle&quot;:&quot;&quot;,&quot;parse-names&quot;:false,&quot;suffix&quot;:&quot;&quot;}],&quot;container-title&quot;:&quot;Nature 2012 485:7398&quot;,&quot;id&quot;:&quot;cab6ebe6-1236-5c59-8437-56623bd0fdec&quot;,&quot;issue&quot;:&quot;7398&quot;,&quot;issued&quot;:{&quot;date-parts&quot;:[[&quot;2012&quot;,&quot;4&quot;,&quot;11&quot;]]},&quot;page&quot;:&quot;376-380&quot;,&quot;publisher&quot;:&quot;Nature Publishing Group&quot;,&quot;title&quot;:&quot;Topological domains in mammalian genomes identified by analysis of chromatin interactions&quot;,&quot;type&quot;:&quot;article-journal&quot;,&quot;volume&quot;:&quot;485&quot;,&quot;container-title-short&quot;:&quot;&quot;},&quot;uris&quot;:[&quot;http://www.mendeley.com/documents/?uuid=e077f83a-3f60-3265-b233-2ecfe37517c2&quot;],&quot;isTemporary&quot;:false,&quot;legacyDesktopId&quot;:&quot;e077f83a-3f60-3265-b233-2ecfe37517c2&quot;}]},{&quot;citationID&quot;:&quot;MENDELEY_CITATION_601f8305-1031-4e61-9379-5b80083b796c&quot;,&quot;properties&quot;:{&quot;noteIndex&quot;:0},&quot;isEdited&quot;:false,&quot;manualOverride&quot;:{&quot;citeprocText&quot;:&quot;[13]&quot;,&quot;isManuallyOverridden&quot;:false,&quot;manualOverrideText&quot;:&quot;&quot;},&quot;citationTag&quot;:&quot;MENDELEY_CITATION_v3_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&quot;,&quot;citationItems&quot;:[{&quot;id&quot;:&quot;5b9eee49-e091-50d8-a518-5e8f9d6d5f87&quot;,&quot;itemData&quot;:{&quot;DOI&quot;:&quot;10.1016/j.tig.2020.10.009&quot;,&quot;ISSN&quot;:&quot;13624555&quot;,&quot;PMID&quot;:&quot;33203573&quot;,&quot;abstract&quot;:&quot;The notion that topologically associating domains (TADs) are highly conserved across species is prevalent in the field of 3D genomics. However, what exactly is meant by ‘highly conserved’ and what are the actual comparative data that support this notion? To address these questions, we performed a historical review of the relevant literature and retraced numerous citation chains to reveal the primary data that were used as the basis for the widely accepted conclusion that TADs are highly conserved across evolution. A thorough review of the available evidence suggests the answer may be more complex than what is commonly presented.&quot;,&quot;author&quot;:[{&quot;dropping-particle&quot;:&quot;&quot;,&quot;family&quot;:&quot;Eres&quot;,&quot;given&quot;:&quot;Ittai E.&quot;,&quot;non-dropping-particle&quot;:&quot;&quot;,&quot;parse-names&quot;:false,&quot;suffix&quot;:&quot;&quot;},{&quot;dropping-particle&quot;:&quot;&quot;,&quot;family&quot;:&quot;Gilad&quot;,&quot;given&quot;:&quot;Yoav&quot;,&quot;non-dropping-particle&quot;:&quot;&quot;,&quot;parse-names&quot;:false,&quot;suffix&quot;:&quot;&quot;}],&quot;container-title&quot;:&quot;Trends in Genetics&quot;,&quot;id&quot;:&quot;5b9eee49-e091-50d8-a518-5e8f9d6d5f87&quot;,&quot;issue&quot;:&quot;3&quot;,&quot;issued&quot;:{&quot;date-parts&quot;:[[&quot;2021&quot;,&quot;3&quot;,&quot;1&quot;]]},&quot;page&quot;:&quot;216-223&quot;,&quot;publisher&quot;:&quot;Elsevier Ltd&quot;,&quot;title&quot;:&quot;A TAD Skeptic: Is 3D Genome Topology Conserved?&quot;,&quot;type&quot;:&quot;article&quot;,&quot;volume&quot;:&quot;37&quot;,&quot;container-title-short&quot;:&quot;&quot;},&quot;uris&quot;:[&quot;http://www.mendeley.com/documents/?uuid=b3c598c9-de2d-35c3-bbbe-71f10fd55da9&quot;],&quot;isTemporary&quot;:false,&quot;legacyDesktopId&quot;:&quot;b3c598c9-de2d-35c3-bbbe-71f10fd55da9&quot;}]},{&quot;citationID&quot;:&quot;MENDELEY_CITATION_f38db440-fc94-4e2d-baf3-fe4ded42fcc6&quot;,&quot;properties&quot;:{&quot;noteIndex&quot;:0},&quot;isEdited&quot;:false,&quot;manualOverride&quot;:{&quot;citeprocText&quot;:&quot;[14]&quot;,&quot;isManuallyOverridden&quot;:false,&quot;manualOverrideText&quot;:&quot;&quot;},&quot;citationTag&quot;:&quot;MENDELEY_CITATION_v3_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&quot;,&quot;citationItems&quot;:[{&quot;id&quot;:&quot;0b948211-95fe-5398-b740-b668891a55e7&quot;,&quot;itemData&quot;:{&quot;DOI&quot;:&quot;10.1371/journal.pgen.1008278&quot;,&quot;ISBN&quot;:&quot;1111111111&quot;,&quot;ISSN&quot;:&quot;15537404&quot;,&quot;PMID&quot;:&quot;31323043&quot;,&quot;abstract&quot;:&quot;A growing body of evidence supports the notion that variation in gene regulation plays a crucial role in both speciation and adaptation. However, a comprehensive functional understanding of the mechanisms underlying regulatory evolution remains elusive. In primates, one of the crucial missing pieces of information towards a better understanding of regulatory evolution is a comparative annotation of interactions between distal regulatory elements and promoters. Chromatin conformation capture technologies have enabled genome-wide quantifications of such distal 3D interactions. However, relatively little comparative research in primates has been done using such technologies. To address this gap, we used Hi-C to characterize 3D chromatin interactions in induced pluripotent stem cells (iPSCs) from humans and chimpanzees. We also used RNA-seq to collect gene expression data from the same lines. We generally observed that lower-order, pairwise 3D genomic interactions are conserved in humans and chimpanzees, but higher order genomic structures, such as topologically associating domains (TADs), are not as conserved. Inter-species differences in 3D genomic interactions are often associated with gene expression differences between the species. To provide additional functional context to our observations, we considered previously published chromatin data from human stem cells. We found that inter-species differences in 3D genomic interactions, which are also associated with gene expression differences between the species, are enriched for both active and repressive marks. Overall, our data demonstrate that, as expected, an understanding of 3D genome reorganization is key to explaining regulatory evolution.&quot;,&quot;author&quot;:[{&quot;dropping-particle&quot;:&quot;&quot;,&quot;family&quot;:&quot;Eres&quot;,&quot;given&quot;:&quot;Ittai E.&quot;,&quot;non-dropping-particle&quot;:&quot;&quot;,&quot;parse-names&quot;:false,&quot;suffix&quot;:&quot;&quot;},{&quot;dropping-particle&quot;:&quot;&quot;,&quot;family&quot;:&quot;Luo&quot;,&quot;given&quot;:&quot;Kaixuan&quot;,&quot;non-dropping-particle&quot;:&quot;&quot;,&quot;parse-names&quot;:false,&quot;suffix&quot;:&quot;&quot;},{&quot;dropping-particle&quot;:&quot;&quot;,&quot;family&quot;:&quot;Hsiao&quot;,&quot;given&quot;:&quot;Chiaowen Joyce&quot;,&quot;non-dropping-particle&quot;:&quot;&quot;,&quot;parse-names&quot;:false,&quot;suffix&quot;:&quot;&quot;},{&quot;dropping-particle&quot;:&quot;&quot;,&quot;family&quot;:&quot;Blake&quot;,&quot;given&quot;:&quot;Lauren E.&quot;,&quot;non-dropping-particle&quot;:&quot;&quot;,&quot;parse-names&quot;:false,&quot;suffix&quot;:&quot;&quot;},{&quot;dropping-particle&quot;:&quot;&quot;,&quot;family&quot;:&quot;Gilad&quot;,&quot;given&quot;:&quot;Yoav&quot;,&quot;non-dropping-particle&quot;:&quot;&quot;,&quot;parse-names&quot;:false,&quot;suffix&quot;:&quot;&quot;}],&quot;container-title&quot;:&quot;PLoS Genetics&quot;,&quot;id&quot;:&quot;0b948211-95fe-5398-b740-b668891a55e7&quot;,&quot;issue&quot;:&quot;7&quot;,&quot;issued&quot;:{&quot;date-parts&quot;:[[&quot;2019&quot;]]},&quot;title&quot;:&quot;Reorganization of 3D genome structure may contribute to gene regulatory evolution in primates&quot;,&quot;type&quot;:&quot;article-journal&quot;,&quot;volume&quot;:&quot;15&quot;,&quot;container-title-short&quot;:&quot;PLoS Genet&quot;},&quot;uris&quot;:[&quot;http://www.mendeley.com/documents/?uuid=340982ca-caa7-3a43-9dd3-0eb68be8c6ae&quot;],&quot;isTemporary&quot;:false,&quot;legacyDesktopId&quot;:&quot;340982ca-caa7-3a43-9dd3-0eb68be8c6ae&quot;}]},{&quot;citationID&quot;:&quot;MENDELEY_CITATION_afe20fcb-4eab-4590-b091-14c9ee2fe828&quot;,&quot;properties&quot;:{&quot;noteIndex&quot;:0},&quot;isEdited&quot;:false,&quot;manualOverride&quot;:{&quot;citeprocText&quot;:&quot;[15]&quot;,&quot;isManuallyOverridden&quot;:false,&quot;manualOverrideText&quot;:&quot;&quot;},&quot;citationTag&quot;:&quot;MENDELEY_CITATION_v3_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&quot;,&quot;citationItems&quot;:[{&quot;id&quot;:&quot;4a3c5299-88c6-50ee-83c6-7e2d401a6fdb&quot;,&quot;itemData&quot;:{&quot;DOI&quot;:&quot;10.1371/journal.pgen.1009229&quot;,&quot;ISSN&quot;:&quot;1553-7404&quot;,&quot;abstract&quot;:&quo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quot;,&quot;author&quot;:[{&quot;dropping-particle&quot;:&quot;&quot;,&quot;family&quot;:&quot;Torosin&quot;,&quot;given&quot;:&quot;Nicole S.&quot;,&quot;non-dropping-particle&quot;:&quot;&quot;,&quot;parse-names&quot;:false,&quot;suffix&quot;:&quot;&quot;},{&quot;dropping-particle&quot;:&quot;&quot;,&quot;family&quot;:&quot;Anand&quot;,&quot;given&quot;:&quot;Aparna&quot;,&quot;non-dropping-particle&quot;:&quot;&quot;,&quot;parse-names&quot;:false,&quot;suffix&quot;:&quot;&quot;},{&quot;dropping-particle&quot;:&quot;&quot;,&quot;family&quot;:&quot;Golla&quot;,&quot;given&quot;:&quot;Tirupathi Rao&quot;,&quot;non-dropping-particle&quot;:&quot;&quot;,&quot;parse-names&quot;:false,&quot;suffix&quot;:&quot;&quot;},{&quot;dropping-particle&quot;:&quot;&quot;,&quot;family&quot;:&quot;Cao&quot;,&quot;given&quot;:&quot;Weihuan&quot;,&quot;non-dropping-particle&quot;:&quot;&quot;,&quot;parse-names&quot;:false,&quot;suffix&quot;:&quot;&quot;},{&quot;dropping-particle&quot;:&quot;&quot;,&quot;family&quot;:&quot;Ellison&quot;,&quot;given&quot;:&quot;Christopher E.&quot;,&quot;non-dropping-particle&quot;:&quot;&quot;,&quot;parse-names&quot;:false,&quot;suffix&quot;:&quot;&quot;}],&quot;container-title&quot;:&quot;PLOS Genetics&quot;,&quot;editor&quot;:[{&quot;dropping-particle&quot;:&quot;&quot;,&quot;family&quot;:&quot;Payseur&quot;,&quot;given&quot;:&quot;Bret&quot;,&quot;non-dropping-particle&quot;:&quot;&quot;,&quot;parse-names&quot;:false,&quot;suffix&quot;:&quot;&quot;}],&quot;id&quot;:&quot;4a3c5299-88c6-50ee-83c6-7e2d401a6fdb&quot;,&quot;issue&quot;:&quot;12&quot;,&quot;issued&quot;:{&quot;date-parts&quot;:[[&quot;2020&quot;,&quot;12&quot;,&quot;7&quot;]]},&quot;page&quot;:&quot;e1009229&quot;,&quot;publisher&quot;:&quot;Public Library of Science&quot;,&quot;title&quot;:&quot;3D genome evolution and reorganization in the Drosophila melanogaster species group&quot;,&quot;type&quot;:&quot;article-journal&quot;,&quot;volume&quot;:&quot;16&quot;,&quot;container-title-short&quot;:&quot;PLoS Genet&quot;},&quot;uris&quot;:[&quot;http://www.mendeley.com/documents/?uuid=c2825db9-3b39-3446-a660-bc2f12e11c0c&quot;],&quot;isTemporary&quot;:false,&quot;legacyDesktopId&quot;:&quot;c2825db9-3b39-3446-a660-bc2f12e11c0c&quot;}]},{&quot;citationID&quot;:&quot;MENDELEY_CITATION_ee4ccf0c-8556-4421-9070-2c2f2b59b7a3&quot;,&quot;properties&quot;:{&quot;noteIndex&quot;:0},&quot;isEdited&quot;:false,&quot;manualOverride&quot;:{&quot;citeprocText&quot;:&quot;[15,16]&quot;,&quot;isManuallyOverridden&quot;:false,&quot;manualOverrideText&quot;:&quot;&quot;},&quot;citationTag&quot;:&quot;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&quot;,&quot;citationItems&quot;:[{&quot;id&quot;:&quot;4a3c5299-88c6-50ee-83c6-7e2d401a6fdb&quot;,&quot;itemData&quot;:{&quot;DOI&quot;:&quot;10.1371/journal.pgen.1009229&quot;,&quot;ISSN&quot;:&quot;1553-7404&quot;,&quot;abstract&quot;:&quo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quot;,&quot;author&quot;:[{&quot;dropping-particle&quot;:&quot;&quot;,&quot;family&quot;:&quot;Torosin&quot;,&quot;given&quot;:&quot;Nicole S.&quot;,&quot;non-dropping-particle&quot;:&quot;&quot;,&quot;parse-names&quot;:false,&quot;suffix&quot;:&quot;&quot;},{&quot;dropping-particle&quot;:&quot;&quot;,&quot;family&quot;:&quot;Anand&quot;,&quot;given&quot;:&quot;Aparna&quot;,&quot;non-dropping-particle&quot;:&quot;&quot;,&quot;parse-names&quot;:false,&quot;suffix&quot;:&quot;&quot;},{&quot;dropping-particle&quot;:&quot;&quot;,&quot;family&quot;:&quot;Golla&quot;,&quot;given&quot;:&quot;Tirupathi Rao&quot;,&quot;non-dropping-particle&quot;:&quot;&quot;,&quot;parse-names&quot;:false,&quot;suffix&quot;:&quot;&quot;},{&quot;dropping-particle&quot;:&quot;&quot;,&quot;family&quot;:&quot;Cao&quot;,&quot;given&quot;:&quot;Weihuan&quot;,&quot;non-dropping-particle&quot;:&quot;&quot;,&quot;parse-names&quot;:false,&quot;suffix&quot;:&quot;&quot;},{&quot;dropping-particle&quot;:&quot;&quot;,&quot;family&quot;:&quot;Ellison&quot;,&quot;given&quot;:&quot;Christopher E.&quot;,&quot;non-dropping-particle&quot;:&quot;&quot;,&quot;parse-names&quot;:false,&quot;suffix&quot;:&quot;&quot;}],&quot;container-title&quot;:&quot;PLOS Genetics&quot;,&quot;editor&quot;:[{&quot;dropping-particle&quot;:&quot;&quot;,&quot;family&quot;:&quot;Payseur&quot;,&quot;given&quot;:&quot;Bret&quot;,&quot;non-dropping-particle&quot;:&quot;&quot;,&quot;parse-names&quot;:false,&quot;suffix&quot;:&quot;&quot;}],&quot;id&quot;:&quot;4a3c5299-88c6-50ee-83c6-7e2d401a6fdb&quot;,&quot;issue&quot;:&quot;12&quot;,&quot;issued&quot;:{&quot;date-parts&quot;:[[&quot;2020&quot;,&quot;12&quot;,&quot;7&quot;]]},&quot;page&quot;:&quot;e1009229&quot;,&quot;publisher&quot;:&quot;Public Library of Science&quot;,&quot;title&quot;:&quot;3D genome evolution and reorganization in the Drosophila melanogaster species group&quot;,&quot;type&quot;:&quot;article-journal&quot;,&quot;volume&quot;:&quot;16&quot;,&quot;container-title-short&quot;:&quot;PLoS Genet&quot;},&quot;uris&quot;:[&quot;http://www.mendeley.com/documents/?uuid=c2825db9-3b39-3446-a660-bc2f12e11c0c&quot;],&quot;isTemporary&quot;:false,&quot;legacyDesktopId&quot;:&quot;c2825db9-3b39-3446-a660-bc2f12e11c0c&quot;},{&quot;id&quot;:&quot;6c7f5b67-f938-5bb0-a4f7-aee9bae7c9a2&quot;,&quot;itemData&quot;:{&quot;DOI&quot;:&quot;10.1038/s41467-017-00524-5&quot;,&quot;ISSN&quot;:&quot;2041-1723&quot;,&quot;PMID&quot;:&quot;28874668&quot;,&quot;abstract&quot;:&quot;Developmental genes in metazoan genomes are surrounded by dense clusters of conserved noncoding elements (CNEs). CNEs exhibit unexplained extreme levels of sequence conservation, with many acting as developmental long-range enhancers. Clusters of CNEs define the span of regulatory inputs for many important developmental regulators and have been described previously as genomic regulatory blocks (GRBs). Their function and distribution around important regulatory genes raises the question of how they relate to 3D conformation of these loci. Here, we show that clusters of CNEs strongly coincide with topological organisation, predicting the boundaries of hundreds of topologically associating domains (TADs) in human and Drosophila. The set of TADs that are associated with high levels of noncoding conservation exhibit distinct properties compared to TADs devoid of extreme noncoding conservation. The close correspondence between extreme noncoding conservation and TADs suggests that these TADs are ancient, revealing a regulatory architecture conserved over hundreds of millions of years. Metazoan genomes contain many clusters of conserved noncoding elements. Here, the authors provide evidence that these clusters coincide with distinct topologically associating domains in humans and Drosophila, revealing a conserved regulatory genomic architecture.&quot;,&quot;author&quot;:[{&quot;dropping-particle&quot;:&quot;&quot;,&quot;family&quot;:&quot;Harmston&quot;,&quot;given&quot;:&quot;Nathan&quot;,&quot;non-dropping-particle&quot;:&quot;&quot;,&quot;parse-names&quot;:false,&quot;suffix&quot;:&quot;&quot;},{&quot;dropping-particle&quot;:&quot;&quot;,&quot;family&quot;:&quot;Ing-Simmons&quot;,&quot;given&quot;:&quot;Elizabeth&quot;,&quot;non-dropping-particle&quot;:&quot;&quot;,&quot;parse-names&quot;:false,&quot;suffix&quot;:&quot;&quot;},{&quot;dropping-particle&quot;:&quot;&quot;,&quot;family&quot;:&quot;Tan&quot;,&quot;given&quot;:&quot;Ge&quot;,&quot;non-dropping-particle&quot;:&quot;&quot;,&quot;parse-names&quot;:false,&quot;suffix&quot;:&quot;&quot;},{&quot;dropping-particle&quot;:&quot;&quot;,&quot;family&quot;:&quot;Perry&quot;,&quot;given&quot;:&quot;Malcolm&quot;,&quot;non-dropping-particle&quot;:&quot;&quot;,&quot;parse-names&quot;:false,&quot;suffix&quot;:&quot;&quot;},{&quot;dropping-particle&quot;:&quot;&quot;,&quot;family&quot;:&quot;Merkenschlager&quot;,&quot;given&quot;:&quot;Matthias&quot;,&quot;non-dropping-particle&quot;:&quot;&quot;,&quot;parse-names&quot;:false,&quot;suffix&quot;:&quot;&quot;},{&quot;dropping-particle&quot;:&quot;&quot;,&quot;family&quot;:&quot;Lenhard&quot;,&quot;given&quot;:&quot;Boris&quot;,&quot;non-dropping-particle&quot;:&quot;&quot;,&quot;parse-names&quot;:false,&quot;suffix&quot;:&quot;&quot;}],&quot;container-title&quot;:&quot;Nature Communications 2017 8:1&quot;,&quot;id&quot;:&quot;6c7f5b67-f938-5bb0-a4f7-aee9bae7c9a2&quot;,&quot;issue&quot;:&quot;1&quot;,&quot;issued&quot;:{&quot;date-parts&quot;:[[&quot;2017&quot;,&quot;9&quot;,&quot;5&quot;]]},&quot;page&quot;:&quot;1-13&quot;,&quot;publisher&quot;:&quot;Nature Publishing Group&quot;,&quot;title&quot;:&quot;Topologically associating domains are ancient features that coincide with Metazoan clusters of extreme noncoding conservation&quot;,&quot;type&quot;:&quot;article-journal&quot;,&quot;volume&quot;:&quot;8&quot;,&quot;container-title-short&quot;:&quot;&quot;},&quot;uris&quot;:[&quot;http://www.mendeley.com/documents/?uuid=397bc9e5-7db3-33ac-8b8a-715803072e9d&quot;],&quot;isTemporary&quot;:false,&quot;legacyDesktopId&quot;:&quot;397bc9e5-7db3-33ac-8b8a-715803072e9d&quot;}]},{&quot;citationID&quot;:&quot;MENDELEY_CITATION_086a1ba2-8e35-4456-a9fd-0f5b90d0972b&quot;,&quot;properties&quot;:{&quot;noteIndex&quot;:0},&quot;isEdited&quot;:false,&quot;manualOverride&quot;:{&quot;citeprocText&quot;:&quot;[15]&quot;,&quot;isManuallyOverridden&quot;:false,&quot;manualOverrideText&quot;:&quot;&quot;},&quot;citationTag&quot;:&quot;MENDELEY_CITATION_v3_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&quot;,&quot;citationItems&quot;:[{&quot;id&quot;:&quot;4a3c5299-88c6-50ee-83c6-7e2d401a6fdb&quot;,&quot;itemData&quot;:{&quot;DOI&quot;:&quot;10.1371/journal.pgen.1009229&quot;,&quot;ISSN&quot;:&quot;1553-7404&quot;,&quot;abstract&quot;:&quo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quot;,&quot;author&quot;:[{&quot;dropping-particle&quot;:&quot;&quot;,&quot;family&quot;:&quot;Torosin&quot;,&quot;given&quot;:&quot;Nicole S.&quot;,&quot;non-dropping-particle&quot;:&quot;&quot;,&quot;parse-names&quot;:false,&quot;suffix&quot;:&quot;&quot;},{&quot;dropping-particle&quot;:&quot;&quot;,&quot;family&quot;:&quot;Anand&quot;,&quot;given&quot;:&quot;Aparna&quot;,&quot;non-dropping-particle&quot;:&quot;&quot;,&quot;parse-names&quot;:false,&quot;suffix&quot;:&quot;&quot;},{&quot;dropping-particle&quot;:&quot;&quot;,&quot;family&quot;:&quot;Golla&quot;,&quot;given&quot;:&quot;Tirupathi Rao&quot;,&quot;non-dropping-particle&quot;:&quot;&quot;,&quot;parse-names&quot;:false,&quot;suffix&quot;:&quot;&quot;},{&quot;dropping-particle&quot;:&quot;&quot;,&quot;family&quot;:&quot;Cao&quot;,&quot;given&quot;:&quot;Weihuan&quot;,&quot;non-dropping-particle&quot;:&quot;&quot;,&quot;parse-names&quot;:false,&quot;suffix&quot;:&quot;&quot;},{&quot;dropping-particle&quot;:&quot;&quot;,&quot;family&quot;:&quot;Ellison&quot;,&quot;given&quot;:&quot;Christopher E.&quot;,&quot;non-dropping-particle&quot;:&quot;&quot;,&quot;parse-names&quot;:false,&quot;suffix&quot;:&quot;&quot;}],&quot;container-title&quot;:&quot;PLOS Genetics&quot;,&quot;editor&quot;:[{&quot;dropping-particle&quot;:&quot;&quot;,&quot;family&quot;:&quot;Payseur&quot;,&quot;given&quot;:&quot;Bret&quot;,&quot;non-dropping-particle&quot;:&quot;&quot;,&quot;parse-names&quot;:false,&quot;suffix&quot;:&quot;&quot;}],&quot;id&quot;:&quot;4a3c5299-88c6-50ee-83c6-7e2d401a6fdb&quot;,&quot;issue&quot;:&quot;12&quot;,&quot;issued&quot;:{&quot;date-parts&quot;:[[&quot;2020&quot;,&quot;12&quot;,&quot;7&quot;]]},&quot;page&quot;:&quot;e1009229&quot;,&quot;publisher&quot;:&quot;Public Library of Science&quot;,&quot;title&quot;:&quot;3D genome evolution and reorganization in the Drosophila melanogaster species group&quot;,&quot;type&quot;:&quot;article-journal&quot;,&quot;volume&quot;:&quot;16&quot;,&quot;container-title-short&quot;:&quot;PLoS Genet&quot;},&quot;uris&quot;:[&quot;http://www.mendeley.com/documents/?uuid=c2825db9-3b39-3446-a660-bc2f12e11c0c&quot;],&quot;isTemporary&quot;:false,&quot;legacyDesktopId&quot;:&quot;c2825db9-3b39-3446-a660-bc2f12e11c0c&quot;}]},{&quot;citationID&quot;:&quot;MENDELEY_CITATION_23c1e037-048c-451b-b519-21054dd94709&quot;,&quot;properties&quot;:{&quot;noteIndex&quot;:0},&quot;isEdited&quot;:false,&quot;manualOverride&quot;:{&quot;citeprocText&quot;:&quot;[9]&quot;,&quot;isManuallyOverridden&quot;:false,&quot;manualOverrideText&quot;:&quot;&quot;},&quot;citationTag&quot;:&quot;MENDELEY_CITATION_v3_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&quot;,&quot;citationItems&quot;:[{&quot;id&quot;:&quot;7ae888be-24be-5289-8d96-ecc29899328b&quot;,&quot;itemData&quot;:{&quot;DOI&quot;:&quot;10.1101/gr.266130.120&quot;,&quot;ISSN&quot;:&quot;1088-9051&quot;,&quot;abstract&quot;:&quo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49 million years of divergence, showed that ∼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quot;,&quot;author&quot;:[{&quot;dropping-particle&quot;:&quot;&quot;,&quot;family&quot;:&quot;Liao&quot;,&quot;given&quot;:&quot;Yi&quot;,&quot;non-dropping-particle&quot;:&quot;&quot;,&quot;parse-names&quot;:false,&quot;suffix&quot;:&quot;&quot;},{&quot;dropping-particle&quot;:&quot;&quot;,&quot;family&quot;:&quot;Zhang&quot;,&quot;given&quot;:&quot;Xinwen&quot;,&quot;non-dropping-particle&quot;:&quot;&quot;,&quot;parse-names&quot;:false,&quot;suffix&quot;:&quot;&quot;},{&quot;dropping-particle&quot;:&quot;&quot;,&quot;family&quot;:&quot;Chakraborty&quot;,&quot;given&quot;:&quot;Mahul&quot;,&quot;non-dropping-particle&quot;:&quot;&quot;,&quot;parse-names&quot;:false,&quot;suffix&quot;:&quot;&quot;},{&quot;dropping-particle&quot;:&quot;&quot;,&quot;family&quot;:&quot;Emerson&quot;,&quot;given&quot;:&quot;J.J.&quot;,&quot;non-dropping-particle&quot;:&quot;&quot;,&quot;parse-names&quot;:false,&quot;suffix&quot;:&quot;&quot;}],&quot;container-title&quot;:&quot;Genome Research&quot;,&quot;id&quot;:&quot;7ae888be-24be-5289-8d96-ecc29899328b&quot;,&quot;issued&quot;:{&quot;date-parts&quot;:[[&quot;2021&quot;,&quot;2&quot;,&quot;9&quot;]]},&quot;publisher&quot;:&quot;Cold Spring Harbor Laboratory&quot;,&quot;title&quot;:&quot; Topologically associating domains and their role in the evolution of genome structure and function in Drosophila &quot;,&quot;type&quot;:&quot;article-journal&quot;,&quot;container-title-short&quot;:&quot;Genome Res&quot;},&quot;uris&quot;:[&quot;http://www.mendeley.com/documents/?uuid=e0c093e2-02a7-3f3d-ba17-11a3e4aa487a&quot;],&quot;isTemporary&quot;:false,&quot;legacyDesktopId&quot;:&quot;e0c093e2-02a7-3f3d-ba17-11a3e4aa487a&quot;}]},{&quot;citationID&quot;:&quot;MENDELEY_CITATION_64041982-0f18-463f-96ef-8e79bd4a8ea6&quot;,&quot;properties&quot;:{&quot;noteIndex&quot;:0},&quot;isEdited&quot;:false,&quot;manualOverride&quot;:{&quot;citeprocText&quot;:&quot;[17]&quot;,&quot;isManuallyOverridden&quot;:false,&quot;manualOverrideText&quot;:&quot;&quot;},&quot;citationTag&quot;:&quot;MENDELEY_CITATION_v3_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&quot;,&quot;citationItems&quot;:[{&quot;id&quot;:&quot;aeac2b72-79fa-5db3-85c4-4934a374d4a1&quot;,&quot;itemData&quot;:{&quot;DOI&quot;:&quot;10.1016/j.molp.2017.11.005&quot;,&quot;ISBN&quot;:&quot;1674-2052&quot;,&quot;ISSN&quot;:&quot;17529867&quot;,&quot;PMID&quot;:&quot;29175436&quot;,&quot;abstract&quot;:&quo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Chu&quot;,&quot;given&quot;:&quot;Po Yu&quot;,&quot;non-dropping-particle&quot;:&quot;&quot;,&quot;parse-names&quot;:false,&quot;suffix&quot;:&quot;&quot;},{&quot;dropping-particle&quot;:&quot;&quot;,&quot;family&quot;:&quot;Lü&quot;,&quot;given&quot;:&quot;Peitao&quot;,&quot;non-dropping-particle&quot;:&quot;&quot;,&quot;parse-names&quot;:false,&quot;suffix&quot;:&quot;&quot;},{&quot;dropping-particle&quot;:&quot;&quot;,&quot;family&quot;:&quot;Zhu&quot;,&quot;given&quot;:&quot;Ning&quot;,&quot;non-dropping-particle&quot;:&quot;&quot;,&quot;parse-names&quot;:false,&quot;suffix&quot;:&quot;&quot;},{&quot;dropping-particle&quot;:&quot;&quot;,&quot;family&quot;:&quot;Grierson&quot;,&quot;given&quot;:&quot;Donald&quot;,&quot;non-dropping-particle&quot;:&quot;&quot;,&quot;parse-names&quot;:false,&quot;suffix&quot;:&quot;&quot;},{&quot;dropping-particle&quot;:&quot;&quot;,&quot;family&quot;:&quot;Du&quot;,&quot;given&quot;:&quot;Baijuan&quot;,&quot;non-dropping-particle&quot;:&quot;&quot;,&quot;parse-names&quot;:false,&quot;suffix&quot;:&quot;&quot;},{&quot;dropping-particle&quot;:&quot;&quot;,&quot;family&quot;:&quot;Li&quot;,&quot;given&quot;:&quot;Pinghua&quot;,&quot;non-dropping-particle&quot;:&quot;&quot;,&quot;parse-names&quot;:false,&quot;suffix&quot;:&quot;&quot;},{&quot;dropping-particle&quot;:&quot;&quot;,&quot;family&quot;:&quot;Zhong&quot;,&quot;given&quot;:&quot;Silin&quot;,&quot;non-dropping-particle&quot;:&quot;&quot;,&quot;parse-names&quot;:false,&quot;suffix&quot;:&quot;&quot;}],&quot;container-title&quot;:&quot;Molecular Plant&quot;,&quot;id&quot;:&quot;aeac2b72-79fa-5db3-85c4-4934a374d4a1&quot;,&quot;issue&quot;:&quot;12&quot;,&quot;issued&quot;:{&quot;date-parts&quot;:[[&quot;2017&quot;]]},&quot;page&quot;:&quot;1497-1509&quot;,&quot;title&quot;:&quot;3D Chromatin Architecture of Large Plant Genomes Determined by Local A/B Compartments&quot;,&quot;type&quot;:&quot;article-journal&quot;,&quot;volume&quot;:&quot;10&quot;,&quot;container-title-short&quot;:&quot;Mol Plant&quot;},&quot;uris&quot;:[&quot;http://www.mendeley.com/documents/?uuid=23971fec-c5b4-39fa-a39f-9aa4a4e81e2f&quot;],&quot;isTemporary&quot;:false,&quot;legacyDesktopId&quot;:&quot;23971fec-c5b4-39fa-a39f-9aa4a4e81e2f&quot;}]},{&quot;citationID&quot;:&quot;MENDELEY_CITATION_cd364077-f989-4dc5-a0a6-ca07365041a2&quot;,&quot;properties&quot;:{&quot;noteIndex&quot;:0},&quot;isEdited&quot;:false,&quot;manualOverride&quot;:{&quot;citeprocText&quot;:&quot;[18]&quot;,&quot;isManuallyOverridden&quot;:false,&quot;manualOverrideText&quot;:&quot;&quot;},&quot;citationTag&quot;:&quot;MENDELEY_CITATION_v3_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&quot;,&quot;citationItems&quot;:[{&quot;id&quot;:&quot;9516dec7-7bbe-5cec-92a6-f4bb9212407d&quot;,&quot;itemData&quot;:{&quot;DOI&quot;:&quot;10.1038/s41477-019-0479-8&quot;,&quot;ISSN&quot;:&quot;20550278&quot;,&quot;PMID&quot;:&quot;31383969&quot;,&quot;abstract&quot;:&quot;The non-random three-dimensional (3D) organization of the genome in the nucleus is critical to gene regulation and genome function. Using high-throughput chromatin conformation capture, we generated chromatin interaction maps for Brassica rapa and Brassica oleracea at a high resolution and characterized the conservation and divergence of chromatin organization in these two species. Large-scale chromatin structures, including A/B compartments and topologically associating domains, are notably conserved between B. rapa and B. oleracea, yet their KNOT structures are highly divergent. We found that genes retained in less fractionated subgenomes exhibited stronger interaction strengths, and diploidization-resistant duplicates retained in pairs or triplets are more likely to be colocalized in both B. rapa and B. oleracea. These observations suggest that spatial constraint in duplicated genes is correlated to their biased retention in the diploidization process. In addition, we found strong similarities in the epigenetic modification and Gene Ontology terms of colocalized paralogues, which were largely conserved across B. rapa and B. oleracea, indicating functional constraints on their 3D positioning in the nucleus. This study presents an investigation of the spatial organization of genomes in Brassica and provides insights on the role of 3D organization in the genome evolution of this genus.&quot;,&quot;author&quot;:[{&quot;dropping-particle&quot;:&quot;&quot;,&quot;family&quot;:&quot;Xie&quot;,&quot;given&quot;:&quot;Ting&quot;,&quot;non-dropping-particle&quot;:&quot;&quot;,&quot;parse-names&quot;:false,&quot;suffix&quot;:&quot;&quot;},{&quot;dropping-particle&quot;:&quot;&quot;,&quot;family&quot;:&quot;Zhang&quot;,&quot;given&quot;:&quot;Fu Gui&quot;,&quot;non-dropping-particle&quot;:&quot;&quot;,&quot;parse-names&quot;:false,&quot;suffix&quot;:&quot;&quot;},{&quot;dropping-particle&quot;:&quot;&quot;,&quot;family&quot;:&quot;Zhang&quot;,&quot;given&quot;:&quot;Hong Yu&quot;,&quot;non-dropping-particle&quot;:&quot;&quot;,&quot;parse-names&quot;:false,&quot;suffix&quot;:&quot;&quot;},{&quot;dropping-particle&quot;:&quot;&quot;,&quot;family&quot;:&quot;Wang&quot;,&quot;given&quot;:&quot;Xiao Tao&quot;,&quot;non-dropping-particle&quot;:&quot;&quot;,&quot;parse-names&quot;:false,&quot;suffix&quot;:&quot;&quot;},{&quot;dropping-particle&quot;:&quot;&quot;,&quot;family&quot;:&quot;Hu&quot;,&quot;given&quot;:&quot;Ji Hong&quot;,&quot;non-dropping-particle&quot;:&quot;&quot;,&quot;parse-names&quot;:false,&quot;suffix&quot;:&quot;&quot;},{&quot;dropping-particle&quot;:&quot;&quot;,&quot;family&quot;:&quot;Wu&quot;,&quot;given&quot;:&quot;Xiao Ming&quot;,&quot;non-dropping-particle&quot;:&quot;&quot;,&quot;parse-names&quot;:false,&quot;suffix&quot;:&quot;&quot;}],&quot;container-title&quot;:&quot;Nature Plants&quot;,&quot;id&quot;:&quot;9516dec7-7bbe-5cec-92a6-f4bb9212407d&quot;,&quot;issue&quot;:&quot;8&quot;,&quot;issued&quot;:{&quot;date-parts&quot;:[[&quot;2019&quot;]]},&quot;page&quot;:&quot;822-832&quot;,&quot;title&quot;:&quot;Biased gene retention during diploidization in Brassica linked to three-dimensional genome organization&quot;,&quot;type&quot;:&quot;article-journal&quot;,&quot;volume&quot;:&quot;5&quot;,&quot;container-title-short&quot;:&quot;Nat Plants&quot;},&quot;uris&quot;:[&quot;http://www.mendeley.com/documents/?uuid=a813e879-469f-3734-9790-0058b1574675&quot;],&quot;isTemporary&quot;:false,&quot;legacyDesktopId&quot;:&quot;a813e879-469f-3734-9790-0058b1574675&quot;}]},{&quot;citationID&quot;:&quot;MENDELEY_CITATION_6927ea68-2209-40f0-8cf1-e20e6c5bba25&quot;,&quot;properties&quot;:{&quot;noteIndex&quot;:0},&quot;isEdited&quot;:false,&quot;manualOverride&quot;:{&quot;citeprocText&quot;:&quot;[9]&quot;,&quot;isManuallyOverridden&quot;:false,&quot;manualOverrideText&quot;:&quot;&quot;},&quot;citationTag&quot;:&quot;MENDELEY_CITATION_v3_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&quot;,&quot;citationItems&quot;:[{&quot;id&quot;:&quot;7ae888be-24be-5289-8d96-ecc29899328b&quot;,&quot;itemData&quot;:{&quot;DOI&quot;:&quot;10.1101/gr.266130.120&quot;,&quot;ISSN&quot;:&quot;1088-9051&quot;,&quot;abstract&quot;:&quo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49 million years of divergence, showed that ∼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quot;,&quot;author&quot;:[{&quot;dropping-particle&quot;:&quot;&quot;,&quot;family&quot;:&quot;Liao&quot;,&quot;given&quot;:&quot;Yi&quot;,&quot;non-dropping-particle&quot;:&quot;&quot;,&quot;parse-names&quot;:false,&quot;suffix&quot;:&quot;&quot;},{&quot;dropping-particle&quot;:&quot;&quot;,&quot;family&quot;:&quot;Zhang&quot;,&quot;given&quot;:&quot;Xinwen&quot;,&quot;non-dropping-particle&quot;:&quot;&quot;,&quot;parse-names&quot;:false,&quot;suffix&quot;:&quot;&quot;},{&quot;dropping-particle&quot;:&quot;&quot;,&quot;family&quot;:&quot;Chakraborty&quot;,&quot;given&quot;:&quot;Mahul&quot;,&quot;non-dropping-particle&quot;:&quot;&quot;,&quot;parse-names&quot;:false,&quot;suffix&quot;:&quot;&quot;},{&quot;dropping-particle&quot;:&quot;&quot;,&quot;family&quot;:&quot;Emerson&quot;,&quot;given&quot;:&quot;J.J.&quot;,&quot;non-dropping-particle&quot;:&quot;&quot;,&quot;parse-names&quot;:false,&quot;suffix&quot;:&quot;&quot;}],&quot;container-title&quot;:&quot;Genome Research&quot;,&quot;id&quot;:&quot;7ae888be-24be-5289-8d96-ecc29899328b&quot;,&quot;issued&quot;:{&quot;date-parts&quot;:[[&quot;2021&quot;,&quot;2&quot;,&quot;9&quot;]]},&quot;publisher&quot;:&quot;Cold Spring Harbor Laboratory&quot;,&quot;title&quot;:&quot; Topologically associating domains and their role in the evolution of genome structure and function in Drosophila &quot;,&quot;type&quot;:&quot;article-journal&quot;,&quot;container-title-short&quot;:&quot;Genome Res&quot;},&quot;uris&quot;:[&quot;http://www.mendeley.com/documents/?uuid=e0c093e2-02a7-3f3d-ba17-11a3e4aa487a&quot;],&quot;isTemporary&quot;:false,&quot;legacyDesktopId&quot;:&quot;e0c093e2-02a7-3f3d-ba17-11a3e4aa487a&quot;}]},{&quot;citationID&quot;:&quot;MENDELEY_CITATION_6ffac901-6138-40ca-bea5-26ca18343731&quot;,&quot;properties&quot;:{&quot;noteIndex&quot;:0},&quot;isEdited&quot;:false,&quot;manualOverride&quot;:{&quot;citeprocText&quot;:&quot;[8,19]&quot;,&quot;isManuallyOverridden&quot;:false,&quot;manualOverrideText&quot;:&quot;&quot;},&quot;citationTag&quot;:&quot;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&quot;,&quot;citationItems&quot;:[{&quot;id&quot;:&quot;103eb13c-034b-5b5f-9e2c-bce8bfd1fb55&quot;,&quot;itemData&quot;:{&quot;DOI&quot;:&quot;10.1186/s12915-018-0556-x&quot;,&quot;ISSN&quot;:&quot;17417007&quot;,&quot;PMID&quot;:&quot;30086749&quot;,&quot;abstract&quot;:&quot;Background: The human genome is highly organized in the three-dimensional nucleus. Chromosomes fold locally into topologically associating domains (TADs) defined by increased intra-domain chromatin contacts. TADs contribute to gene regulation by restricting chromatin interactions of regulatory sequences, such as enhancers, with their target genes. Disruption of TADs can result in altered gene expression and is associated to genetic diseases and cancers. However, it is not clear to which extent TAD regions are conserved in evolution and whether disruption of TADs by evolutionary rearrangements can alter gene expression. Results: Here, we hypothesize that TADs represent essential functional units of genomes, which are stable against rearrangements during evolution. We investigate this using whole-genome alignments to identify evolutionary rearrangement breakpoints of different vertebrate species. Rearrangement breakpoints are strongly enriched at TAD boundaries and depleted within TADs across species. Furthermore, using gene expression data across many tissues in mouse and human, we show that genes within TADs have more conserved expression patterns. Disruption of TADs by evolutionary rearrangements is associated with changes in gene expression profiles, consistent with a functional role of TADs in gene expression regulation. Conclusions: Together, these results indicate that TADs are conserved building blocks of genomes with regulatory functions that are often reshuffled as a whole instead of being disrupted by rearrangements.&quot;,&quot;author&quot;:[{&quot;dropping-particle&quot;:&quot;&quot;,&quot;family&quot;:&quot;Krefting&quot;,&quot;given&quot;:&quot;Jan&quot;,&quot;non-dropping-particle&quot;:&quot;&quot;,&quot;parse-names&quot;:false,&quot;suffix&quot;:&quot;&quot;},{&quot;dropping-particle&quot;:&quot;&quot;,&quot;family&quot;:&quot;Andrade-Navarro&quot;,&quot;given&quot;:&quot;Miguel A.&quot;,&quot;non-dropping-particle&quot;:&quot;&quot;,&quot;parse-names&quot;:false,&quot;suffix&quot;:&quot;&quot;},{&quot;dropping-particle&quot;:&quot;&quot;,&quot;family&quot;:&quot;Ibn-Salem&quot;,&quot;given&quot;:&quot;Jonas&quot;,&quot;non-dropping-particle&quot;:&quot;&quot;,&quot;parse-names&quot;:false,&quot;suffix&quot;:&quot;&quot;}],&quot;container-title&quot;:&quot;BMC Biology&quot;,&quot;id&quot;:&quot;103eb13c-034b-5b5f-9e2c-bce8bfd1fb55&quot;,&quot;issue&quot;:&quot;1&quot;,&quot;issued&quot;:{&quot;date-parts&quot;:[[&quot;2018&quot;,&quot;8&quot;,&quot;7&quot;]]},&quot;publisher&quot;:&quot;BioMed Central Ltd.&quot;,&quot;title&quot;:&quot;Evolutionary stability of topologically associating domains is associated with conserved gene regulation&quot;,&quot;type&quot;:&quot;article-journal&quot;,&quot;volume&quot;:&quot;16&quot;,&quot;container-title-short&quot;:&quot;BMC Biol&quot;},&quot;uris&quot;:[&quot;http://www.mendeley.com/documents/?uuid=521f1e09-2af8-38c1-8113-19b833b3d715&quot;],&quot;isTemporary&quot;:false,&quot;legacyDesktopId&quot;:&quot;521f1e09-2af8-38c1-8113-19b833b3d715&quot;},{&quot;id&quot;:&quot;dfcc1f45-f863-59f9-a0b5-5b17bc4053f9&quot;,&quot;itemData&quot;:{&quot;DOI&quot;:&quot;10.1101/GR.233874.117/-/DC1&quot;,&quot;ISSN&quot;:&quot;15495469&quot;,&quot;PMID&quot;:&quot;29914971&quot;,&quot;abstract&quot;:&quot;The relationship between evolutionary genome remodeling and the three-dimensional structure of the genome remain largely unexplored. Here, we use the heavily rearranged gibbon genome to examine how evolutionary chromosomal rearrangements impact genome-wide chromatin interactions, topologically associating domains (TADs), and their epigenetic landscape. We use high-resolution maps of gibbon-human breaks of synteny (BOS), apply Hi-C in gibbon, measure an array of epigenetic features, and perform cross-species comparisons. We find that gibbon rearrangements occur at TAD boundaries, independent of the parameters used to identify TADs. This overlap is supported by a remarkable genetic and epigenetic similarity between BOS and TAD boundaries, namely presence of CpG islands and SINE elements, and enrichment in CTCF and H3K4me3 binding. Cross-species comparisons reveal that regions orthologous to BOS also correspond with boundaries of large (400-600 kb) TADs in human and other mammalian species. The colocalization of rearrangement breakpoints and TAD boundaries may be due to higher chromatin fragility at these locations and/or increased selective pressure against rearrangements that disrupt TAD integrity. We also examine the small portion of BOS that did not overlap with TAD boundaries and gave rise to novel TADs in the gibbon genome. We postulate that these new TADs generally lack deleterious consequences. Last, we show that limited epigenetic homogenization occurs across breakpoints, irrespective of their time of occurrence in the gibbon lineage. Overall, our findings demonstrate remarkable conservation of chromatin interactions and epigenetic landscape in gibbons, in spite of extensive genomic shuffling.&quot;,&quot;author&quot;:[{&quot;dropping-particle&quot;:&quot;&quot;,&quot;family&quot;:&quot;Lazar&quot;,&quot;given&quot;:&quot;Nathan H.&quot;,&quot;non-dropping-particle&quot;:&quot;&quot;,&quot;parse-names&quot;:false,&quot;suffix&quot;:&quot;&quot;},{&quot;dropping-particle&quot;:&quot;&quot;,&quot;family&quot;:&quot;Nevonen&quot;,&quot;given&quot;:&quot;Kimberly A.&quot;,&quot;non-dropping-particle&quot;:&quot;&quot;,&quot;parse-names&quot;:false,&quot;suffix&quot;:&quot;&quot;},{&quot;dropping-particle&quot;:&quot;&quot;,&quot;family&quot;:&quot;O'Connell&quot;,&quot;given&quot;:&quot;Brendan&quot;,&quot;non-dropping-particle&quot;:&quot;&quot;,&quot;parse-names&quot;:false,&quot;suffix&quot;:&quot;&quot;},{&quot;dropping-particle&quot;:&quot;&quot;,&quot;family&quot;:&quot;McCann&quot;,&quot;given&quot;:&quot;Christine&quot;,&quot;non-dropping-particle&quot;:&quot;&quot;,&quot;parse-names&quot;:false,&quot;suffix&quot;:&quot;&quot;},{&quot;dropping-particle&quot;:&quot;&quot;,&quot;family&quot;:&quot;O'Neill&quot;,&quot;given&quot;:&quot;Rachel J.&quot;,&quot;non-dropping-particle&quot;:&quot;&quot;,&quot;parse-names&quot;:false,&quot;suffix&quot;:&quot;&quot;},{&quot;dropping-particle&quot;:&quot;&quot;,&quot;family&quot;:&quot;Green&quot;,&quot;given&quot;:&quot;Richard E.&quot;,&quot;non-dropping-particle&quot;:&quot;&quot;,&quot;parse-names&quot;:false,&quot;suffix&quot;:&quot;&quot;},{&quot;dropping-particle&quot;:&quot;&quot;,&quot;family&quot;:&quot;Meyer&quot;,&quot;given&quot;:&quot;Thomas J.&quot;,&quot;non-dropping-particle&quot;:&quot;&quot;,&quot;parse-names&quot;:false,&quot;suffix&quot;:&quot;&quot;},{&quot;dropping-particle&quot;:&quot;&quot;,&quot;family&quot;:&quot;Okhovat&quot;,&quot;given&quot;:&quot;Mariam&quot;,&quot;non-dropping-particle&quot;:&quot;&quot;,&quot;parse-names&quot;:false,&quot;suffix&quot;:&quot;&quot;},{&quot;dropping-particle&quot;:&quot;&quot;,&quot;family&quot;:&quot;Carbone&quot;,&quot;given&quot;:&quot;Lucia&quot;,&quot;non-dropping-particle&quot;:&quot;&quot;,&quot;parse-names&quot;:false,&quot;suffix&quot;:&quot;&quot;}],&quot;container-title&quot;:&quot;Genome Research&quot;,&quot;id&quot;:&quot;dfcc1f45-f863-59f9-a0b5-5b17bc4053f9&quot;,&quot;issue&quot;:&quot;7&quot;,&quot;issued&quot;:{&quot;date-parts&quot;:[[&quot;2018&quot;,&quot;7&quot;,&quot;1&quot;]]},&quot;page&quot;:&quot;983-997&quot;,&quot;publisher&quot;:&quot;Cold Spring Harbor Laboratory Press&quot;,&quot;title&quot;:&quot;Epigenetic maintenance of topological domains in the highly rearranged gibbon genome&quot;,&quot;type&quot;:&quot;article-journal&quot;,&quot;volume&quot;:&quot;28&quot;,&quot;container-title-short&quot;:&quot;Genome Res&quot;},&quot;uris&quot;:[&quot;http://www.mendeley.com/documents/?uuid=c7d63051-e2e1-368d-8529-b9056c524992&quot;],&quot;isTemporary&quot;:false,&quot;legacyDesktopId&quot;:&quot;c7d63051-e2e1-368d-8529-b9056c524992&quot;}]},{&quot;citationID&quot;:&quot;MENDELEY_CITATION_b6cfb508-ee93-47ca-9a08-f6f7d7345768&quot;,&quot;properties&quot;:{&quot;noteIndex&quot;:0},&quot;isEdited&quot;:false,&quot;manualOverride&quot;:{&quot;citeprocText&quot;:&quot;[20,21]&quot;,&quot;isManuallyOverridden&quot;:false,&quot;manualOverrideText&quot;:&quot;&quot;},&quot;citationItems&quot;:[{&quot;id&quot;:&quot;5cdb14f6-62f5-569b-a61a-3ab05b34d8e2&quot;,&quot;itemData&quot;:{&quot;DOI&quot;:&quot;10.1016/j.ajhg.2021.01.001&quot;,&quot;ISSN&quot;:&quot;00029297&quot;,&quot;author&quot;:[{&quot;dropping-particle&quot;:&quot;&quot;,&quot;family&quot;:&quot;McArthur&quot;,&quot;given&quot;:&quot;Evonne&quot;,&quot;non-dropping-particle&quot;:&quot;&quot;,&quot;parse-names&quot;:false,&quot;suffix&quot;:&quot;&quot;},{&quot;dropping-particle&quot;:&quot;&quot;,&quot;family&quot;:&quot;Capra&quot;,&quot;given&quot;:&quot;John A.&quot;,&quot;non-dropping-particle&quot;:&quot;&quot;,&quot;parse-names&quot;:false,&quot;suffix&quot;:&quot;&quot;}],&quot;container-title&quot;:&quot;The American Journal of Human Genetics&quot;,&quot;id&quot;:&quot;5cdb14f6-62f5-569b-a61a-3ab05b34d8e2&quot;,&quot;issue&quot;:&quot;2&quot;,&quot;issued&quot;:{&quot;date-parts&quot;:[[&quot;2021&quot;,&quot;2&quot;]]},&quot;page&quot;:&quot;269-283&quot;,&quot;publisher&quot;:&quot;Am J Hum Genet&quot;,&quot;title&quot;:&quot;Topologically associating domain boundaries that are stable across diverse cell types are evolutionarily constrained and enriched for heritability&quot;,&quot;type&quot;:&quot;article-journal&quot;,&quot;volume&quot;:&quot;108&quot;,&quot;container-title-short&quot;:&quot;&quot;},&quot;uris&quot;:[&quot;http://www.mendeley.com/documents/?uuid=58843655-f90f-37d6-8d37-08c87768f0ef&quot;],&quot;isTemporary&quot;:false,&quot;legacyDesktopId&quot;:&quot;58843655-f90f-37d6-8d37-08c87768f0ef&quot;},{&quot;id&quot;:&quot;af5130e9-5e1d-3206-ac0a-73f92d0f2a56&quot;,&quot;itemData&quot;:{&quot;type&quot;:&quot;article-journal&quot;,&quot;id&quot;:&quot;af5130e9-5e1d-3206-ac0a-73f92d0f2a56&quot;,&quot;title&quot;:&quot;Evolutionary insights into 3D genome organization and epigenetic landscape of Vigna mungo&quot;,&quot;author&quot;:[{&quot;family&quot;:&quot;Junaid&quot;,&quot;given&quot;:&quot;Alim&quot;,&quot;parse-names&quot;:false,&quot;dropping-particle&quot;:&quot;&quot;,&quot;non-dropping-particle&quot;:&quot;&quot;},{&quot;family&quot;:&quot;Singh&quot;,&quot;given&quot;:&quot;Baljinder&quot;,&quot;parse-names&quot;:false,&quot;dropping-particle&quot;:&quot;&quot;,&quot;non-dropping-particle&quot;:&quot;&quot;},{&quot;family&quot;:&quot;Bhatia&quot;,&quot;given&quot;:&quot;Sabhyata&quot;,&quot;parse-names&quot;:false,&quot;dropping-particle&quot;:&quot;&quot;,&quot;non-dropping-particle&quot;:&quot;&quot;}],&quot;container-title&quot;:&quot;Life science alliance&quot;,&quot;container-title-short&quot;:&quot;Life Sci Alliance&quot;,&quot;accessed&quot;:{&quot;date-parts&quot;:[[2023,12,18]]},&quot;DOI&quot;:&quot;10.26508/LSA.202302074&quot;,&quot;ISSN&quot;:&quot;2575-1077&quot;,&quot;PMID&quot;:&quot;37923361&quot;,&quot;URL&quot;:&quot;https://pubmed.ncbi.nlm.nih.gov/37923361/&quot;,&quot;issued&quot;:{&quot;date-parts&quot;:[[2023,1,1]]},&quot;abstract&quot;:&quo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quot;,&quot;publisher&quot;:&quot;Life Sci Alliance&quot;,&quot;issue&quot;:&quot;1&quot;,&quot;volume&quot;:&quot;7&quot;},&quot;isTemporary&quot;:false}],&quot;citationTag&quot;:&quot;MENDELEY_CITATION_v3_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&quot;},{&quot;citationID&quot;:&quot;MENDELEY_CITATION_c6108b18-9989-467d-9b37-3e06f6cb5bfe&quot;,&quot;properties&quot;:{&quot;noteIndex&quot;:0},&quot;isEdited&quot;:false,&quot;manualOverride&quot;:{&quot;citeprocText&quot;:&quot;[22,23]&quot;,&quot;isManuallyOverridden&quot;:false,&quot;manualOverrideText&quot;:&quot;&quot;},&quot;citationTag&quot;:&quot;MENDELEY_CITATION_v3_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&quot;,&quot;citationItems&quot;:[{&quot;id&quot;:&quot;f7ebf0b3-9ac3-517a-a2d3-1565f8ede770&quot;,&quot;itemData&quot;:{&quot;DOI&quot;:&quot;10.1073/PNAS.1808631116/SUPPL_FILE/PNAS.1808631116.SD03.XLSX&quot;,&quot;ISSN&quot;:&quot;10916490&quot;,&quot;PMID&quot;:&quot;30659153&quot;,&quot;abstract&quot;:&quot;The potential impact of structural variants includes not only the duplication or deletion of coding sequences, but also the perturbation of noncoding DNA regulatory elements and structural chromatin features, including topological domains (TADs). Structural variants disrupting TAD boundaries have been implicated both in cancer and developmental disease; this likely occurs via “enhancer hijacking,” whereby removal of the TAD boundary exposes enhancers to new target transcription start sites (TSSs). With this functional role, we hypothesized that boundaries would display evidence for negative selection. Here we demonstrate that the chromatin landscape constrains structural variation both within healthy humans and across primate evolution. In contrast, in patients with developmental delay, variants occur remarkably uniformly across genomic features, suggesting a potentially broad role for enhancer hijacking in human disease.&quot;,&quot;author&quot;:[{&quot;dropping-particle&quot;:&quot;&quot;,&quot;family&quot;:&quot;Fudenberg&quot;,&quot;given&quot;:&quot;Geoff&quot;,&quot;non-dropping-particle&quot;:&quot;&quot;,&quot;parse-names&quot;:false,&quot;suffix&quot;:&quot;&quot;},{&quot;dropping-particle&quot;:&quot;&quot;,&quot;family&quot;:&quot;Pollard&quot;,&quot;given&quot;:&quot;Katherine S.&quot;,&quot;non-dropping-particle&quot;:&quot;&quot;,&quot;parse-names&quot;:false,&quot;suffix&quot;:&quot;&quot;}],&quot;container-title&quot;:&quot;Proceedings of the National Academy of Sciences of the United States of America&quot;,&quot;id&quot;:&quot;f7ebf0b3-9ac3-517a-a2d3-1565f8ede770&quot;,&quot;issue&quot;:&quot;6&quot;,&quot;issued&quot;:{&quot;date-parts&quot;:[[&quot;2019&quot;,&quot;2&quot;,&quot;5&quot;]]},&quot;page&quot;:&quot;2175-2180&quot;,&quot;publisher&quot;:&quot;National Academy of Sciences&quot;,&quot;title&quot;:&quot;Chromatin features constrain structural variation across evolutionary timescales&quot;,&quot;type&quot;:&quot;article-journal&quot;,&quot;volume&quot;:&quot;116&quot;,&quot;container-title-short&quot;:&quot;Proc Natl Acad Sci U S A&quot;},&quot;uris&quot;:[&quot;http://www.mendeley.com/documents/?uuid=acdcdf15-1b40-3b0a-a1fb-581b36cec604&quot;],&quot;isTemporary&quot;:false,&quot;legacyDesktopId&quot;:&quot;acdcdf15-1b40-3b0a-a1fb-581b36cec604&quot;},{&quot;id&quot;:&quot;f03cf9e3-0eab-54fc-8ba4-d7918fbf796d&quot;,&quot;itemData&quot;:{&quot;DOI&quot;:&quot;10.1186/S13059-019-1666-7/FIGURES/4&quot;,&quot;ISSN&quot;:&quot;1474760X&quot;,&quot;PMID&quot;:&quot;30898144&quot;,&quot;abstract&quot;:&quot;Deletions that fuse two adjacent topologically associating domains (TADs) can cause severe developmental disorders. We provide a formal method to quantify deletions based on their potential disruption of the three-dimensional genome structure, denoted as the TAD fusion score. Furthermore, we show that deletions that cause TAD fusion are rare and under negative selection in the general population. Finally, we show that our method correctly gives higher scores to deletions reported to cause various disorders, including developmental disorders and cancer, in comparison to the deletions reported in the 1000 Genomes Project. The TAD fusion score tool is publicly available at https://github.com/HormozdiariLab/TAD-fusion-score.&quot;,&quot;author&quot;:[{&quot;dropping-particle&quot;:&quot;&quot;,&quot;family&quot;:&quot;Huynh&quot;,&quot;given&quot;:&quot;Linh&quot;,&quot;non-dropping-particle&quot;:&quot;&quot;,&quot;parse-names&quot;:false,&quot;suffix&quot;:&quot;&quot;},{&quot;dropping-particle&quot;:&quot;&quot;,&quot;family&quot;:&quot;Hormozdiari&quot;,&quot;given&quot;:&quot;Fereydoun&quot;,&quot;non-dropping-particle&quot;:&quot;&quot;,&quot;parse-names&quot;:false,&quot;suffix&quot;:&quot;&quot;}],&quot;container-title&quot;:&quot;Genome Biology&quot;,&quot;id&quot;:&quot;f03cf9e3-0eab-54fc-8ba4-d7918fbf796d&quot;,&quot;issue&quot;:&quot;1&quot;,&quot;issued&quot;:{&quot;date-parts&quot;:[[&quot;2019&quot;,&quot;3&quot;,&quot;21&quot;]]},&quot;page&quot;:&quot;1-13&quot;,&quot;publisher&quot;:&quot;BioMed Central Ltd.&quot;,&quot;title&quot;:&quot;TAD fusion score: Discovery and ranking the contribution of deletions to genome structure&quot;,&quot;type&quot;:&quot;article-journal&quot;,&quot;volume&quot;:&quot;20&quot;,&quot;container-title-short&quot;:&quot;Genome Biol&quot;},&quot;uris&quot;:[&quot;http://www.mendeley.com/documents/?uuid=d8a715b3-7b22-3ec2-ade8-9ca60b8fe0f1&quot;],&quot;isTemporary&quot;:false,&quot;legacyDesktopId&quot;:&quot;d8a715b3-7b22-3ec2-ade8-9ca60b8fe0f1&quot;}]},{&quot;citationID&quot;:&quot;MENDELEY_CITATION_bc4e55da-7f20-4665-8917-1ea6cd618a88&quot;,&quot;properties&quot;:{&quot;noteIndex&quot;:0},&quot;isEdited&quot;:false,&quot;manualOverride&quot;:{&quot;citeprocText&quot;:&quot;[24]&quot;,&quot;isManuallyOverridden&quot;:false,&quot;manualOverrideText&quot;:&quot;&quot;},&quot;citationTag&quot;:&quot;MENDELEY_CITATION_v3_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&quot;,&quot;citationItems&quot;:[{&quot;id&quot;:&quot;c499c771-eab8-58cb-bdf4-8bd950ef6b6a&quot;,&quot;itemData&quot;:{&quot;DOI&quot;:&quot;10.1016/J.CELREP.2024.113895&quot;,&quot;ISSN&quot;:&quot;2211-1247&quot;,&quot;PMID&quot;:&quot;38517894&quot;,&quot;author&quot;:[{&quot;dropping-particle&quot;:&quot;&quot;,&quot;family&quot;:&quot;James&quot;,&quot;given&quot;:&quot;Caelinn&quot;,&quot;non-dropping-particle&quot;:&quot;&quot;,&quot;parse-names&quot;:false,&quot;suffix&quot;:&quot;&quot;},{&quot;dropping-particle&quot;:&quot;&quot;,&quot;family&quot;:&quot;Trevisan-Herraz&quot;,&quot;given&quot;:&quot;Marco&quot;,&quot;non-dropping-particle&quot;:&quot;&quot;,&quot;parse-names&quot;:false,&quot;suffix&quot;:&quot;&quot;},{&quot;dropping-particle&quot;:&quot;&quot;,&quot;family&quot;:&quot;Juan&quot;,&quot;given&quot;:&quot;David&quot;,&quot;non-dropping-particle&quot;:&quot;&quot;,&quot;parse-names&quot;:false,&quot;suffix&quot;:&quot;&quot;},{&quot;dropping-particle&quot;:&quot;&quot;,&quot;family&quot;:&quot;Rico&quot;,&quot;given&quot;:&quot;Daniel&quot;,&quot;non-dropping-particle&quot;:&quot;&quot;,&quot;parse-names&quot;:false,&quot;suffix&quot;:&quot;&quot;}],&quot;container-title&quot;:&quot;Cell reports&quot;,&quot;id&quot;:&quot;c499c771-eab8-58cb-bdf4-8bd950ef6b6a&quot;,&quot;issue&quot;:&quot;4&quot;,&quot;issued&quot;:{&quot;date-parts&quot;:[[&quot;2024&quot;,&quot;4&quot;]]},&quot;page&quot;:&quot;113895&quot;,&quot;publisher&quot;:&quot;Cell Rep&quot;,&quot;title&quot;:&quot;Evolutionary analysis of gene ages across TADs associates chromatin topology with whole-genome duplications&quot;,&quot;type&quot;:&quot;article-journal&quot;,&quot;volume&quot;:&quot;43&quot;,&quot;container-title-short&quot;:&quot;Cell Rep&quot;},&quot;uris&quot;:[&quot;http://www.mendeley.com/documents/?uuid=0d5fb1a3-1aa7-3af3-bc70-dd31de538d11&quot;],&quot;isTemporary&quot;:false,&quot;legacyDesktopId&quot;:&quot;0d5fb1a3-1aa7-3af3-bc70-dd31de538d11&quot;}]},{&quot;citationID&quot;:&quot;MENDELEY_CITATION_fbed3c1b-1363-43d6-a2dd-9ff522a1b6e5&quot;,&quot;properties&quot;:{&quot;noteIndex&quot;:0},&quot;isEdited&quot;:false,&quot;manualOverride&quot;:{&quot;citeprocText&quot;:&quot;[25]&quot;,&quot;isManuallyOverridden&quot;:false,&quot;manualOverrideText&quot;:&quot;&quot;},&quot;citationTag&quot;:&quot;MENDELEY_CITATION_v3_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&quot;,&quot;citationItems&quot;:[{&quot;id&quot;:&quot;ebaa8065-7a0b-5473-9cf1-baf20f7e3d4d&quot;,&quot;itemData&quot;:{&quot;DOI&quot;:&quot;10.1038/s41467-023-43841-8&quot;,&quot;ISSN&quot;:&quot;20411723&quot;,&quot;PMID&quot;:&quot;38062027&quot;,&quot;abstract&quot;:&quo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quot;,&quot;author&quot;:[{&quot;dropping-particle&quot;:&quot;&quot;,&quot;family&quot;:&quot;Okhovat&quot;,&quot;given&quot;:&quot;Mariam&quot;,&quot;non-dropping-particle&quot;:&quot;&quot;,&quot;parse-names&quot;:false,&quot;suffix&quot;:&quot;&quot;},{&quot;dropping-particle&quot;:&quot;&quot;,&quot;family&quot;:&quot;VanCampen&quot;,&quot;given&quot;:&quot;Jake&quot;,&quot;non-dropping-particle&quot;:&quot;&quot;,&quot;parse-names&quot;:false,&quot;suffix&quot;:&quot;&quot;},{&quot;dropping-particle&quot;:&quot;&quot;,&quot;family&quot;:&quot;Nevonen&quot;,&quot;given&quot;:&quot;Kimberly A.&quot;,&quot;non-dropping-particle&quot;:&quot;&quot;,&quot;parse-names&quot;:false,&quot;suffix&quot;:&quot;&quot;},{&quot;dropping-particle&quot;:&quot;&quot;,&quot;family&quot;:&quot;Harshman&quot;,&quot;given&quot;:&quot;Lana&quot;,&quot;non-dropping-particle&quot;:&quot;&quot;,&quot;parse-names&quot;:false,&quot;suffix&quot;:&quot;&quot;},{&quot;dropping-particle&quot;:&quot;&quot;,&quot;family&quot;:&quot;Li&quot;,&quot;given&quot;:&quot;Weiyu&quot;,&quot;non-dropping-particle&quot;:&quot;&quot;,&quot;parse-names&quot;:false,&quot;suffix&quot;:&quot;&quot;},{&quot;dropping-particle&quot;:&quot;&quot;,&quot;family&quot;:&quot;Layman&quot;,&quot;given&quot;:&quot;Cora E.&quot;,&quot;non-dropping-particle&quot;:&quot;&quot;,&quot;parse-names&quot;:false,&quot;suffix&quot;:&quot;&quot;},{&quot;dropping-particle&quot;:&quot;&quot;,&quot;family&quot;:&quot;Ward&quot;,&quot;given&quot;:&quot;Samantha&quot;,&quot;non-dropping-particle&quot;:&quot;&quot;,&quot;parse-names&quot;:false,&quot;suffix&quot;:&quot;&quot;},{&quot;dropping-particle&quot;:&quot;&quot;,&quot;family&quot;:&quot;Herrera&quot;,&quot;given&quot;:&quot;Jarod&quot;,&quot;non-dropping-particle&quot;:&quot;&quot;,&quot;parse-names&quot;:false,&quot;suffix&quot;:&quot;&quot;},{&quot;dropping-particle&quot;:&quot;&quot;,&quot;family&quot;:&quot;Wells&quot;,&quot;given&quot;:&quot;Jackson&quot;,&quot;non-dropping-particle&quot;:&quot;&quot;,&quot;parse-names&quot;:false,&quot;suffix&quot;:&quot;&quot;},{&quot;dropping-particle&quot;:&quot;&quot;,&quot;family&quot;:&quot;Sheng&quot;,&quot;given&quot;:&quot;Rory R.&quot;,&quot;non-dropping-particle&quot;:&quot;&quot;,&quot;parse-names&quot;:false,&quot;suffix&quot;:&quot;&quot;},{&quot;dropping-particle&quot;:&quot;&quot;,&quot;family&quot;:&quot;Mao&quot;,&quot;given&quot;:&quot;Yafei&quot;,&quot;non-dropping-particle&quot;:&quot;&quot;,&quot;parse-names&quot;:false,&quot;suffix&quot;:&quot;&quot;},{&quot;dropping-particle&quot;:&quot;&quot;,&quot;family&quot;:&quot;Ndjamen&quot;,&quot;given&quot;:&quot;Blaise&quot;,&quot;non-dropping-particle&quot;:&quot;&quot;,&quot;parse-names&quot;:false,&quot;suffix&quot;:&quot;&quot;},{&quot;dropping-particle&quot;:&quot;&quot;,&quot;family&quot;:&quot;Lima&quot;,&quot;given&quot;:&quot;Ana C.&quot;,&quot;non-dropping-particle&quot;:&quot;&quot;,&quot;parse-names&quot;:false,&quot;suffix&quot;:&quot;&quot;},{&quot;dropping-particle&quot;:&quot;&quot;,&quot;family&quot;:&quot;Vigh-Conrad&quot;,&quot;given&quot;:&quot;Katinka A.&quot;,&quot;non-dropping-particle&quot;:&quot;&quot;,&quot;parse-names&quot;:false,&quot;suffix&quot;:&quot;&quot;},{&quot;dropping-particle&quot;:&quot;&quot;,&quot;family&quot;:&quot;Stendahl&quot;,&quot;given&quot;:&quot;Alexandra M.&quot;,&quot;non-dropping-particle&quot;:&quot;&quot;,&quot;parse-names&quot;:false,&quot;suffix&quot;:&quot;&quot;},{&quot;dropping-particle&quot;:&quot;&quot;,&quot;family&quot;:&quot;Yang&quot;,&quot;given&quot;:&quot;Ran&quot;,&quot;non-dropping-particle&quot;:&quot;&quot;,&quot;parse-names&quot;:false,&quot;suffix&quot;:&quot;&quot;},{&quot;dropping-particle&quot;:&quot;&quot;,&quot;family&quot;:&quot;Fedorov&quot;,&quot;given&quot;:&quot;Lev&quot;,&quot;non-dropping-particle&quot;:&quot;&quot;,&quot;parse-names&quot;:false,&quot;suffix&quot;:&quot;&quot;},{&quot;dropping-particle&quot;:&quot;&quot;,&quot;family&quot;:&quot;Matthews&quot;,&quot;given&quot;:&quot;Ian R.&quot;,&quot;non-dropping-particle&quot;:&quot;&quot;,&quot;parse-names&quot;:false,&quot;suffix&quot;:&quot;&quot;},{&quot;dropping-particle&quot;:&quot;&quot;,&quot;family&quot;:&quot;Easow&quot;,&quot;given&quot;:&quot;Sarah A.&quot;,&quot;non-dropping-particle&quot;:&quot;&quot;,&quot;parse-names&quot;:false,&quot;suffix&quot;:&quot;&quot;},{&quot;dropping-particle&quot;:&quot;&quot;,&quot;family&quot;:&quot;Chan&quot;,&quot;given&quot;:&quot;Dylan K.&quot;,&quot;non-dropping-particle&quot;:&quot;&quot;,&quot;parse-names&quot;:false,&quot;suffix&quot;:&quot;&quot;},{&quot;dropping-particle&quot;:&quot;&quot;,&quot;family&quot;:&quot;Jan&quot;,&quot;given&quot;:&quot;Taha A.&quot;,&quot;non-dropping-particle&quot;:&quot;&quot;,&quot;parse-names&quot;:false,&quot;suffix&quot;:&quot;&quot;},{&quot;dropping-particle&quot;:&quot;&quot;,&quot;family&quot;:&quot;Eichler&quot;,&quot;given&quot;:&quot;Evan E.&quot;,&quot;non-dropping-particle&quot;:&quot;&quot;,&quot;parse-names&quot;:false,&quot;suffix&quot;:&quot;&quot;},{&quot;dropping-particle&quot;:&quot;&quot;,&quot;family&quot;:&quot;Rugonyi&quot;,&quot;given&quot;:&quot;Sandra&quot;,&quot;non-dropping-particle&quot;:&quot;&quot;,&quot;parse-names&quot;:false,&quot;suffix&quot;:&quot;&quot;},{&quot;dropping-particle&quot;:&quot;&quot;,&quot;family&quot;:&quot;Conrad&quot;,&quot;given&quot;:&quot;Donald F.&quot;,&quot;non-dropping-particle&quot;:&quot;&quot;,&quot;parse-names&quot;:false,&quot;suffix&quot;:&quot;&quot;},{&quot;dropping-particle&quot;:&quot;&quot;,&quot;family&quot;:&quot;Ahituv&quot;,&quot;given&quot;:&quot;Nadav&quot;,&quot;non-dropping-particle&quot;:&quot;&quot;,&quot;parse-names&quot;:false,&quot;suffix&quot;:&quot;&quot;},{&quot;dropping-particle&quot;:&quot;&quot;,&quot;family&quot;:&quot;Carbone&quot;,&quot;given&quot;:&quot;Lucia&quot;,&quot;non-dropping-particle&quot;:&quot;&quot;,&quot;parse-names&quot;:false,&quot;suffix&quot;:&quot;&quot;}],&quot;container-title&quot;:&quot;Nature Communications&quot;,&quot;id&quot;:&quot;ebaa8065-7a0b-5473-9cf1-baf20f7e3d4d&quot;,&quot;issue&quot;:&quot;1&quot;,&quot;issued&quot;:{&quot;date-parts&quot;:[[&quot;2023&quot;,&quot;12&quot;,&quot;7&quot;]]},&quot;page&quot;:&quot;8111&quot;,&quot;publisher&quot;:&quot;Nat Commun&quot;,&quot;title&quot;:&quot;TAD evolutionary and functional characterization reveals diversity in mammalian TAD boundary properties and function&quot;,&quot;type&quot;:&quot;article-journal&quot;,&quot;volume&quot;:&quot;14&quot;,&quot;container-title-short&quot;:&quot;Nat Commun&quot;},&quot;uris&quot;:[&quot;http://www.mendeley.com/documents/?uuid=9c669c11-3e0a-36c9-b237-08dd18687c1a&quot;],&quot;isTemporary&quot;:false,&quot;legacyDesktopId&quot;:&quot;9c669c11-3e0a-36c9-b237-08dd18687c1a&quot;}]},{&quot;citationID&quot;:&quot;MENDELEY_CITATION_77c983c2-b01e-4d22-b20d-0d75c1d1b385&quot;,&quot;properties&quot;:{&quot;noteIndex&quot;:0},&quot;isEdited&quot;:false,&quot;manualOverride&quot;:{&quot;citeprocText&quot;:&quot;[13]&quot;,&quot;isManuallyOverridden&quot;:false,&quot;manualOverrideText&quot;:&quot;&quot;},&quot;citationTag&quot;:&quot;MENDELEY_CITATION_v3_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&quot;,&quot;citationItems&quot;:[{&quot;id&quot;:&quot;5b9eee49-e091-50d8-a518-5e8f9d6d5f87&quot;,&quot;itemData&quot;:{&quot;DOI&quot;:&quot;10.1016/j.tig.2020.10.009&quot;,&quot;ISSN&quot;:&quot;13624555&quot;,&quot;PMID&quot;:&quot;33203573&quot;,&quot;abstract&quot;:&quot;The notion that topologically associating domains (TADs) are highly conserved across species is prevalent in the field of 3D genomics. However, what exactly is meant by ‘highly conserved’ and what are the actual comparative data that support this notion? To address these questions, we performed a historical review of the relevant literature and retraced numerous citation chains to reveal the primary data that were used as the basis for the widely accepted conclusion that TADs are highly conserved across evolution. A thorough review of the available evidence suggests the answer may be more complex than what is commonly presented.&quot;,&quot;author&quot;:[{&quot;dropping-particle&quot;:&quot;&quot;,&quot;family&quot;:&quot;Eres&quot;,&quot;given&quot;:&quot;Ittai E.&quot;,&quot;non-dropping-particle&quot;:&quot;&quot;,&quot;parse-names&quot;:false,&quot;suffix&quot;:&quot;&quot;},{&quot;dropping-particle&quot;:&quot;&quot;,&quot;family&quot;:&quot;Gilad&quot;,&quot;given&quot;:&quot;Yoav&quot;,&quot;non-dropping-particle&quot;:&quot;&quot;,&quot;parse-names&quot;:false,&quot;suffix&quot;:&quot;&quot;}],&quot;container-title&quot;:&quot;Trends in Genetics&quot;,&quot;id&quot;:&quot;5b9eee49-e091-50d8-a518-5e8f9d6d5f87&quot;,&quot;issue&quot;:&quot;3&quot;,&quot;issued&quot;:{&quot;date-parts&quot;:[[&quot;2021&quot;,&quot;3&quot;,&quot;1&quot;]]},&quot;page&quot;:&quot;216-223&quot;,&quot;publisher&quot;:&quot;Elsevier Ltd&quot;,&quot;title&quot;:&quot;A TAD Skeptic: Is 3D Genome Topology Conserved?&quot;,&quot;type&quot;:&quot;article&quot;,&quot;volume&quot;:&quot;37&quot;,&quot;container-title-short&quot;:&quot;&quot;},&quot;uris&quot;:[&quot;http://www.mendeley.com/documents/?uuid=b3c598c9-de2d-35c3-bbbe-71f10fd55da9&quot;],&quot;isTemporary&quot;:false,&quot;legacyDesktopId&quot;:&quot;b3c598c9-de2d-35c3-bbbe-71f10fd55da9&quot;}]},{&quot;citationID&quot;:&quot;MENDELEY_CITATION_199d2c1a-ab13-470c-b9be-e66081fb609a&quot;,&quot;properties&quot;:{&quot;noteIndex&quot;:0},&quot;isEdited&quot;:false,&quot;manualOverride&quot;:{&quot;citeprocText&quot;:&quot;[26]&quot;,&quot;isManuallyOverridden&quot;:false,&quot;manualOverrideText&quot;:&quot;&quot;},&quot;citationTag&quot;:&quot;MENDELEY_CITATION_v3_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&quot;,&quot;citationItems&quot;:[{&quot;id&quot;:&quot;7056d56f-307e-56b5-92cd-dd678b0d6727&quot;,&quot;itemData&quot;:{&quot;DOI&quot;:&quot;10.1038/S41467-022-29599-5&quot;,&quot;ISSN&quot;:&quot;2041-1723&quot;,&quot;PMID&quot;:&quot;35413948&quot;,&quot;abstract&quot;:&quot;&lt;p&gt; Chromosomes are hierarchically folded within cell nuclei into territories, domains and subdomains, but the functional importance and evolutionary dynamics of these hierarchies are poorly defined. Here, we comprehensively profile genome organizations of five &lt;italic&gt;Anopheles&lt;/italic&gt; mosquito species and show how different levels of chromatin architecture influence each other. Patterns observed on Hi-C maps are associated with known cytological structures, epigenetic profiles, and gene expression levels. Evolutionary analysis reveals conservation of chromatin architecture within synteny blocks for tens of millions of years and enrichment of synteny breakpoints in regions with increased genomic insulation. However, in-depth analysis shows a confounding effect of gene density on both insulation and distribution of synteny breakpoints, suggesting limited causal relationship between breakpoints and regions with increased genomic insulation. At the level of individual loci, we identify specific, extremely long-ranged looping interactions, conserved for ~100 million years. We demonstrate that the mechanisms underlying these looping contacts differ from previously described Polycomb-dependent interactions and clustering of active chromatin. &lt;/p&gt;&quot;,&quot;author&quot;:[{&quot;dropping-particle&quot;:&quot;&quot;,&quot;family&quot;:&quot;Lukyanchikova&quot;,&quot;given&quot;:&quot;Varvara&quot;,&quot;non-dropping-particle&quot;:&quot;&quot;,&quot;parse-names&quot;:false,&quot;suffix&quot;:&quot;&quot;},{&quot;dropping-particle&quot;:&quot;&quot;,&quot;family&quot;:&quot;Nuriddinov&quot;,&quot;given&quot;:&quot;Miroslav&quot;,&quot;non-dropping-particle&quot;:&quot;&quot;,&quot;parse-names&quot;:false,&quot;suffix&quot;:&quot;&quot;},{&quot;dropping-particle&quot;:&quot;&quot;,&quot;family&quot;:&quot;Belokopytova&quot;,&quot;given&quot;:&quot;Polina&quot;,&quot;non-dropping-particle&quot;:&quot;&quot;,&quot;parse-names&quot;:false,&quot;suffix&quot;:&quot;&quot;},{&quot;dropping-particle&quot;:&quot;&quot;,&quot;family&quot;:&quot;Taskina&quot;,&quot;given&quot;:&quot;Alena&quot;,&quot;non-dropping-particle&quot;:&quot;&quot;,&quot;parse-names&quot;:false,&quot;suffix&quot;:&quot;&quot;},{&quot;dropping-particle&quot;:&quot;&quot;,&quot;family&quot;:&quot;Liang&quot;,&quot;given&quot;:&quot;Jiangtao&quot;,&quot;non-dropping-particle&quot;:&quot;&quot;,&quot;parse-names&quot;:false,&quot;suffix&quot;:&quot;&quot;},{&quot;dropping-particle&quot;:&quot;&quot;,&quot;family&quot;:&quot;Reijnders&quot;,&quot;given&quot;:&quot;Maarten J. M. F.&quot;,&quot;non-dropping-particle&quot;:&quot;&quot;,&quot;parse-names&quot;:false,&quot;suffix&quot;:&quot;&quot;},{&quot;dropping-particle&quot;:&quot;&quot;,&quot;family&quot;:&quot;Ruzzante&quot;,&quot;given&quot;:&quot;Livio&quot;,&quot;non-dropping-particle&quot;:&quot;&quot;,&quot;parse-names&quot;:false,&quot;suffix&quot;:&quot;&quot;},{&quot;dropping-particle&quot;:&quot;&quot;,&quot;family&quot;:&quot;Feron&quot;,&quot;given&quot;:&quot;Romain&quot;,&quot;non-dropping-particle&quot;:&quot;&quot;,&quot;parse-names&quot;:false,&quot;suffix&quot;:&quot;&quot;},{&quot;dropping-particle&quot;:&quot;&quot;,&quot;family&quot;:&quot;Waterhouse&quot;,&quot;given&quot;:&quot;Robert M.&quot;,&quot;non-dropping-particle&quot;:&quot;&quot;,&quot;parse-names&quot;:false,&quot;suffix&quot;:&quot;&quot;},{&quot;dropping-particle&quot;:&quot;&quot;,&quot;family&quot;:&quot;Wu&quot;,&quot;given&quot;:&quot;Yang&quot;,&quot;non-dropping-particle&quot;:&quot;&quot;,&quot;parse-names&quot;:false,&quot;suffix&quot;:&quot;&quot;},{&quot;dropping-particle&quot;:&quot;&quot;,&quot;family&quot;:&quot;Mao&quot;,&quot;given&quot;:&quot;Chunhong&quot;,&quot;non-dropping-particle&quot;:&quot;&quot;,&quot;parse-names&quot;:false,&quot;suffix&quot;:&quot;&quot;},{&quot;dropping-particle&quot;:&quot;&quot;,&quot;family&quot;:&quot;Tu&quot;,&quot;given&quot;:&quot;Zhijian&quot;,&quot;non-dropping-particle&quot;:&quot;&quot;,&quot;parse-names&quot;:false,&quot;suffix&quot;:&quot;&quot;},{&quot;dropping-particle&quot;:&quot;V.&quot;,&quot;family&quot;:&quot;Sharakhov&quot;,&quot;given&quot;:&quot;Igor&quot;,&quot;non-dropping-particle&quot;:&quot;&quot;,&quot;parse-names&quot;:false,&quot;suffix&quot;:&quot;&quot;},{&quot;dropping-particle&quot;:&quot;&quot;,&quot;family&quot;:&quot;Fishman&quot;,&quot;given&quot;:&quot;Veniamin&quot;,&quot;non-dropping-particle&quot;:&quot;&quot;,&quot;parse-names&quot;:false,&quot;suffix&quot;:&quot;&quot;}],&quot;container-title&quot;:&quot;Nature communications&quot;,&quot;id&quot;:&quot;7056d56f-307e-56b5-92cd-dd678b0d6727&quot;,&quot;issue&quot;:&quot;1&quot;,&quot;issued&quot;:{&quot;date-parts&quot;:[[&quot;2022&quot;,&quot;12&quot;,&quot;12&quot;]]},&quot;page&quot;:&quot;1960&quot;,&quot;publisher&quot;:&quot;Nat Commun&quot;,&quot;title&quot;:&quot;Anopheles mosquitoes reveal new principles of 3D genome organization in insects&quot;,&quot;type&quot;:&quot;article-journal&quot;,&quot;volume&quot;:&quot;13&quot;,&quot;container-title-short&quot;:&quot;Nat Commun&quot;},&quot;uris&quot;:[&quot;http://www.mendeley.com/documents/?uuid=13c85f32-01f8-3552-ae8a-ef5e99d7ec6b&quot;],&quot;isTemporary&quot;:false,&quot;legacyDesktopId&quot;:&quot;13c85f32-01f8-3552-ae8a-ef5e99d7ec6b&quot;}]},{&quot;citationID&quot;:&quot;MENDELEY_CITATION_0426703c-c301-497c-975d-7f78a2989d6a&quot;,&quot;properties&quot;:{&quot;noteIndex&quot;:0},&quot;isEdited&quot;:false,&quot;manualOverride&quot;:{&quot;citeprocText&quot;:&quot;[26,27]&quot;,&quot;isManuallyOverridden&quot;:false,&quot;manualOverrideText&quot;:&quot;&quot;},&quot;citationTag&quot;:&quot;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&quot;,&quot;citationItems&quot;:[{&quot;id&quot;:&quot;1f1709e3-fe0f-5ee0-a6bc-c08222624797&quot;,&quot;itemData&quot;:{&quot;DOI&quot;:&quot;10.1073/PNAS.2120555119&quot;,&quot;ISSN&quot;:&quot;1091-6490&quot;,&quot;PMID&quot;:&quot;35217621&quot;,&quot;abstract&quot;:&quot;&lt;p&gt;High throughput chromatin conformation capture (Hi-C) of leukocyte DNA was used to investigate the evolutionary stability of chromatin conformation at the chromosomal level in 11 species from three carnivore families: Felidae, Canidae, and Ursidae. Chromosome-scale scaffolds (C-scaffolds) of each species were initially used for whole-genome alignment to a reference genome within each family. This approach established putative orthologous relationships between C-scaffolds among the different species. Hi-C contact maps for all C-scaffolds were then visually compared and found to be distinct for a given reference chromosome or C-scaffold within a species and indistinguishable for orthologous C-scaffolds having a 1:1 relationship within a family. The visual patterns within families were strongly supported by eigenvectors from the Hi-C contact maps. Analysis of Hi-C contact maps and eigenvectors across the three carnivore families revealed that most cross-family orthologous subchromosomal fragments have a conserved three-dimensional (3D) chromatin structure and thus have been under strong evolutionary constraint for ∼54 My of carnivore evolution. The most pronounced differences in chromatin conformation were observed for the X chromosome and the red fox genome, whose chromosomes have undergone extensive rearrangements relative to other canids. We also demonstrate that Hi-C contact map pattern analysis can be used to accurately identify orthologous relationships between C-scaffolds and chromosomes, a method we termed “3D comparative scaffotyping.” This method provides a powerful means for estimating karyotypes in de novo sequenced species that have unknown karyotype and no physical mapping information.&lt;/p&gt;&quot;,&quot;author&quot;:[{&quot;dropping-particle&quot;:&quot;&quot;,&quot;family&quot;:&quot;Corbo&quot;,&quot;given&quot;:&quot;Marco&quot;,&quot;non-dropping-particle&quot;:&quot;&quot;,&quot;parse-names&quot;:false,&quot;suffix&quot;:&quot;&quot;},{&quot;dropping-particle&quot;:&quot;&quot;,&quot;family&quot;:&quot;Damas&quot;,&quot;given&quot;:&quot;Joana&quot;,&quot;non-dropping-particle&quot;:&quot;&quot;,&quot;parse-names&quot;:false,&quot;suffix&quot;:&quot;&quot;},{&quot;dropping-particle&quot;:&quot;&quot;,&quot;family&quot;:&quot;Bursell&quot;,&quot;given&quot;:&quot;Madeline G.&quot;,&quot;non-dropping-particle&quot;:&quot;&quot;,&quot;parse-names&quot;:false,&quot;suffix&quot;:&quot;&quot;},{&quot;dropping-particle&quot;:&quot;&quot;,&quot;family&quot;:&quot;Lewin&quot;,&quot;given&quot;:&quot;Harris A.&quot;,&quot;non-dropping-particle&quot;:&quot;&quot;,&quot;parse-names&quot;:false,&quot;suffix&quot;:&quot;&quot;}],&quot;container-title&quot;:&quot;Proceedings of the National Academy of Sciences of the United States of America&quot;,&quot;id&quot;:&quot;1f1709e3-fe0f-5ee0-a6bc-c08222624797&quot;,&quot;issue&quot;:&quot;9&quot;,&quot;issued&quot;:{&quot;date-parts&quot;:[[&quot;2022&quot;,&quot;3&quot;,&quot;1&quot;]]},&quot;page&quot;:&quot;e2120555119&quot;,&quot;publisher&quot;:&quot;Proc Natl Acad Sci U S A&quot;,&quot;title&quot;:&quot;Conservation of chromatin conformation in carnivores&quot;,&quot;type&quot;:&quot;article-journal&quot;,&quot;volume&quot;:&quot;119&quot;,&quot;container-title-short&quot;:&quot;Proc Natl Acad Sci U S A&quot;},&quot;uris&quot;:[&quot;http://www.mendeley.com/documents/?uuid=06a61400-f61f-3659-95c7-c3bba38e0423&quot;],&quot;isTemporary&quot;:false,&quot;legacyDesktopId&quot;:&quot;06a61400-f61f-3659-95c7-c3bba38e0423&quot;},{&quot;id&quot;:&quot;7056d56f-307e-56b5-92cd-dd678b0d6727&quot;,&quot;itemData&quot;:{&quot;DOI&quot;:&quot;10.1038/S41467-022-29599-5&quot;,&quot;ISSN&quot;:&quot;2041-1723&quot;,&quot;PMID&quot;:&quot;35413948&quot;,&quot;abstract&quot;:&quot;&lt;p&gt; Chromosomes are hierarchically folded within cell nuclei into territories, domains and subdomains, but the functional importance and evolutionary dynamics of these hierarchies are poorly defined. Here, we comprehensively profile genome organizations of five &lt;italic&gt;Anopheles&lt;/italic&gt; mosquito species and show how different levels of chromatin architecture influence each other. Patterns observed on Hi-C maps are associated with known cytological structures, epigenetic profiles, and gene expression levels. Evolutionary analysis reveals conservation of chromatin architecture within synteny blocks for tens of millions of years and enrichment of synteny breakpoints in regions with increased genomic insulation. However, in-depth analysis shows a confounding effect of gene density on both insulation and distribution of synteny breakpoints, suggesting limited causal relationship between breakpoints and regions with increased genomic insulation. At the level of individual loci, we identify specific, extremely long-ranged looping interactions, conserved for ~100 million years. We demonstrate that the mechanisms underlying these looping contacts differ from previously described Polycomb-dependent interactions and clustering of active chromatin. &lt;/p&gt;&quot;,&quot;author&quot;:[{&quot;dropping-particle&quot;:&quot;&quot;,&quot;family&quot;:&quot;Lukyanchikova&quot;,&quot;given&quot;:&quot;Varvara&quot;,&quot;non-dropping-particle&quot;:&quot;&quot;,&quot;parse-names&quot;:false,&quot;suffix&quot;:&quot;&quot;},{&quot;dropping-particle&quot;:&quot;&quot;,&quot;family&quot;:&quot;Nuriddinov&quot;,&quot;given&quot;:&quot;Miroslav&quot;,&quot;non-dropping-particle&quot;:&quot;&quot;,&quot;parse-names&quot;:false,&quot;suffix&quot;:&quot;&quot;},{&quot;dropping-particle&quot;:&quot;&quot;,&quot;family&quot;:&quot;Belokopytova&quot;,&quot;given&quot;:&quot;Polina&quot;,&quot;non-dropping-particle&quot;:&quot;&quot;,&quot;parse-names&quot;:false,&quot;suffix&quot;:&quot;&quot;},{&quot;dropping-particle&quot;:&quot;&quot;,&quot;family&quot;:&quot;Taskina&quot;,&quot;given&quot;:&quot;Alena&quot;,&quot;non-dropping-particle&quot;:&quot;&quot;,&quot;parse-names&quot;:false,&quot;suffix&quot;:&quot;&quot;},{&quot;dropping-particle&quot;:&quot;&quot;,&quot;family&quot;:&quot;Liang&quot;,&quot;given&quot;:&quot;Jiangtao&quot;,&quot;non-dropping-particle&quot;:&quot;&quot;,&quot;parse-names&quot;:false,&quot;suffix&quot;:&quot;&quot;},{&quot;dropping-particle&quot;:&quot;&quot;,&quot;family&quot;:&quot;Reijnders&quot;,&quot;given&quot;:&quot;Maarten J. M. F.&quot;,&quot;non-dropping-particle&quot;:&quot;&quot;,&quot;parse-names&quot;:false,&quot;suffix&quot;:&quot;&quot;},{&quot;dropping-particle&quot;:&quot;&quot;,&quot;family&quot;:&quot;Ruzzante&quot;,&quot;given&quot;:&quot;Livio&quot;,&quot;non-dropping-particle&quot;:&quot;&quot;,&quot;parse-names&quot;:false,&quot;suffix&quot;:&quot;&quot;},{&quot;dropping-particle&quot;:&quot;&quot;,&quot;family&quot;:&quot;Feron&quot;,&quot;given&quot;:&quot;Romain&quot;,&quot;non-dropping-particle&quot;:&quot;&quot;,&quot;parse-names&quot;:false,&quot;suffix&quot;:&quot;&quot;},{&quot;dropping-particle&quot;:&quot;&quot;,&quot;family&quot;:&quot;Waterhouse&quot;,&quot;given&quot;:&quot;Robert M.&quot;,&quot;non-dropping-particle&quot;:&quot;&quot;,&quot;parse-names&quot;:false,&quot;suffix&quot;:&quot;&quot;},{&quot;dropping-particle&quot;:&quot;&quot;,&quot;family&quot;:&quot;Wu&quot;,&quot;given&quot;:&quot;Yang&quot;,&quot;non-dropping-particle&quot;:&quot;&quot;,&quot;parse-names&quot;:false,&quot;suffix&quot;:&quot;&quot;},{&quot;dropping-particle&quot;:&quot;&quot;,&quot;family&quot;:&quot;Mao&quot;,&quot;given&quot;:&quot;Chunhong&quot;,&quot;non-dropping-particle&quot;:&quot;&quot;,&quot;parse-names&quot;:false,&quot;suffix&quot;:&quot;&quot;},{&quot;dropping-particle&quot;:&quot;&quot;,&quot;family&quot;:&quot;Tu&quot;,&quot;given&quot;:&quot;Zhijian&quot;,&quot;non-dropping-particle&quot;:&quot;&quot;,&quot;parse-names&quot;:false,&quot;suffix&quot;:&quot;&quot;},{&quot;dropping-particle&quot;:&quot;V.&quot;,&quot;family&quot;:&quot;Sharakhov&quot;,&quot;given&quot;:&quot;Igor&quot;,&quot;non-dropping-particle&quot;:&quot;&quot;,&quot;parse-names&quot;:false,&quot;suffix&quot;:&quot;&quot;},{&quot;dropping-particle&quot;:&quot;&quot;,&quot;family&quot;:&quot;Fishman&quot;,&quot;given&quot;:&quot;Veniamin&quot;,&quot;non-dropping-particle&quot;:&quot;&quot;,&quot;parse-names&quot;:false,&quot;suffix&quot;:&quot;&quot;}],&quot;container-title&quot;:&quot;Nature communications&quot;,&quot;id&quot;:&quot;7056d56f-307e-56b5-92cd-dd678b0d6727&quot;,&quot;issue&quot;:&quot;1&quot;,&quot;issued&quot;:{&quot;date-parts&quot;:[[&quot;2022&quot;,&quot;12&quot;,&quot;12&quot;]]},&quot;page&quot;:&quot;1960&quot;,&quot;publisher&quot;:&quot;Nat Commun&quot;,&quot;title&quot;:&quot;Anopheles mosquitoes reveal new principles of 3D genome organization in insects&quot;,&quot;type&quot;:&quot;article-journal&quot;,&quot;volume&quot;:&quot;13&quot;,&quot;container-title-short&quot;:&quot;Nat Commun&quot;},&quot;uris&quot;:[&quot;http://www.mendeley.com/documents/?uuid=13c85f32-01f8-3552-ae8a-ef5e99d7ec6b&quot;],&quot;isTemporary&quot;:false,&quot;legacyDesktopId&quot;:&quot;13c85f32-01f8-3552-ae8a-ef5e99d7ec6b&quot;}]},{&quot;citationID&quot;:&quot;MENDELEY_CITATION_ea56ab0d-3206-48e5-ba35-de207d25b859&quot;,&quot;properties&quot;:{&quot;noteIndex&quot;:0},&quot;isEdited&quot;:false,&quot;manualOverride&quot;:{&quot;citeprocText&quot;:&quot;[26]&quot;,&quot;isManuallyOverridden&quot;:false,&quot;manualOverrideText&quot;:&quot;&quot;},&quot;citationTag&quot;:&quot;MENDELEY_CITATION_v3_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&quot;,&quot;citationItems&quot;:[{&quot;id&quot;:&quot;7056d56f-307e-56b5-92cd-dd678b0d6727&quot;,&quot;itemData&quot;:{&quot;DOI&quot;:&quot;10.1038/S41467-022-29599-5&quot;,&quot;ISSN&quot;:&quot;2041-1723&quot;,&quot;PMID&quot;:&quot;35413948&quot;,&quot;abstract&quot;:&quot;&lt;p&gt; Chromosomes are hierarchically folded within cell nuclei into territories, domains and subdomains, but the functional importance and evolutionary dynamics of these hierarchies are poorly defined. Here, we comprehensively profile genome organizations of five &lt;italic&gt;Anopheles&lt;/italic&gt; mosquito species and show how different levels of chromatin architecture influence each other. Patterns observed on Hi-C maps are associated with known cytological structures, epigenetic profiles, and gene expression levels. Evolutionary analysis reveals conservation of chromatin architecture within synteny blocks for tens of millions of years and enrichment of synteny breakpoints in regions with increased genomic insulation. However, in-depth analysis shows a confounding effect of gene density on both insulation and distribution of synteny breakpoints, suggesting limited causal relationship between breakpoints and regions with increased genomic insulation. At the level of individual loci, we identify specific, extremely long-ranged looping interactions, conserved for ~100 million years. We demonstrate that the mechanisms underlying these looping contacts differ from previously described Polycomb-dependent interactions and clustering of active chromatin. &lt;/p&gt;&quot;,&quot;author&quot;:[{&quot;dropping-particle&quot;:&quot;&quot;,&quot;family&quot;:&quot;Lukyanchikova&quot;,&quot;given&quot;:&quot;Varvara&quot;,&quot;non-dropping-particle&quot;:&quot;&quot;,&quot;parse-names&quot;:false,&quot;suffix&quot;:&quot;&quot;},{&quot;dropping-particle&quot;:&quot;&quot;,&quot;family&quot;:&quot;Nuriddinov&quot;,&quot;given&quot;:&quot;Miroslav&quot;,&quot;non-dropping-particle&quot;:&quot;&quot;,&quot;parse-names&quot;:false,&quot;suffix&quot;:&quot;&quot;},{&quot;dropping-particle&quot;:&quot;&quot;,&quot;family&quot;:&quot;Belokopytova&quot;,&quot;given&quot;:&quot;Polina&quot;,&quot;non-dropping-particle&quot;:&quot;&quot;,&quot;parse-names&quot;:false,&quot;suffix&quot;:&quot;&quot;},{&quot;dropping-particle&quot;:&quot;&quot;,&quot;family&quot;:&quot;Taskina&quot;,&quot;given&quot;:&quot;Alena&quot;,&quot;non-dropping-particle&quot;:&quot;&quot;,&quot;parse-names&quot;:false,&quot;suffix&quot;:&quot;&quot;},{&quot;dropping-particle&quot;:&quot;&quot;,&quot;family&quot;:&quot;Liang&quot;,&quot;given&quot;:&quot;Jiangtao&quot;,&quot;non-dropping-particle&quot;:&quot;&quot;,&quot;parse-names&quot;:false,&quot;suffix&quot;:&quot;&quot;},{&quot;dropping-particle&quot;:&quot;&quot;,&quot;family&quot;:&quot;Reijnders&quot;,&quot;given&quot;:&quot;Maarten J. M. F.&quot;,&quot;non-dropping-particle&quot;:&quot;&quot;,&quot;parse-names&quot;:false,&quot;suffix&quot;:&quot;&quot;},{&quot;dropping-particle&quot;:&quot;&quot;,&quot;family&quot;:&quot;Ruzzante&quot;,&quot;given&quot;:&quot;Livio&quot;,&quot;non-dropping-particle&quot;:&quot;&quot;,&quot;parse-names&quot;:false,&quot;suffix&quot;:&quot;&quot;},{&quot;dropping-particle&quot;:&quot;&quot;,&quot;family&quot;:&quot;Feron&quot;,&quot;given&quot;:&quot;Romain&quot;,&quot;non-dropping-particle&quot;:&quot;&quot;,&quot;parse-names&quot;:false,&quot;suffix&quot;:&quot;&quot;},{&quot;dropping-particle&quot;:&quot;&quot;,&quot;family&quot;:&quot;Waterhouse&quot;,&quot;given&quot;:&quot;Robert M.&quot;,&quot;non-dropping-particle&quot;:&quot;&quot;,&quot;parse-names&quot;:false,&quot;suffix&quot;:&quot;&quot;},{&quot;dropping-particle&quot;:&quot;&quot;,&quot;family&quot;:&quot;Wu&quot;,&quot;given&quot;:&quot;Yang&quot;,&quot;non-dropping-particle&quot;:&quot;&quot;,&quot;parse-names&quot;:false,&quot;suffix&quot;:&quot;&quot;},{&quot;dropping-particle&quot;:&quot;&quot;,&quot;family&quot;:&quot;Mao&quot;,&quot;given&quot;:&quot;Chunhong&quot;,&quot;non-dropping-particle&quot;:&quot;&quot;,&quot;parse-names&quot;:false,&quot;suffix&quot;:&quot;&quot;},{&quot;dropping-particle&quot;:&quot;&quot;,&quot;family&quot;:&quot;Tu&quot;,&quot;given&quot;:&quot;Zhijian&quot;,&quot;non-dropping-particle&quot;:&quot;&quot;,&quot;parse-names&quot;:false,&quot;suffix&quot;:&quot;&quot;},{&quot;dropping-particle&quot;:&quot;V.&quot;,&quot;family&quot;:&quot;Sharakhov&quot;,&quot;given&quot;:&quot;Igor&quot;,&quot;non-dropping-particle&quot;:&quot;&quot;,&quot;parse-names&quot;:false,&quot;suffix&quot;:&quot;&quot;},{&quot;dropping-particle&quot;:&quot;&quot;,&quot;family&quot;:&quot;Fishman&quot;,&quot;given&quot;:&quot;Veniamin&quot;,&quot;non-dropping-particle&quot;:&quot;&quot;,&quot;parse-names&quot;:false,&quot;suffix&quot;:&quot;&quot;}],&quot;container-title&quot;:&quot;Nature communications&quot;,&quot;id&quot;:&quot;7056d56f-307e-56b5-92cd-dd678b0d6727&quot;,&quot;issue&quot;:&quot;1&quot;,&quot;issued&quot;:{&quot;date-parts&quot;:[[&quot;2022&quot;,&quot;12&quot;,&quot;12&quot;]]},&quot;page&quot;:&quot;1960&quot;,&quot;publisher&quot;:&quot;Nat Commun&quot;,&quot;title&quot;:&quot;Anopheles mosquitoes reveal new principles of 3D genome organization in insects&quot;,&quot;type&quot;:&quot;article-journal&quot;,&quot;volume&quot;:&quot;13&quot;,&quot;container-title-short&quot;:&quot;Nat Commun&quot;},&quot;uris&quot;:[&quot;http://www.mendeley.com/documents/?uuid=13c85f32-01f8-3552-ae8a-ef5e99d7ec6b&quot;],&quot;isTemporary&quot;:false,&quot;legacyDesktopId&quot;:&quot;13c85f32-01f8-3552-ae8a-ef5e99d7ec6b&quot;}]},{&quot;citationID&quot;:&quot;MENDELEY_CITATION_b6c71974-7b61-4962-a752-0cf14b1bd5a5&quot;,&quot;properties&quot;:{&quot;noteIndex&quot;:0},&quot;isEdited&quot;:false,&quot;manualOverride&quot;:{&quot;citeprocText&quot;:&quot;[28]&quot;,&quot;isManuallyOverridden&quot;:false,&quot;manualOverrideText&quot;:&quot;&quot;},&quot;citationTag&quot;:&quot;MENDELEY_CITATION_v3_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&quot;,&quot;citationItems&quot;:[{&quot;id&quot;:&quot;e29b8d4d-05cc-56df-bd6a-e2584f7c6a88&quot;,&quot;itemData&quot;:{&quot;DOI&quot;:&quot;10.1038/s41467-023-44347-z&quot;,&quot;ISSN&quot;:&quot;2041-1723&quot;,&quot;abstract&quot;:&quo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quot;,&quot;author&quot;:[{&quot;dropping-particle&quot;:&quot;&quot;,&quot;family&quot;:&quot;Sun&quot;,&quot;given&quot;:&quot;Linhua&quot;,&quot;non-dropping-particle&quot;:&quot;&quot;,&quot;parse-names&quot;:false,&quot;suffix&quot;:&quot;&quot;},{&quot;dropping-particle&quot;:&quot;&quot;,&quot;family&quot;:&quot;Zhou&quot;,&quot;given&quot;:&quot;Jingru&quot;,&quot;non-dropping-particle&quot;:&quot;&quot;,&quot;parse-names&quot;:false,&quot;suffix&quot;:&quot;&quot;},{&quot;dropping-particle&quot;:&quot;&quot;,&quot;family&quot;:&quot;Xu&quot;,&quot;given&quot;:&quot;Xiao&quot;,&quot;non-dropping-particle&quot;:&quot;&quot;,&quot;parse-names&quot;:false,&quot;suffix&quot;:&quot;&quot;},{&quot;dropping-particle&quot;:&quot;&quot;,&quot;family&quot;:&quot;Liu&quot;,&quot;given&quot;:&quot;Yi&quot;,&quot;non-dropping-particle&quot;:&quot;&quot;,&quot;parse-names&quot;:false,&quot;suffix&quot;:&quot;&quot;},{&quot;dropping-particle&quot;:&quot;&quot;,&quot;family&quot;:&quot;Ma&quot;,&quot;given&quot;:&quot;Ni&quot;,&quot;non-dropping-particle&quot;:&quot;&quot;,&quot;parse-names&quot;:false,&quot;suffix&quot;:&quot;&quot;},{&quot;dropping-particle&quot;:&quot;&quot;,&quot;family&quot;:&quot;Liu&quot;,&quot;given&quot;:&quot;Yutong&quot;,&quot;non-dropping-particle&quot;:&quot;&quot;,&quot;parse-names&quot;:false,&quot;suffix&quot;:&quot;&quot;},{&quot;dropping-particle&quot;:&quot;&quot;,&quot;family&quot;:&quot;Nie&quot;,&quot;given&quot;:&quot;Wenchao&quot;,&quot;non-dropping-particle&quot;:&quot;&quot;,&quot;parse-names&quot;:false,&quot;suffix&quot;:&quot;&quot;},{&quot;dropping-particle&quot;:&quot;&quot;,&quot;family&quot;:&quot;Zou&quot;,&quot;given&quot;:&quot;Ling&quot;,&quot;non-dropping-particle&quot;:&quot;&quot;,&quot;parse-names&quot;:false,&quot;suffix&quot;:&quot;&quot;},{&quot;dropping-particle&quot;:&quot;&quot;,&quot;family&quot;:&quot;Deng&quot;,&quot;given&quot;:&quot;Xing Wang&quot;,&quot;non-dropping-particle&quot;:&quot;&quot;,&quot;parse-names&quot;:false,&quot;suffix&quot;:&quot;&quot;},{&quot;dropping-particle&quot;:&quot;&quot;,&quot;family&quot;:&quot;He&quot;,&quot;given&quot;:&quot;Hang&quot;,&quot;non-dropping-particle&quot;:&quot;&quot;,&quot;parse-names&quot;:false,&quot;suffix&quot;:&quot;&quot;}],&quot;container-title&quot;:&quot;Nature Communications 2024 15:1&quot;,&quot;id&quot;:&quot;e29b8d4d-05cc-56df-bd6a-e2584f7c6a88&quot;,&quot;issue&quot;:&quot;1&quot;,&quot;issued&quot;:{&quot;date-parts&quot;:[[&quot;2024&quot;,&quot;1&quot;,&quot;2&quot;]]},&quot;page&quot;:&quot;1-18&quot;,&quot;publisher&quot;:&quot;Nature Publishing Group&quot;,&quot;title&quot;:&quot;Mapping nucleosome-resolution chromatin organization and enhancer-promoter loops in plants using Micro-C-XL&quot;,&quot;type&quot;:&quot;article-journal&quot;,&quot;volume&quot;:&quot;15&quot;,&quot;container-title-short&quot;:&quot;&quot;},&quot;uris&quot;:[&quot;http://www.mendeley.com/documents/?uuid=6a5aafcd-fb3b-3ffe-a78f-39d7c1166ac3&quot;],&quot;isTemporary&quot;:false,&quot;legacyDesktopId&quot;:&quot;6a5aafcd-fb3b-3ffe-a78f-39d7c1166ac3&quot;}]},{&quot;citationID&quot;:&quot;MENDELEY_CITATION_2d4e33ad-4cbc-483a-b61e-da0bd20c0d88&quot;,&quot;properties&quot;:{&quot;noteIndex&quot;:0},&quot;isEdited&quot;:false,&quot;manualOverride&quot;:{&quot;citeprocText&quot;:&quot;[29]&quot;,&quot;isManuallyOverridden&quot;:false,&quot;manualOverrideText&quot;:&quot;&quot;},&quot;citationTag&quot;:&quot;MENDELEY_CITATION_v3_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&quot;,&quot;citationItems&quot;:[{&quot;id&quot;:&quot;b28f2f7f-fbdd-5461-8532-ab3d8b891683&quot;,&quot;itemData&quot;:{&quot;DOI&quot;:&quot;10.1101/gr.220640.117&quot;,&quot;abstract&quot;:&quot;Hi-C is a powerful technology for studying genome-wide chromatin interactions. However, current methods for assessing Hi-C data reproducibility can produce misleading results because they ignore spatial features in Hi-C data, such as domain structure and distance dependence. We present HiCRep, a framework for assessing the reproducibility of Hi-C data that systematically accounts for these features. In particular, we introduce a novel similarity measure, the stratum adjusted correlation coefficient (SCC), for quantifying the similarity between Hi-C interaction matrices. Not only does it provide a statistically sound and reliable evaluation of reproducibility, SCC can also be used to quantify differences between Hi-C contact matrices and to determine the optimal sequencing depth for a desired resolution. The measure consistently shows higher accuracy than existing approaches in distinguishing subtle differences in reproducibility and depicting interrelationships of cell lineages. The proposed measure is straightforward to interpret and easy to compute, making it well-suited for providing standardized, interpretable, automatable, and scalable quality control. The freely available R package HiCRep implements our approach.&quot;,&quot;author&quot;:[{&quot;dropping-particle&quot;:&quot;&quot;,&quot;family&quot;:&quot;Yang&quot;,&quot;given&quot;:&quot;Tao&quot;,&quot;non-dropping-particle&quot;:&quot;&quot;,&quot;parse-names&quot;:false,&quot;suffix&quot;:&quot;&quot;},{&quot;dropping-particle&quot;:&quot;&quot;,&quot;family&quot;:&quot;Zhang&quot;,&quot;given&quot;:&quot;Feipeng&quot;,&quot;non-dropping-particle&quot;:&quot;&quot;,&quot;parse-names&quot;:false,&quot;suffix&quot;:&quot;&quot;},{&quot;dropping-particle&quot;:&quot;&quot;,&quot;family&quot;:&quot;Yardımcı&quot;,&quot;given&quot;:&quot;Galip Gürkan&quot;,&quot;non-dropping-particle&quot;:&quot;&quot;,&quot;parse-names&quot;:false,&quot;suffix&quot;:&quot;&quot;},{&quot;dropping-particle&quot;:&quot;&quot;,&quot;family&quot;:&quot;Song&quot;,&quot;given&quot;:&quot;Fan&quot;,&quot;non-dropping-particle&quot;:&quot;&quot;,&quot;parse-names&quot;:false,&quot;suffix&quot;:&quot;&quot;},{&quot;dropping-particle&quot;:&quot;&quot;,&quot;family&quot;:&quot;Hardison&quot;,&quot;given&quot;:&quot;Ross C&quot;,&quot;non-dropping-particle&quot;:&quot;&quot;,&quot;parse-names&quot;:false,&quot;suffix&quot;:&quot;&quot;},{&quot;dropping-particle&quot;:&quot;&quot;,&quot;family&quot;:&quot;Noble&quot;,&quot;given&quot;:&quot;William Stafford&quot;,&quot;non-dropping-particle&quot;:&quot;&quot;,&quot;parse-names&quot;:false,&quot;suffix&quot;:&quot;&quot;},{&quot;dropping-particle&quot;:&quot;&quot;,&quot;family&quot;:&quot;Yue&quot;,&quot;given&quot;:&quot;Feng&quot;,&quot;non-dropping-particle&quot;:&quot;&quot;,&quot;parse-names&quot;:false,&quot;suffix&quot;:&quot;&quot;},{&quot;dropping-particle&quot;:&quot;&quot;,&quot;family&quot;:&quot;Li&quot;,&quot;given&quot;:&quot;Qunhua&quot;,&quot;non-dropping-particle&quot;:&quot;&quot;,&quot;parse-names&quot;:false,&quot;suffix&quot;:&quot;&quot;}],&quot;id&quot;:&quot;b28f2f7f-fbdd-5461-8532-ab3d8b891683&quot;,&quot;issued&quot;:{&quot;date-parts&quot;:[[&quot;2017&quot;]]},&quot;title&quot;:&quot;HiCRep: assessing the reproducibility of Hi-C data using a stratum-adjusted correlation coefficient&quot;,&quot;type&quot;:&quot;article-journal&quot;,&quot;container-title-short&quot;:&quot;&quot;},&quot;uris&quot;:[&quot;http://www.mendeley.com/documents/?uuid=a78898bf-3bd1-3130-a670-6db9dbf96732&quot;],&quot;isTemporary&quot;:false,&quot;legacyDesktopId&quot;:&quot;a78898bf-3bd1-3130-a670-6db9dbf96732&quot;}]},{&quot;citationID&quot;:&quot;MENDELEY_CITATION_f9081f3e-2a50-498d-ad43-d27ead7a317c&quot;,&quot;properties&quot;:{&quot;noteIndex&quot;:0},&quot;isEdited&quot;:false,&quot;manualOverride&quot;:{&quot;citeprocText&quot;:&quot;[30]&quot;,&quot;isManuallyOverridden&quot;:false,&quot;manualOverrideText&quot;:&quot;&quot;},&quot;citationTag&quot;:&quot;MENDELEY_CITATION_v3_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&quot;,&quot;citationItems&quot;:[{&quot;id&quot;:&quot;76976591-67f7-529a-aad0-433fc3e0dcc9&quot;,&quot;itemData&quot;:{&quot;DOI&quot;:&quot;10.1016/j.cell.2014.11.021&quot;,&quot;ISSN&quot;:&quot;10974172&quot;,&quot;PMID&quot;:&quot;25497547&quot;,&quot;abstract&quot;:&quot;We use in situ Hi-C to probe the 3D architecture of genomes, constructing haploid and diploid maps of nine cell types. The densest, in human lymphoblastoid cells, contains 4.9 billion contacts, achieving 1 kb resolution. We find that genomes are partitioned into contact domains (median length, 185 kb), which are associated with distinct patterns of histone marks and segregate into six subcompartments. We identify ∼10,000 loops. These loops frequently link promoters and enhancers, correlate with gene activation, and show conservation across cell types and species. Loop anchors typically occur at domain boundaries and bind CTCF. CTCF sites at loop anchors occur predominantly (&gt;90%) in a convergent orientation, with the asymmetric motifs \&quot;facing\&quot; one another. The inactive X chromosome splits into two massive domains and contains large loops anchored at CTCF-binding repeats. PaperFlick&quot;,&quot;author&quot;:[{&quot;dropping-particle&quot;:&quot;&quot;,&quot;family&quot;:&quot;Rao&quot;,&quot;given&quot;:&quot;Suhas S.P.&quot;,&quot;non-dropping-particle&quot;:&quot;&quot;,&quot;parse-names&quot;:false,&quot;suffix&quot;:&quot;&quot;},{&quot;dropping-particle&quot;:&quot;&quot;,&quot;family&quot;:&quot;Huntley&quot;,&quot;given&quot;:&quot;Miriam H.&quot;,&quot;non-dropping-particle&quot;:&quot;&quot;,&quot;parse-names&quot;:false,&quot;suffix&quot;:&quot;&quot;},{&quot;dropping-particle&quot;:&quot;&quot;,&quot;family&quot;:&quot;Durand&quot;,&quot;given&quot;:&quot;Neva C.&quot;,&quot;non-dropping-particle&quot;:&quot;&quot;,&quot;parse-names&quot;:false,&quot;suffix&quot;:&quot;&quot;},{&quot;dropping-particle&quot;:&quot;&quot;,&quot;family&quot;:&quot;Stamenova&quot;,&quot;given&quot;:&quot;Elena K.&quot;,&quot;non-dropping-particle&quot;:&quot;&quot;,&quot;parse-names&quot;:false,&quot;suffix&quot;:&quot;&quot;},{&quot;dropping-particle&quot;:&quot;&quot;,&quot;family&quot;:&quot;Bochkov&quot;,&quot;given&quot;:&quot;Ivan D.&quot;,&quot;non-dropping-particle&quot;:&quot;&quot;,&quot;parse-names&quot;:false,&quot;suffix&quot;:&quot;&quot;},{&quot;dropping-particle&quot;:&quot;&quot;,&quot;family&quot;:&quot;Robinson&quot;,&quot;given&quot;:&quot;James T.&quot;,&quot;non-dropping-particle&quot;:&quot;&quot;,&quot;parse-names&quot;:false,&quot;suffix&quot;:&quot;&quot;},{&quot;dropping-particle&quot;:&quot;&quot;,&quot;family&quot;:&quot;Sanborn&quot;,&quot;given&quot;:&quot;Adrian L.&quot;,&quot;non-dropping-particle&quot;:&quot;&quot;,&quot;parse-names&quot;:false,&quot;suffix&quot;:&quot;&quot;},{&quot;dropping-particle&quot;:&quot;&quot;,&quot;family&quot;:&quot;Machol&quot;,&quot;given&quot;:&quot;Ido&quot;,&quot;non-dropping-particle&quot;:&quot;&quot;,&quot;parse-names&quot;:false,&quot;suffix&quot;:&quot;&quot;},{&quot;dropping-particle&quot;:&quot;&quot;,&quot;family&quot;:&quot;Omer&quot;,&quot;given&quot;:&quot;Arina D.&quot;,&quot;non-dropping-particle&quot;:&quot;&quot;,&quot;parse-names&quot;:false,&quot;suffix&quot;:&quot;&quot;},{&quot;dropping-particle&quot;:&quot;&quot;,&quot;family&quot;:&quot;Lander&quot;,&quot;given&quot;:&quot;Eric S.&quot;,&quot;non-dropping-particle&quot;:&quot;&quot;,&quot;parse-names&quot;:false,&quot;suffix&quot;:&quot;&quot;},{&quot;dropping-particle&quot;:&quot;&quot;,&quot;family&quot;:&quot;Aiden&quot;,&quot;given&quot;:&quot;Erez Lieberman&quot;,&quot;non-dropping-particle&quot;:&quot;&quot;,&quot;parse-names&quot;:false,&quot;suffix&quot;:&quot;&quot;}],&quot;container-title&quot;:&quot;Cell&quot;,&quot;id&quot;:&quot;76976591-67f7-529a-aad0-433fc3e0dcc9&quot;,&quot;issue&quot;:&quot;7&quot;,&quot;issued&quot;:{&quot;date-parts&quot;:[[&quot;2014&quot;,&quot;12&quot;,&quot;18&quot;]]},&quot;page&quot;:&quot;1665-1680&quot;,&quot;publisher&quot;:&quot;Cell Press&quot;,&quot;title&quot;:&quot;A 3D map of the human genome at kilobase resolution reveals principles of chromatin looping&quot;,&quot;type&quot;:&quot;article-journal&quot;,&quot;volume&quot;:&quot;159&quot;,&quot;container-title-short&quot;:&quot;Cell&quot;},&quot;uris&quot;:[&quot;http://www.mendeley.com/documents/?uuid=ffba8547-7200-3a26-b0e1-4a9434b5e014&quot;],&quot;isTemporary&quot;:false,&quot;legacyDesktopId&quot;:&quot;ffba8547-7200-3a26-b0e1-4a9434b5e014&quot;}]},{&quot;citationID&quot;:&quot;MENDELEY_CITATION_6a7b72a0-c95f-4bd7-8d8c-0f299f959753&quot;,&quot;properties&quot;:{&quot;noteIndex&quot;:0},&quot;isEdited&quot;:false,&quot;manualOverride&quot;:{&quot;citeprocText&quot;:&quot;[31]&quot;,&quot;isManuallyOverridden&quot;:false,&quot;manualOverrideText&quot;:&quot;&quot;},&quot;citationTag&quot;:&quot;MENDELEY_CITATION_v3_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&quot;,&quot;citationItems&quot;:[{&quot;id&quot;:&quot;838edbe6-9ea9-50bc-ae41-27dcf14fc02e&quot;,&quot;itemData&quot;:{&quot;DOI&quot;:&quot;10.1093/NAR/GKAB1235&quot;,&quot;ISSN&quot;:&quot;0305-1048&quot;,&quot;PMID&quot;:&quot;34928367&quot;,&quot;abstract&quot;:&quot;Three-dimensional (3D) conformation of the chromatin is crucial to stringently regulate gene expression patterns and DNA replication in a cell-type specific manner. Hi-C is a key technique for measuring 3D chromatin interactions genome wide. Estimating and predicting the resolution of a library is an essential step in any Hi-C experimental design. Here, we present the mathematical concepts to estimate the resolution of a dataset and predict whether deeper sequencing would enhance the resolution. We have developed HiCRes, a docker pipeline, by applying these concepts to several Hi-C libraries.&quot;,&quot;author&quot;:[{&quot;dropping-particle&quot;:&quot;&quot;,&quot;family&quot;:&quot;Marchal&quot;,&quot;given&quot;:&quot;Claire&quot;,&quot;non-dropping-particle&quot;:&quot;&quot;,&quot;parse-names&quot;:false,&quot;suffix&quot;:&quot;&quot;},{&quot;dropping-particle&quot;:&quot;&quot;,&quot;family&quot;:&quot;Singh&quot;,&quot;given&quot;:&quot;Nivedita&quot;,&quot;non-dropping-particle&quot;:&quot;&quot;,&quot;parse-names&quot;:false,&quot;suffix&quot;:&quot;&quot;},{&quot;dropping-particle&quot;:&quot;&quot;,&quot;family&quot;:&quot;Corso-Díaz&quot;,&quot;given&quot;:&quot;Ximena&quot;,&quot;non-dropping-particle&quot;:&quot;&quot;,&quot;parse-names&quot;:false,&quot;suffix&quot;:&quot;&quot;},{&quot;dropping-particle&quot;:&quot;&quot;,&quot;family&quot;:&quot;Swaroop&quot;,&quot;given&quot;:&quot;Anand&quot;,&quot;non-dropping-particle&quot;:&quot;&quot;,&quot;parse-names&quot;:false,&quot;suffix&quot;:&quot;&quot;}],&quot;container-title&quot;:&quot;Nucleic Acids Research&quot;,&quot;id&quot;:&quot;838edbe6-9ea9-50bc-ae41-27dcf14fc02e&quot;,&quot;issue&quot;:&quot;6&quot;,&quot;issued&quot;:{&quot;date-parts&quot;:[[&quot;2022&quot;,&quot;4&quot;,&quot;8&quot;]]},&quot;page&quot;:&quot;e35-e35&quot;,&quot;publisher&quot;:&quot;Oxford Academic&quot;,&quot;title&quot;:&quot;HiCRes: a computational method to estimate and predict the genomic resolution of Hi-C libraries&quot;,&quot;type&quot;:&quot;article-journal&quot;,&quot;volume&quot;:&quot;50&quot;,&quot;container-title-short&quot;:&quot;Nucleic Acids Res&quot;},&quot;uris&quot;:[&quot;http://www.mendeley.com/documents/?uuid=c88287c3-29fe-3094-9284-c5adc1079e6c&quot;],&quot;isTemporary&quot;:false,&quot;legacyDesktopId&quot;:&quot;c88287c3-29fe-3094-9284-c5adc1079e6c&quot;}]},{&quot;citationID&quot;:&quot;MENDELEY_CITATION_45d73caa-6c31-48d4-a28f-012b5b587a66&quot;,&quot;properties&quot;:{&quot;noteIndex&quot;:0},&quot;isEdited&quot;:false,&quot;manualOverride&quot;:{&quot;citeprocText&quot;:&quot;[17,32–34]&quot;,&quot;isManuallyOverridden&quot;:false,&quot;manualOverrideText&quot;:&quot;&quot;},&quot;citationTag&quot;:&quot;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&quot;,&quot;citationItems&quot;:[{&quot;id&quot;:&quot;aeac2b72-79fa-5db3-85c4-4934a374d4a1&quot;,&quot;itemData&quot;:{&quot;DOI&quot;:&quot;10.1016/j.molp.2017.11.005&quot;,&quot;ISBN&quot;:&quot;1674-2052&quot;,&quot;ISSN&quot;:&quot;17529867&quot;,&quot;PMID&quot;:&quot;29175436&quot;,&quot;abstract&quot;:&quo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Chu&quot;,&quot;given&quot;:&quot;Po Yu&quot;,&quot;non-dropping-particle&quot;:&quot;&quot;,&quot;parse-names&quot;:false,&quot;suffix&quot;:&quot;&quot;},{&quot;dropping-particle&quot;:&quot;&quot;,&quot;family&quot;:&quot;Lü&quot;,&quot;given&quot;:&quot;Peitao&quot;,&quot;non-dropping-particle&quot;:&quot;&quot;,&quot;parse-names&quot;:false,&quot;suffix&quot;:&quot;&quot;},{&quot;dropping-particle&quot;:&quot;&quot;,&quot;family&quot;:&quot;Zhu&quot;,&quot;given&quot;:&quot;Ning&quot;,&quot;non-dropping-particle&quot;:&quot;&quot;,&quot;parse-names&quot;:false,&quot;suffix&quot;:&quot;&quot;},{&quot;dropping-particle&quot;:&quot;&quot;,&quot;family&quot;:&quot;Grierson&quot;,&quot;given&quot;:&quot;Donald&quot;,&quot;non-dropping-particle&quot;:&quot;&quot;,&quot;parse-names&quot;:false,&quot;suffix&quot;:&quot;&quot;},{&quot;dropping-particle&quot;:&quot;&quot;,&quot;family&quot;:&quot;Du&quot;,&quot;given&quot;:&quot;Baijuan&quot;,&quot;non-dropping-particle&quot;:&quot;&quot;,&quot;parse-names&quot;:false,&quot;suffix&quot;:&quot;&quot;},{&quot;dropping-particle&quot;:&quot;&quot;,&quot;family&quot;:&quot;Li&quot;,&quot;given&quot;:&quot;Pinghua&quot;,&quot;non-dropping-particle&quot;:&quot;&quot;,&quot;parse-names&quot;:false,&quot;suffix&quot;:&quot;&quot;},{&quot;dropping-particle&quot;:&quot;&quot;,&quot;family&quot;:&quot;Zhong&quot;,&quot;given&quot;:&quot;Silin&quot;,&quot;non-dropping-particle&quot;:&quot;&quot;,&quot;parse-names&quot;:false,&quot;suffix&quot;:&quot;&quot;}],&quot;container-title&quot;:&quot;Molecular Plant&quot;,&quot;id&quot;:&quot;aeac2b72-79fa-5db3-85c4-4934a374d4a1&quot;,&quot;issue&quot;:&quot;12&quot;,&quot;issued&quot;:{&quot;date-parts&quot;:[[&quot;2017&quot;]]},&quot;page&quot;:&quot;1497-1509&quot;,&quot;title&quot;:&quot;3D Chromatin Architecture of Large Plant Genomes Determined by Local A/B Compartments&quot;,&quot;type&quot;:&quot;article-journal&quot;,&quot;volume&quot;:&quot;10&quot;,&quot;container-title-short&quot;:&quot;Mol Plant&quot;},&quot;uris&quot;:[&quot;http://www.mendeley.com/documents/?uuid=23971fec-c5b4-39fa-a39f-9aa4a4e81e2f&quot;],&quot;isTemporary&quot;:false,&quot;legacyDesktopId&quot;:&quot;23971fec-c5b4-39fa-a39f-9aa4a4e81e2f&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id&quot;:&quot;627d0c13-ca37-50c9-a087-d12e083bca3b&quot;,&quot;itemData&quot;:{&quot;DOI&quot;:&quot;10.1038/s41477-019-0471-3&quot;,&quot;ISSN&quot;:&quot;20550278&quot;,&quot;PMID&quot;:&quot;31332313&quot;,&quot;abstract&quot;:&quot;Chromatin conformation capture (3C)1 and high-throughput 3C (Hi-C)2 assays allow the study of three-dimensional (3D) genome structures in cell populations or tissues, based on average proximities of folded DNA. However, differences between cells can be observed only by single-cell measurements that avoid ensemble averaging3–5. To study 3D chromatin organization and dynamics before and after fertilization in flowering plants, we analysed the 3D genomes of rice eggs, sperm cells, unicellular zygotes and shoot mesophyll cells. We show that chromatin architectures of rice eggs and sperm cells are comparable to those of mesophyll cells and are reorganized after fertilization. The rice single-cell 3D genomes display specific features of chromosome compartments and telomere/centromere configuration compared to those in mammalian single cells. Active and silent chromatin domains combine to form multiple foci in the nuclear space. Notably, the 3D genomes of the eggs and unicellular zygotes contain a compact silent centre (CSC) that is absent in sperm cells. CSC appears to be reorganized after fertilization, and may be involved in the regulation of zygotic genome activation (ZGA). Our results reveal specific 3D genome features of plant gametes and the unicellular zygote, and provide a spatial chromatin basis for ZGA and epigenetic regulation in plants.&quot;,&quot;author&quot;:[{&quot;dropping-particle&quot;:&quot;&quot;,&quot;family&quot;:&quot;Zhou&quot;,&quot;given&quot;:&quot;Shaoli&quot;,&quot;non-dropping-particle&quot;:&quot;&quot;,&quot;parse-names&quot;:false,&quot;suffix&quot;:&quot;&quot;},{&quot;dropping-particle&quot;:&quot;&quot;,&quot;family&quot;:&quot;Jiang&quot;,&quot;given&quot;:&quot;Wei&quot;,&quot;non-dropping-particle&quot;:&quot;&quot;,&quot;parse-names&quot;:false,&quot;suffix&quot;:&quot;&quot;},{&quot;dropping-particle&quot;:&quot;&quot;,&quot;family&quot;:&quot;Zhao&quot;,&quot;given&quot;:&quot;Yu&quot;,&quot;non-dropping-particle&quot;:&quot;&quot;,&quot;parse-names&quot;:false,&quot;suffix&quot;:&quot;&quot;},{&quot;dropping-particle&quot;:&quot;&quot;,&quot;family&quot;:&quot;Zhou&quot;,&quot;given&quot;:&quot;Dao Xiu&quot;,&quot;non-dropping-particle&quot;:&quot;&quot;,&quot;parse-names&quot;:false,&quot;suffix&quot;:&quot;&quot;}],&quot;container-title&quot;:&quot;Nature Plants&quot;,&quot;id&quot;:&quot;627d0c13-ca37-50c9-a087-d12e083bca3b&quot;,&quot;issue&quot;:&quot;8&quot;,&quot;issued&quot;:{&quot;date-parts&quot;:[[&quot;2019&quot;,&quot;8&quot;,&quot;1&quot;]]},&quot;page&quot;:&quot;795-800&quot;,&quot;publisher&quot;:&quot;Palgrave Macmillan Ltd.&quot;,&quot;title&quot;:&quot;Single-cell three-dimensional genome structures of rice gametes and unicellular zygotes&quot;,&quot;type&quot;:&quot;article&quot;,&quot;volume&quot;:&quot;5&quot;,&quot;container-title-short&quot;:&quot;Nat Plants&quot;},&quot;uris&quot;:[&quot;http://www.mendeley.com/documents/?uuid=aee517f2-3d95-3412-8efb-06e9faf74570&quot;],&quot;isTemporary&quot;:false,&quot;legacyDesktopId&quot;:&quot;aee517f2-3d95-3412-8efb-06e9faf74570&quot;},{&quot;id&quot;:&quot;8a2b2560-3cbf-5165-99a4-eb9e4e662e22&quot;,&quot;itemData&quot;:{&quot;DOI&quot;:&quot;10.1038/s41467-019-11535-9&quot;,&quot;ISSN&quot;:&quot;20411723&quot;,&quot;PMID&quot;:&quot;31409785&quot;,&quot;abstract&quot;:&quot;Insight into high-resolution three-dimensional genome organization and its effect on transcription remains largely elusive in plants. Here, using a long-read ChIA-PET approach, we map H3K4me3- and RNA polymerase II (RNAPII)-associated promoter–promoter interactions and H3K9me2-marked heterochromatin interactions at nucleotide/gene resolution in rice. The chromatin architecture is separated into different independent spatial interacting modules with distinct transcriptional potential and covers approximately 82% of the genome. Compared to inactive modules, active modules possess the majority of active loop genes with higher density and contribute to most of the transcriptional activity in rice. In addition, promoter–promoter interacting genes tend to be transcribed cooperatively. In contrast, the heterochromatin-mediated loops form relative stable structure domains in chromatin configuration. Furthermore, we examine the impact of genetic variation on chromatin interactions and transcription and identify a spatial correlation between the genetic regulation of eQTLs and e-traits. Thus, our results reveal hierarchical and modular 3D genome architecture for transcriptional regulation in rice.&quot;,&quot;author&quot;:[{&quot;dropping-particle&quot;:&quot;&quot;,&quot;family&quot;:&quot;Zhao&quot;,&quot;given&quot;:&quot;Lun&quot;,&quot;non-dropping-particle&quot;:&quot;&quot;,&quot;parse-names&quot;:false,&quot;suffix&quot;:&quot;&quot;},{&quot;dropping-particle&quot;:&quot;&quot;,&quot;family&quot;:&quot;Wang&quot;,&quot;given&quot;:&quot;Shuangqi&quot;,&quot;non-dropping-particle&quot;:&quot;&quot;,&quot;parse-names&quot;:false,&quot;suffix&quot;:&quot;&quot;},{&quot;dropping-particle&quot;:&quot;&quot;,&quot;family&quot;:&quot;Cao&quot;,&quot;given&quot;:&quot;Zhilin&quot;,&quot;non-dropping-particle&quot;:&quot;&quot;,&quot;parse-names&quot;:false,&quot;suffix&quot;:&quot;&quot;},{&quot;dropping-particle&quot;:&quot;&quot;,&quot;family&quot;:&quot;Ouyang&quot;,&quot;given&quot;:&quot;Weizhi&quot;,&quot;non-dropping-particle&quot;:&quot;&quot;,&quot;parse-names&quot;:false,&quot;suffix&quot;:&quot;&quot;},{&quot;dropping-particle&quot;:&quot;&quot;,&quot;family&quot;:&quot;Zhang&quot;,&quot;given&quot;:&quot;Qing&quot;,&quot;non-dropping-particle&quot;:&quot;&quot;,&quot;parse-names&quot;:false,&quot;suffix&quot;:&quot;&quot;},{&quot;dropping-particle&quot;:&quot;&quot;,&quot;family&quot;:&quot;Xie&quot;,&quot;given&quot;:&quot;Liang&quot;,&quot;non-dropping-particle&quot;:&quot;&quot;,&quot;parse-names&quot;:false,&quot;suffix&quot;:&quot;&quot;},{&quot;dropping-particle&quot;:&quot;&quot;,&quot;family&quot;:&quot;Zheng&quot;,&quot;given&quot;:&quot;Ruiqin&quot;,&quot;non-dropping-particle&quot;:&quot;&quot;,&quot;parse-names&quot;:false,&quot;suffix&quot;:&quot;&quot;},{&quot;dropping-particle&quot;:&quot;&quot;,&quot;family&quot;:&quot;Guo&quot;,&quot;given&quot;:&quot;Minrong&quot;,&quot;non-dropping-particle&quot;:&quot;&quot;,&quot;parse-names&quot;:false,&quot;suffix&quot;:&quot;&quot;},{&quot;dropping-particle&quot;:&quot;&quot;,&quot;family&quot;:&quot;Ma&quot;,&quot;given&quot;:&quot;Meng&quot;,&quot;non-dropping-particle&quot;:&quot;&quot;,&quot;parse-names&quot;:false,&quot;suffix&quot;:&quot;&quot;},{&quot;dropping-particle&quot;:&quot;&quot;,&quot;family&quot;:&quot;Hu&quot;,&quot;given&quot;:&quot;Zhe&quot;,&quot;non-dropping-particle&quot;:&quot;&quot;,&quot;parse-names&quot;:false,&quot;suffix&quot;:&quot;&quot;},{&quot;dropping-particle&quot;:&quot;&quot;,&quot;family&quot;:&quot;Sung&quot;,&quot;given&quot;:&quot;Wing Kin&quot;,&quot;non-dropping-particle&quot;:&quot;&quot;,&quot;parse-names&quot;:false,&quot;suffix&quot;:&quot;&quot;},{&quot;dropping-particle&quot;:&quot;&quot;,&quot;family&quot;:&quot;Zhang&quot;,&quot;given&quot;:&quot;Qifa&quot;,&quot;non-dropping-particle&quot;:&quot;&quot;,&quot;parse-names&quot;:false,&quot;suffix&quot;:&quot;&quot;},{&quot;dropping-particle&quot;:&quot;&quot;,&quot;family&quot;:&quot;Li&quot;,&quot;given&quot;:&quot;Guoliang&quot;,&quot;non-dropping-particle&quot;:&quot;&quot;,&quot;parse-names&quot;:false,&quot;suffix&quot;:&quot;&quot;},{&quot;dropping-particle&quot;:&quot;&quot;,&quot;family&quot;:&quot;Li&quot;,&quot;given&quot;:&quot;Xingwang&quot;,&quot;non-dropping-particle&quot;:&quot;&quot;,&quot;parse-names&quot;:false,&quot;suffix&quot;:&quot;&quot;}],&quot;container-title&quot;:&quot;Nature Communications&quot;,&quot;id&quot;:&quot;8a2b2560-3cbf-5165-99a4-eb9e4e662e22&quot;,&quot;issue&quot;:&quot;1&quot;,&quot;issued&quot;:{&quot;date-parts&quot;:[[&quot;2019&quot;,&quot;12&quot;,&quot;1&quot;]]},&quot;page&quot;:&quot;1-13&quot;,&quot;publisher&quot;:&quot;Nature Publishing Group&quot;,&quot;title&quot;:&quot;Chromatin loops associated with active genes and heterochromatin shape rice genome architecture for transcriptional regulation&quot;,&quot;type&quot;:&quot;article-journal&quot;,&quot;volume&quot;:&quot;10&quot;,&quot;container-title-short&quot;:&quot;Nat Commun&quot;},&quot;uris&quot;:[&quot;http://www.mendeley.com/documents/?uuid=3637fd35-211a-3b3d-bdf6-6ed293b52222&quot;],&quot;isTemporary&quot;:false,&quot;legacyDesktopId&quot;:&quot;3637fd35-211a-3b3d-bdf6-6ed293b52222&quot;}]},{&quot;citationID&quot;:&quot;MENDELEY_CITATION_e8a1239a-1536-4765-8d56-bb25b020876f&quot;,&quot;properties&quot;:{&quot;noteIndex&quot;:0},&quot;isEdited&quot;:false,&quot;manualOverride&quot;:{&quot;citeprocText&quot;:&quot;[35,36]&quot;,&quot;isManuallyOverridden&quot;:false,&quot;manualOverrideText&quot;:&quot;&quot;},&quot;citationTag&quot;:&quot;MENDELEY_CITATION_v3_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&quot;,&quot;citationItems&quot;:[{&quot;id&quot;:&quot;6faccf59-cd3e-593d-8508-b9d05e9ba7f8&quot;,&quot;itemData&quot;:{&quot;DOI&quot;:&quot;10.1023/A:1009280425125&quot;,&quot;ISSN&quot;:&quot;0967-3849&quot;,&quot;PMID&quot;:&quot;9886774&quot;,&quot;abstract&quot;:&quot;At the anaphase of cell divisions, the divided chromosomes move to the two poles, with the centromeres as heads and telomeres as tails. Such a polarized orientation of centromeres and telomeres is believed to be preserved in the interphase and is known as Rabl model. We analyzed the distributions of centromeres and telomeres in interphase nuclei from several plant species. Although Rabl polarity was observed in wheat, rye, barley and oats, non-Rabl patterns were discovered in sorghum, rice and maize. In the non-Rabl patterns, both centromeres and telomeres were dispersed throughout the interphase nucleus, except in the area occupied by the nucleolus. Both Rabl and non-Rabl distribution patterns of centromeres and telomeres were consistent in interphase nuclei derived from meristematic root tip cells, microspore mother cells and differentiated leaf cells. Our study demonstrated that there is a diversity of interphase chromatin organization and that the classical Rabl model is not universal in plant species.&quot;,&quot;author&quot;:[{&quot;dropping-particle&quot;:&quot;&quot;,&quot;family&quot;:&quot;Dong&quot;,&quot;given&quot;:&quot;Fenggao&quot;,&quot;non-dropping-particle&quot;:&quot;&quot;,&quot;parse-names&quot;:false,&quot;suffix&quot;:&quot;&quot;},{&quot;dropping-particle&quot;:&quot;&quot;,&quot;family&quot;:&quot;Jiang&quot;,&quot;given&quot;:&quot;Jiming&quot;,&quot;non-dropping-particle&quot;:&quot;&quot;,&quot;parse-names&quot;:false,&quot;suffix&quot;:&quot;&quot;}],&quot;container-title&quot;:&quot;Chromosome research : an international journal on the molecular, supramolecular and evolutionary aspects of chromosome biology&quot;,&quot;id&quot;:&quot;6faccf59-cd3e-593d-8508-b9d05e9ba7f8&quot;,&quot;issue&quot;:&quot;7&quot;,&quot;issued&quot;:{&quot;date-parts&quot;:[[&quot;1998&quot;]]},&quot;page&quot;:&quot;551-558&quot;,&quot;publisher&quot;:&quot;Chromosome Res&quot;,&quot;title&quot;:&quot;Non-Rabl patterns of centromere and telomere distribution in the interphase nuclei of plant cells&quot;,&quot;type&quot;:&quot;article-journal&quot;,&quot;volume&quot;:&quot;6&quot;,&quot;container-title-short&quot;:&quot;Chromosome Res&quot;},&quot;uris&quot;:[&quot;http://www.mendeley.com/documents/?uuid=9b08d619-5c52-3abe-abb6-88c16f615c83&quot;],&quot;isTemporary&quot;:false,&quot;legacyDesktopId&quot;:&quot;9b08d619-5c52-3abe-abb6-88c16f615c83&quot;},{&quot;id&quot;:&quot;e2955d86-1618-5d2a-9fa2-c3b07b1e33ee&quot;,&quot;itemData&quot;:{&quot;DOI&quot;:&quot;10.1007/S00412-004-0274-8&quot;,&quot;ISSN&quot;:&quot;0009-5915&quot;,&quot;PMID&quot;:&quot;15007655&quot;,&quot;abstract&quot;:&quot;Studies of the meiosis of diploid plants such as Arabidopsis, maize and diploid progenitors of wheat have revealed no premeiotic association of chromosomes. Premeiotic and somatic association of chromosomes has only been previously observed in the anther tissues and xylem vessel cells of developing roots in polyploid plants such as hexaploid and tetraploid wheat, polyploid relatives of wheat and artificial polyploids made from the progenitor diploids of wheat. This suggested that this association was confined specifically to polyploids or was induced by polyploidy. However, we developed procedures for in situ hybridization on structurally well-preserved tissue sections of rice, and analysed two diploid rice species (Oryza sativa and O. punctata). Contrary to expectation, this has revealed that centromeres and telomeres also associate both in the xylem vessel cells of developing root and in undifferentiated anther cells in these diploids. However, in contrast to wheat and related polyploids, where the initial association in undifferentiated anthers is between either non-homologous or related chromosomes, and not homologous chromosomes, the initial association of rice chromosomes seems to be between homologues. Thus, in contrast to the diploid dicot model Arabidopsis, meiotic studies on the diploid model cereal, rice, will now need to take into account the effects of premeiotic chromosome association. © Springer-Verlag 2004.&quot;,&quot;author&quot;:[{&quot;dropping-particle&quot;:&quot;&quot;,&quot;family&quot;:&quot;Prieto&quot;,&quot;given&quot;:&quot;Pilar&quot;,&quot;non-dropping-particle&quot;:&quot;&quot;,&quot;parse-names&quot;:false,&quot;suffix&quot;:&quot;&quot;},{&quot;dropping-particle&quot;:&quot;&quot;,&quot;family&quot;:&quot;Santos&quot;,&quot;given&quot;:&quot;Ana Paula&quot;,&quot;non-dropping-particle&quot;:&quot;&quot;,&quot;parse-names&quot;:false,&quot;suffix&quot;:&quot;&quot;},{&quot;dropping-particle&quot;:&quot;&quot;,&quot;family&quot;:&quot;Moore&quot;,&quot;given&quot;:&quot;Graham&quot;,&quot;non-dropping-particle&quot;:&quot;&quot;,&quot;parse-names&quot;:false,&quot;suffix&quot;:&quot;&quot;},{&quot;dropping-particle&quot;:&quot;&quot;,&quot;family&quot;:&quot;Shaw&quot;,&quot;given&quot;:&quot;Peter&quot;,&quot;non-dropping-particle&quot;:&quot;&quot;,&quot;parse-names&quot;:false,&quot;suffix&quot;:&quot;&quot;}],&quot;container-title&quot;:&quot;Chromosoma&quot;,&quot;id&quot;:&quot;e2955d86-1618-5d2a-9fa2-c3b07b1e33ee&quot;,&quot;issue&quot;:&quot;6&quot;,&quot;issued&quot;:{&quot;date-parts&quot;:[[&quot;2004&quot;,&quot;3&quot;]]},&quot;page&quot;:&quot;300-307&quot;,&quot;publisher&quot;:&quot;Chromosoma&quot;,&quot;title&quot;:&quot;Chromosomes associate premeiotically and in xylem vessel cells via their telomeres and centromeres in diploid rice ( Oryza sativa)&quot;,&quot;type&quot;:&quot;article-journal&quot;,&quot;volume&quot;:&quot;112&quot;,&quot;container-title-short&quot;:&quot;Chromosoma&quot;},&quot;uris&quot;:[&quot;http://www.mendeley.com/documents/?uuid=e9d4507a-456a-37c3-8f39-18fe7e1e761d&quot;],&quot;isTemporary&quot;:false,&quot;legacyDesktopId&quot;:&quot;e9d4507a-456a-37c3-8f39-18fe7e1e761d&quot;}]},{&quot;citationID&quot;:&quot;MENDELEY_CITATION_fdbcb30b-ef4c-458e-9e60-07d35507e187&quot;,&quot;properties&quot;:{&quot;noteIndex&quot;:0},&quot;isEdited&quot;:false,&quot;manualOverride&quot;:{&quot;citeprocText&quot;:&quot;[17,32–34]&quot;,&quot;isManuallyOverridden&quot;:false,&quot;manualOverrideText&quot;:&quot;&quot;},&quot;citationTag&quot;:&quot;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&quot;,&quot;citationItems&quot;:[{&quot;id&quot;:&quot;aeac2b72-79fa-5db3-85c4-4934a374d4a1&quot;,&quot;itemData&quot;:{&quot;DOI&quot;:&quot;10.1016/j.molp.2017.11.005&quot;,&quot;ISBN&quot;:&quot;1674-2052&quot;,&quot;ISSN&quot;:&quot;17529867&quot;,&quot;PMID&quot;:&quot;29175436&quot;,&quot;abstract&quot;:&quo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Chu&quot;,&quot;given&quot;:&quot;Po Yu&quot;,&quot;non-dropping-particle&quot;:&quot;&quot;,&quot;parse-names&quot;:false,&quot;suffix&quot;:&quot;&quot;},{&quot;dropping-particle&quot;:&quot;&quot;,&quot;family&quot;:&quot;Lü&quot;,&quot;given&quot;:&quot;Peitao&quot;,&quot;non-dropping-particle&quot;:&quot;&quot;,&quot;parse-names&quot;:false,&quot;suffix&quot;:&quot;&quot;},{&quot;dropping-particle&quot;:&quot;&quot;,&quot;family&quot;:&quot;Zhu&quot;,&quot;given&quot;:&quot;Ning&quot;,&quot;non-dropping-particle&quot;:&quot;&quot;,&quot;parse-names&quot;:false,&quot;suffix&quot;:&quot;&quot;},{&quot;dropping-particle&quot;:&quot;&quot;,&quot;family&quot;:&quot;Grierson&quot;,&quot;given&quot;:&quot;Donald&quot;,&quot;non-dropping-particle&quot;:&quot;&quot;,&quot;parse-names&quot;:false,&quot;suffix&quot;:&quot;&quot;},{&quot;dropping-particle&quot;:&quot;&quot;,&quot;family&quot;:&quot;Du&quot;,&quot;given&quot;:&quot;Baijuan&quot;,&quot;non-dropping-particle&quot;:&quot;&quot;,&quot;parse-names&quot;:false,&quot;suffix&quot;:&quot;&quot;},{&quot;dropping-particle&quot;:&quot;&quot;,&quot;family&quot;:&quot;Li&quot;,&quot;given&quot;:&quot;Pinghua&quot;,&quot;non-dropping-particle&quot;:&quot;&quot;,&quot;parse-names&quot;:false,&quot;suffix&quot;:&quot;&quot;},{&quot;dropping-particle&quot;:&quot;&quot;,&quot;family&quot;:&quot;Zhong&quot;,&quot;given&quot;:&quot;Silin&quot;,&quot;non-dropping-particle&quot;:&quot;&quot;,&quot;parse-names&quot;:false,&quot;suffix&quot;:&quot;&quot;}],&quot;container-title&quot;:&quot;Molecular Plant&quot;,&quot;id&quot;:&quot;aeac2b72-79fa-5db3-85c4-4934a374d4a1&quot;,&quot;issue&quot;:&quot;12&quot;,&quot;issued&quot;:{&quot;date-parts&quot;:[[&quot;2017&quot;]]},&quot;page&quot;:&quot;1497-1509&quot;,&quot;title&quot;:&quot;3D Chromatin Architecture of Large Plant Genomes Determined by Local A/B Compartments&quot;,&quot;type&quot;:&quot;article-journal&quot;,&quot;volume&quot;:&quot;10&quot;,&quot;container-title-short&quot;:&quot;Mol Plant&quot;},&quot;uris&quot;:[&quot;http://www.mendeley.com/documents/?uuid=23971fec-c5b4-39fa-a39f-9aa4a4e81e2f&quot;],&quot;isTemporary&quot;:false,&quot;legacyDesktopId&quot;:&quot;23971fec-c5b4-39fa-a39f-9aa4a4e81e2f&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id&quot;:&quot;627d0c13-ca37-50c9-a087-d12e083bca3b&quot;,&quot;itemData&quot;:{&quot;DOI&quot;:&quot;10.1038/s41477-019-0471-3&quot;,&quot;ISSN&quot;:&quot;20550278&quot;,&quot;PMID&quot;:&quot;31332313&quot;,&quot;abstract&quot;:&quot;Chromatin conformation capture (3C)1 and high-throughput 3C (Hi-C)2 assays allow the study of three-dimensional (3D) genome structures in cell populations or tissues, based on average proximities of folded DNA. However, differences between cells can be observed only by single-cell measurements that avoid ensemble averaging3–5. To study 3D chromatin organization and dynamics before and after fertilization in flowering plants, we analysed the 3D genomes of rice eggs, sperm cells, unicellular zygotes and shoot mesophyll cells. We show that chromatin architectures of rice eggs and sperm cells are comparable to those of mesophyll cells and are reorganized after fertilization. The rice single-cell 3D genomes display specific features of chromosome compartments and telomere/centromere configuration compared to those in mammalian single cells. Active and silent chromatin domains combine to form multiple foci in the nuclear space. Notably, the 3D genomes of the eggs and unicellular zygotes contain a compact silent centre (CSC) that is absent in sperm cells. CSC appears to be reorganized after fertilization, and may be involved in the regulation of zygotic genome activation (ZGA). Our results reveal specific 3D genome features of plant gametes and the unicellular zygote, and provide a spatial chromatin basis for ZGA and epigenetic regulation in plants.&quot;,&quot;author&quot;:[{&quot;dropping-particle&quot;:&quot;&quot;,&quot;family&quot;:&quot;Zhou&quot;,&quot;given&quot;:&quot;Shaoli&quot;,&quot;non-dropping-particle&quot;:&quot;&quot;,&quot;parse-names&quot;:false,&quot;suffix&quot;:&quot;&quot;},{&quot;dropping-particle&quot;:&quot;&quot;,&quot;family&quot;:&quot;Jiang&quot;,&quot;given&quot;:&quot;Wei&quot;,&quot;non-dropping-particle&quot;:&quot;&quot;,&quot;parse-names&quot;:false,&quot;suffix&quot;:&quot;&quot;},{&quot;dropping-particle&quot;:&quot;&quot;,&quot;family&quot;:&quot;Zhao&quot;,&quot;given&quot;:&quot;Yu&quot;,&quot;non-dropping-particle&quot;:&quot;&quot;,&quot;parse-names&quot;:false,&quot;suffix&quot;:&quot;&quot;},{&quot;dropping-particle&quot;:&quot;&quot;,&quot;family&quot;:&quot;Zhou&quot;,&quot;given&quot;:&quot;Dao Xiu&quot;,&quot;non-dropping-particle&quot;:&quot;&quot;,&quot;parse-names&quot;:false,&quot;suffix&quot;:&quot;&quot;}],&quot;container-title&quot;:&quot;Nature Plants&quot;,&quot;id&quot;:&quot;627d0c13-ca37-50c9-a087-d12e083bca3b&quot;,&quot;issue&quot;:&quot;8&quot;,&quot;issued&quot;:{&quot;date-parts&quot;:[[&quot;2019&quot;,&quot;8&quot;,&quot;1&quot;]]},&quot;page&quot;:&quot;795-800&quot;,&quot;publisher&quot;:&quot;Palgrave Macmillan Ltd.&quot;,&quot;title&quot;:&quot;Single-cell three-dimensional genome structures of rice gametes and unicellular zygotes&quot;,&quot;type&quot;:&quot;article&quot;,&quot;volume&quot;:&quot;5&quot;,&quot;container-title-short&quot;:&quot;Nat Plants&quot;},&quot;uris&quot;:[&quot;http://www.mendeley.com/documents/?uuid=aee517f2-3d95-3412-8efb-06e9faf74570&quot;],&quot;isTemporary&quot;:false,&quot;legacyDesktopId&quot;:&quot;aee517f2-3d95-3412-8efb-06e9faf74570&quot;},{&quot;id&quot;:&quot;8a2b2560-3cbf-5165-99a4-eb9e4e662e22&quot;,&quot;itemData&quot;:{&quot;DOI&quot;:&quot;10.1038/s41467-019-11535-9&quot;,&quot;ISSN&quot;:&quot;20411723&quot;,&quot;PMID&quot;:&quot;31409785&quot;,&quot;abstract&quot;:&quot;Insight into high-resolution three-dimensional genome organization and its effect on transcription remains largely elusive in plants. Here, using a long-read ChIA-PET approach, we map H3K4me3- and RNA polymerase II (RNAPII)-associated promoter–promoter interactions and H3K9me2-marked heterochromatin interactions at nucleotide/gene resolution in rice. The chromatin architecture is separated into different independent spatial interacting modules with distinct transcriptional potential and covers approximately 82% of the genome. Compared to inactive modules, active modules possess the majority of active loop genes with higher density and contribute to most of the transcriptional activity in rice. In addition, promoter–promoter interacting genes tend to be transcribed cooperatively. In contrast, the heterochromatin-mediated loops form relative stable structure domains in chromatin configuration. Furthermore, we examine the impact of genetic variation on chromatin interactions and transcription and identify a spatial correlation between the genetic regulation of eQTLs and e-traits. Thus, our results reveal hierarchical and modular 3D genome architecture for transcriptional regulation in rice.&quot;,&quot;author&quot;:[{&quot;dropping-particle&quot;:&quot;&quot;,&quot;family&quot;:&quot;Zhao&quot;,&quot;given&quot;:&quot;Lun&quot;,&quot;non-dropping-particle&quot;:&quot;&quot;,&quot;parse-names&quot;:false,&quot;suffix&quot;:&quot;&quot;},{&quot;dropping-particle&quot;:&quot;&quot;,&quot;family&quot;:&quot;Wang&quot;,&quot;given&quot;:&quot;Shuangqi&quot;,&quot;non-dropping-particle&quot;:&quot;&quot;,&quot;parse-names&quot;:false,&quot;suffix&quot;:&quot;&quot;},{&quot;dropping-particle&quot;:&quot;&quot;,&quot;family&quot;:&quot;Cao&quot;,&quot;given&quot;:&quot;Zhilin&quot;,&quot;non-dropping-particle&quot;:&quot;&quot;,&quot;parse-names&quot;:false,&quot;suffix&quot;:&quot;&quot;},{&quot;dropping-particle&quot;:&quot;&quot;,&quot;family&quot;:&quot;Ouyang&quot;,&quot;given&quot;:&quot;Weizhi&quot;,&quot;non-dropping-particle&quot;:&quot;&quot;,&quot;parse-names&quot;:false,&quot;suffix&quot;:&quot;&quot;},{&quot;dropping-particle&quot;:&quot;&quot;,&quot;family&quot;:&quot;Zhang&quot;,&quot;given&quot;:&quot;Qing&quot;,&quot;non-dropping-particle&quot;:&quot;&quot;,&quot;parse-names&quot;:false,&quot;suffix&quot;:&quot;&quot;},{&quot;dropping-particle&quot;:&quot;&quot;,&quot;family&quot;:&quot;Xie&quot;,&quot;given&quot;:&quot;Liang&quot;,&quot;non-dropping-particle&quot;:&quot;&quot;,&quot;parse-names&quot;:false,&quot;suffix&quot;:&quot;&quot;},{&quot;dropping-particle&quot;:&quot;&quot;,&quot;family&quot;:&quot;Zheng&quot;,&quot;given&quot;:&quot;Ruiqin&quot;,&quot;non-dropping-particle&quot;:&quot;&quot;,&quot;parse-names&quot;:false,&quot;suffix&quot;:&quot;&quot;},{&quot;dropping-particle&quot;:&quot;&quot;,&quot;family&quot;:&quot;Guo&quot;,&quot;given&quot;:&quot;Minrong&quot;,&quot;non-dropping-particle&quot;:&quot;&quot;,&quot;parse-names&quot;:false,&quot;suffix&quot;:&quot;&quot;},{&quot;dropping-particle&quot;:&quot;&quot;,&quot;family&quot;:&quot;Ma&quot;,&quot;given&quot;:&quot;Meng&quot;,&quot;non-dropping-particle&quot;:&quot;&quot;,&quot;parse-names&quot;:false,&quot;suffix&quot;:&quot;&quot;},{&quot;dropping-particle&quot;:&quot;&quot;,&quot;family&quot;:&quot;Hu&quot;,&quot;given&quot;:&quot;Zhe&quot;,&quot;non-dropping-particle&quot;:&quot;&quot;,&quot;parse-names&quot;:false,&quot;suffix&quot;:&quot;&quot;},{&quot;dropping-particle&quot;:&quot;&quot;,&quot;family&quot;:&quot;Sung&quot;,&quot;given&quot;:&quot;Wing Kin&quot;,&quot;non-dropping-particle&quot;:&quot;&quot;,&quot;parse-names&quot;:false,&quot;suffix&quot;:&quot;&quot;},{&quot;dropping-particle&quot;:&quot;&quot;,&quot;family&quot;:&quot;Zhang&quot;,&quot;given&quot;:&quot;Qifa&quot;,&quot;non-dropping-particle&quot;:&quot;&quot;,&quot;parse-names&quot;:false,&quot;suffix&quot;:&quot;&quot;},{&quot;dropping-particle&quot;:&quot;&quot;,&quot;family&quot;:&quot;Li&quot;,&quot;given&quot;:&quot;Guoliang&quot;,&quot;non-dropping-particle&quot;:&quot;&quot;,&quot;parse-names&quot;:false,&quot;suffix&quot;:&quot;&quot;},{&quot;dropping-particle&quot;:&quot;&quot;,&quot;family&quot;:&quot;Li&quot;,&quot;given&quot;:&quot;Xingwang&quot;,&quot;non-dropping-particle&quot;:&quot;&quot;,&quot;parse-names&quot;:false,&quot;suffix&quot;:&quot;&quot;}],&quot;container-title&quot;:&quot;Nature Communications&quot;,&quot;id&quot;:&quot;8a2b2560-3cbf-5165-99a4-eb9e4e662e22&quot;,&quot;issue&quot;:&quot;1&quot;,&quot;issued&quot;:{&quot;date-parts&quot;:[[&quot;2019&quot;,&quot;12&quot;,&quot;1&quot;]]},&quot;page&quot;:&quot;1-13&quot;,&quot;publisher&quot;:&quot;Nature Publishing Group&quot;,&quot;title&quot;:&quot;Chromatin loops associated with active genes and heterochromatin shape rice genome architecture for transcriptional regulation&quot;,&quot;type&quot;:&quot;article-journal&quot;,&quot;volume&quot;:&quot;10&quot;,&quot;container-title-short&quot;:&quot;Nat Commun&quot;},&quot;uris&quot;:[&quot;http://www.mendeley.com/documents/?uuid=3637fd35-211a-3b3d-bdf6-6ed293b52222&quot;],&quot;isTemporary&quot;:false,&quot;legacyDesktopId&quot;:&quot;3637fd35-211a-3b3d-bdf6-6ed293b52222&quot;}]},{&quot;citationID&quot;:&quot;MENDELEY_CITATION_374d5954-c9f6-46f9-8d3f-10323c0dede5&quot;,&quot;properties&quot;:{&quot;noteIndex&quot;:0},&quot;isEdited&quot;:false,&quot;manualOverride&quot;:{&quot;citeprocText&quot;:&quot;[37]&quot;,&quot;isManuallyOverridden&quot;:false,&quot;manualOverrideText&quot;:&quot;&quot;},&quot;citationTag&quot;:&quot;MENDELEY_CITATION_v3_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&quot;,&quot;citationItems&quot;:[{&quot;id&quot;:&quot;d35cba1c-fc60-5659-bc0e-93184bc26e6c&quot;,&quot;itemData&quot;:{&quot;DOI&quot;:&quot;10.1186/S12859-021-04408-W/TABLES/2&quot;,&quot;ISSN&quot;:&quot;14712105&quot;,&quot;PMID&quot;:&quot;34629071&quot;,&quot;abstract&quot;:&quot;Background: Data visualization, especially the genome track plots, is crucial for genomics researchers to discover patterns in large-scale sequencing dataset. Although existing tools works well for producing a normal view of the input data, they are not convenient when users want to create customized data representations. Such gap between the visualization and data processing, prevents the users to uncover more hidden structure of the dataset. Results: We developed CoolBox—an open-source toolkit for visual analysis of genomics data. This user-friendly toolkit is highly compatible with the Python ecosystem and customizable with a well-designed user interface. It can be used in various visualization situations like a Swiss army knife. For example, to produce high-quality genome track plots or fetch commonly used genomic data files with a Python script or command line, to explore genomic data interactively within Jupyter environment or web browser. Moreover, owing to the highly extensible Application Programming Interface design, users can customize their own tracks without difficulty, which greatly facilitate analytical, comparative genomic data visualization tasks. Conclusions: CoolBox allows users to produce high-quality visualization plots and explore their data in a flexible, programmable and user-friendly way.&quot;,&quot;author&quot;:[{&quot;dropping-particle&quot;:&quot;&quot;,&quot;family&quot;:&quot;Xu&quot;,&quot;given&quot;:&quot;Weize&quot;,&quot;non-dropping-particle&quot;:&quot;&quot;,&quot;parse-names&quot;:false,&quot;suffix&quot;:&quot;&quot;},{&quot;dropping-particle&quot;:&quot;&quot;,&quot;family&quot;:&quot;Zhong&quot;,&quot;given&quot;:&quot;Quan&quot;,&quot;non-dropping-particle&quot;:&quot;&quot;,&quot;parse-names&quot;:false,&quot;suffix&quot;:&quot;&quot;},{&quot;dropping-particle&quot;:&quot;&quot;,&quot;family&quot;:&quot;Lin&quot;,&quot;given&quot;:&quot;Da&quot;,&quot;non-dropping-particle&quot;:&quot;&quot;,&quot;parse-names&quot;:false,&quot;suffix&quot;:&quot;&quot;},{&quot;dropping-particle&quot;:&quot;&quot;,&quot;family&quot;:&quot;Zuo&quot;,&quot;given&quot;:&quot;Ya&quot;,&quot;non-dropping-particle&quot;:&quot;&quot;,&quot;parse-names&quot;:false,&quot;suffix&quot;:&quot;&quot;},{&quot;dropping-particle&quot;:&quot;&quot;,&quot;family&quot;:&quot;Dai&quot;,&quot;given&quot;:&quot;Jinxia&quot;,&quot;non-dropping-particle&quot;:&quot;&quot;,&quot;parse-names&quot;:false,&quot;suffix&quot;:&quot;&quot;},{&quot;dropping-particle&quot;:&quot;&quot;,&quot;family&quot;:&quot;Li&quot;,&quot;given&quot;:&quot;Guoliang&quot;,&quot;non-dropping-particle&quot;:&quot;&quot;,&quot;parse-names&quot;:false,&quot;suffix&quot;:&quot;&quot;},{&quot;dropping-particle&quot;:&quot;&quot;,&quot;family&quot;:&quot;Cao&quot;,&quot;given&quot;:&quot;Gang&quot;,&quot;non-dropping-particle&quot;:&quot;&quot;,&quot;parse-names&quot;:false,&quot;suffix&quot;:&quot;&quot;}],&quot;container-title&quot;:&quot;BMC Bioinformatics&quot;,&quot;id&quot;:&quot;d35cba1c-fc60-5659-bc0e-93184bc26e6c&quot;,&quot;issue&quot;:&quot;1&quot;,&quot;issued&quot;:{&quot;date-parts&quot;:[[&quot;2021&quot;,&quot;12&quot;,&quot;1&quot;]]},&quot;page&quot;:&quot;1-9&quot;,&quot;publisher&quot;:&quot;BioMed Central Ltd&quot;,&quot;title&quot;:&quot;CoolBox: a flexible toolkit for visual analysis of genomics data&quot;,&quot;type&quot;:&quot;article-journal&quot;,&quot;volume&quot;:&quot;22&quot;,&quot;container-title-short&quot;:&quot;BMC Bioinformatics&quot;},&quot;uris&quot;:[&quot;http://www.mendeley.com/documents/?uuid=2ad7bd9d-a67a-31b2-b194-83bd985e13f4&quot;],&quot;isTemporary&quot;:false,&quot;legacyDesktopId&quot;:&quot;2ad7bd9d-a67a-31b2-b194-83bd985e13f4&quot;}]},{&quot;citationID&quot;:&quot;MENDELEY_CITATION_a8053193-220b-4b0b-bd70-d797f2672aa1&quot;,&quot;properties&quot;:{&quot;noteIndex&quot;:0},&quot;isEdited&quot;:false,&quot;manualOverride&quot;:{&quot;citeprocText&quot;:&quot;[4]&quot;,&quot;isManuallyOverridden&quot;:false,&quot;manualOverrideText&quot;:&quot;&quot;},&quot;citationTag&quot;:&quot;MENDELEY_CITATION_v3_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&quot;,&quot;citationItems&quot;:[{&quot;id&quot;:&quot;5c7165cc-6737-5ea8-8a13-c3e8772d9f4f&quot;,&quot;itemData&quot;:{&quot;DOI&quot;:&quot;10.1016/j.febslet.2015.08.044&quot;,&quot;ISBN&quot;:&quot;0014-5793&quot;,&quot;ISSN&quot;:&quot;18733468&quot;,&quot;PMID&quot;:&quot;26348399&quot;,&quot;abstract&quot;:&quot;Recent studies have shown that chromosomes in a range of organisms are compartmentalized in different types of chromatin domains. In mammals, chromosomes form compartments that are composed of smaller Topologically Associating Domains (TADs). TADs are thought to represent functional domains of gene regulation but much is still unknown about the mechanisms of their formation and how they exert their regulatory effect on embedded genes. Further, similar domains have been detected in other organisms, including flies, worms, fungi and bacteria. Although in all these cases these domains appear similar as detected by 3C-based methods, their biology appears to be quite distinct with differences in the protein complexes involved in their formation and differences in their internal organization. Here we outline our current understanding of such domains in different organisms and their roles in gene regulation.&quot;,&quot;author&quot;:[{&quot;dropping-particle&quot;:&quot;&quot;,&quot;family&quot;:&quot;Dekker&quot;,&quot;given&quot;:&quot;Job&quot;,&quot;non-dropping-particle&quot;:&quot;&quot;,&quot;parse-names&quot;:false,&quot;suffix&quot;:&quot;&quot;},{&quot;dropping-particle&quot;:&quot;&quot;,&quot;family&quot;:&quot;Heard&quot;,&quot;given&quot;:&quot;Edith&quot;,&quot;non-dropping-particle&quot;:&quot;&quot;,&quot;parse-names&quot;:false,&quot;suffix&quot;:&quot;&quot;}],&quot;container-title&quot;:&quot;FEBS Letters&quot;,&quot;id&quot;:&quot;5c7165cc-6737-5ea8-8a13-c3e8772d9f4f&quot;,&quot;issue&quot;:&quot;20&quot;,&quot;issued&quot;:{&quot;date-parts&quot;:[[&quot;2015&quot;,&quot;10&quot;,&quot;7&quot;]]},&quot;page&quot;:&quot;2877-2884&quot;,&quot;title&quot;:&quot;Structural and functional diversity of Topologically Associating Domains&quot;,&quot;type&quot;:&quot;article-journal&quot;,&quot;volume&quot;:&quot;589&quot;,&quot;container-title-short&quot;:&quot;FEBS Lett&quot;},&quot;uris&quot;:[&quot;http://www.mendeley.com/documents/?uuid=3fc7dd59-0ec9-3385-abb7-95f15d1e1e8c&quot;],&quot;isTemporary&quot;:false,&quot;legacyDesktopId&quot;:&quot;3fc7dd59-0ec9-3385-abb7-95f15d1e1e8c&quot;}]},{&quot;citationID&quot;:&quot;MENDELEY_CITATION_27f99572-d47d-4366-b18b-4e9bd2746451&quot;,&quot;properties&quot;:{&quot;noteIndex&quot;:0},&quot;isEdited&quot;:false,&quot;manualOverride&quot;:{&quot;citeprocText&quot;:&quot;[38,39]&quot;,&quot;isManuallyOverridden&quot;:false,&quot;manualOverrideText&quot;:&quot;&quot;},&quot;citationTag&quot;:&quot;MENDELEY_CITATION_v3_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&quot;,&quot;citationItems&quot;:[{&quot;id&quot;:&quot;793a0f9c-161f-54fe-9653-7a0c30ad60b9&quot;,&quot;itemData&quot;:{&quot;DOI&quot;:&quot;10.1073/PNAS.1612256114/SUPPL_FILE/PNAS.1612256114.ST02.CSV&quot;,&quot;ISSN&quot;:&quot;10916490&quot;,&quot;PMID&quot;:&quot;28348222&quot;,&quot;abstract&quot;:&quot;The genome of metazoan cells is organized into topologically associating domains (TADs) that have similar histone modifications, transcription level, and DNA replication timing. Although similar structures appear to be conserved in fission yeast, computational modeling and analysis of high-throughput chromosome conformation capture (Hi-C) data have been used to argue that the small, highly constrained budding yeast chromosomes could not have these structures. In contrast, herein we analyze Hi-C data for budding yeast and identify 200-kb scale TADs, whose boundaries are enriched for transcriptional activity. Furthermore, these boundaries separate regions of similarly timed replication origins connecting the long-known effect of genomic context on replication timing to genome architecture. To investigate the molecular basis of TAD formation, we performed Hi-C experiments on cells depleted for the Forkhead transcription factors, Fkh1 and Fkh2, previously associated with replication timing. Forkhead factors do not regulate TAD formation, but do promote longer-range genomic interactions and control interactions between origins near the centromere. Thus, our work defines spatial organization within the budding yeast nucleus, demonstrates the conserved role of genome architecture in regulating DNA replication, and identifies a molecular mechanism specifically regulating interactions between pericentric origins.&quot;,&quot;author&quot;:[{&quot;dropping-particle&quot;:&quot;&quot;,&quot;family&quot;:&quot;Eser&quot;,&quot;given&quot;:&quot;Umut&quot;,&quot;non-dropping-particle&quot;:&quot;&quot;,&quot;parse-names&quot;:false,&quot;suffix&quot;:&quot;&quot;},{&quot;dropping-particle&quot;:&quot;&quot;,&quot;family&quot;:&quot;Chandler-Brown&quot;,&quot;given&quot;:&quot;Devon&quot;,&quot;non-dropping-particle&quot;:&quot;&quot;,&quot;parse-names&quot;:false,&quot;suffix&quot;:&quot;&quot;},{&quot;dropping-particle&quot;:&quot;&quot;,&quot;family&quot;:&quot;Ay&quot;,&quot;given&quot;:&quot;Ferhat&quot;,&quot;non-dropping-particle&quot;:&quot;&quot;,&quot;parse-names&quot;:false,&quot;suffix&quot;:&quot;&quot;},{&quot;dropping-particle&quot;:&quot;&quot;,&quot;family&quot;:&quot;Straight&quot;,&quot;given&quot;:&quot;Aaron F.&quot;,&quot;non-dropping-particle&quot;:&quot;&quot;,&quot;parse-names&quot;:false,&quot;suffix&quot;:&quot;&quot;},{&quot;dropping-particle&quot;:&quot;&quot;,&quot;family&quot;:&quot;Duan&quot;,&quot;given&quot;:&quot;Zhijun&quot;,&quot;non-dropping-particle&quot;:&quot;&quot;,&quot;parse-names&quot;:false,&quot;suffix&quot;:&quot;&quot;},{&quot;dropping-particle&quot;:&quot;&quot;,&quot;family&quot;:&quot;Noble&quot;,&quot;given&quot;:&quot;William Stafford&quot;,&quot;non-dropping-particle&quot;:&quot;&quot;,&quot;parse-names&quot;:false,&quot;suffix&quot;:&quot;&quot;},{&quot;dropping-particle&quot;:&quot;&quot;,&quot;family&quot;:&quot;Skotheim&quot;,&quot;given&quot;:&quot;Jan M.&quot;,&quot;non-dropping-particle&quot;:&quot;&quot;,&quot;parse-names&quot;:false,&quot;suffix&quot;:&quot;&quot;}],&quot;container-title&quot;:&quot;Proceedings of the National Academy of Sciences of the United States of America&quot;,&quot;id&quot;:&quot;793a0f9c-161f-54fe-9653-7a0c30ad60b9&quot;,&quot;issue&quot;:&quot;15&quot;,&quot;issued&quot;:{&quot;date-parts&quot;:[[&quot;2017&quot;,&quot;4&quot;,&quot;11&quot;]]},&quot;page&quot;:&quot;E3061-E3070&quot;,&quot;publisher&quot;:&quot;National Academy of Sciences&quot;,&quot;title&quot;:&quot;Form and function of topologically associating genomic domains in budding yeast&quot;,&quot;type&quot;:&quot;article-journal&quot;,&quot;volume&quot;:&quot;114&quot;,&quot;container-title-short&quot;:&quot;Proc Natl Acad Sci U S A&quot;},&quot;uris&quot;:[&quot;http://www.mendeley.com/documents/?uuid=67298ba8-3901-395d-9ebe-83df5a09b9e6&quot;],&quot;isTemporary&quot;:false,&quot;legacyDesktopId&quot;:&quot;67298ba8-3901-395d-9ebe-83df5a09b9e6&quot;},{&quot;id&quot;:&quot;c4c7dae0-1d66-5603-90f8-809ae0d69977&quot;,&quot;itemData&quot;:{&quot;DOI&quot;:&quot;10.1101/GR.277187.122&quot;,&quot;ISSN&quot;:&quot;1549-5469&quot;,&quot;PMID&quot;:&quot;36894325&quot;,&quot;abstract&quot;:&quot;&lt;p&gt;Topologically associating domains (TADs) have emerged as basic structural and functional units of genome organization, and have been determined by many computational methods from Hi-C contact maps. However, the TADs obtained by different methods vary greatly, which makes the accurate determination of TADs a challenging issue and hinders subsequent biological analyses about their organization and functions. Obvious inconsistencies among the TADs identified by different methods indeed make the statistical and biological properties of TADs overly depend on the method we chose rather than on the data. To this end, we employ the consensus structural information captured by these methods to define the TAD separation landscape for decoding the consensus domain organization of the 3D genome. We demonstrate that the TAD separation landscape could be used to compare domain boundaries across multiple cell types for discovering conserved and divergent topological structures, decipher three types of boundary regions with diverse biological features, and identify Consensus TADs (ConsTADs). We illustrate that these analyses could deepen our understanding of the relationships between the topological domains and chromatin states, gene expression, and DNA replication timing.&lt;/p&gt;&quot;,&quot;author&quot;:[{&quot;dropping-particle&quot;:&quot;&quot;,&quot;family&quot;:&quot;Dang&quot;,&quot;given&quot;:&quot;Dachang&quot;,&quot;non-dropping-particle&quot;:&quot;&quot;,&quot;parse-names&quot;:false,&quot;suffix&quot;:&quot;&quot;},{&quot;dropping-particle&quot;:&quot;&quot;,&quot;family&quot;:&quot;Zhang&quot;,&quot;given&quot;:&quot;Shao-Wu&quot;,&quot;non-dropping-particle&quot;:&quot;&quot;,&quot;parse-names&quot;:false,&quot;suffix&quot;:&quot;&quot;},{&quot;dropping-particle&quot;:&quot;&quot;,&quot;family&quot;:&quot;Duan&quot;,&quot;given&quot;:&quot;Ran&quot;,&quot;non-dropping-particle&quot;:&quot;&quot;,&quot;parse-names&quot;:false,&quot;suffix&quot;:&quot;&quot;},{&quot;dropping-particle&quot;:&quot;&quot;,&quot;family&quot;:&quot;Zhang&quot;,&quot;given&quot;:&quot;Shihua&quot;,&quot;non-dropping-particle&quot;:&quot;&quot;,&quot;parse-names&quot;:false,&quot;suffix&quot;:&quot;&quot;}],&quot;container-title&quot;:&quot;Genome research&quot;,&quot;id&quot;:&quot;c4c7dae0-1d66-5603-90f8-809ae0d69977&quot;,&quot;issued&quot;:{&quot;date-parts&quot;:[[&quot;2023&quot;,&quot;3&quot;,&quot;9&quot;]]},&quot;page&quot;:&quot;gr.277187.122&quot;,&quot;publisher&quot;:&quot;Genome Res&quot;,&quot;title&quot;:&quot;Defining the separation landscape of topological domains for decoding consensus domain organization of 3D genome&quot;,&quot;type&quot;:&quot;article-journal&quot;,&quot;container-title-short&quot;:&quot;Genome Res&quot;},&quot;uris&quot;:[&quot;http://www.mendeley.com/documents/?uuid=c068e9c6-3517-3a9d-864a-bcc3ee3705ba&quot;],&quot;isTemporary&quot;:false,&quot;legacyDesktopId&quot;:&quot;c068e9c6-3517-3a9d-864a-bcc3ee3705ba&quot;}]},{&quot;citationID&quot;:&quot;MENDELEY_CITATION_6da026e8-0b6b-4dd2-bb7b-5b0d19d11c2f&quot;,&quot;properties&quot;:{&quot;noteIndex&quot;:0},&quot;isEdited&quot;:false,&quot;manualOverride&quot;:{&quot;citeprocText&quot;:&quot;[24]&quot;,&quot;isManuallyOverridden&quot;:false,&quot;manualOverrideText&quot;:&quot;&quot;},&quot;citationTag&quot;:&quot;MENDELEY_CITATION_v3_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&quot;,&quot;citationItems&quot;:[{&quot;id&quot;:&quot;c499c771-eab8-58cb-bdf4-8bd950ef6b6a&quot;,&quot;itemData&quot;:{&quot;DOI&quot;:&quot;10.1016/J.CELREP.2024.113895&quot;,&quot;ISSN&quot;:&quot;2211-1247&quot;,&quot;PMID&quot;:&quot;38517894&quot;,&quot;author&quot;:[{&quot;dropping-particle&quot;:&quot;&quot;,&quot;family&quot;:&quot;James&quot;,&quot;given&quot;:&quot;Caelinn&quot;,&quot;non-dropping-particle&quot;:&quot;&quot;,&quot;parse-names&quot;:false,&quot;suffix&quot;:&quot;&quot;},{&quot;dropping-particle&quot;:&quot;&quot;,&quot;family&quot;:&quot;Trevisan-Herraz&quot;,&quot;given&quot;:&quot;Marco&quot;,&quot;non-dropping-particle&quot;:&quot;&quot;,&quot;parse-names&quot;:false,&quot;suffix&quot;:&quot;&quot;},{&quot;dropping-particle&quot;:&quot;&quot;,&quot;family&quot;:&quot;Juan&quot;,&quot;given&quot;:&quot;David&quot;,&quot;non-dropping-particle&quot;:&quot;&quot;,&quot;parse-names&quot;:false,&quot;suffix&quot;:&quot;&quot;},{&quot;dropping-particle&quot;:&quot;&quot;,&quot;family&quot;:&quot;Rico&quot;,&quot;given&quot;:&quot;Daniel&quot;,&quot;non-dropping-particle&quot;:&quot;&quot;,&quot;parse-names&quot;:false,&quot;suffix&quot;:&quot;&quot;}],&quot;container-title&quot;:&quot;Cell reports&quot;,&quot;id&quot;:&quot;c499c771-eab8-58cb-bdf4-8bd950ef6b6a&quot;,&quot;issue&quot;:&quot;4&quot;,&quot;issued&quot;:{&quot;date-parts&quot;:[[&quot;2024&quot;,&quot;4&quot;]]},&quot;page&quot;:&quot;113895&quot;,&quot;publisher&quot;:&quot;Cell Rep&quot;,&quot;title&quot;:&quot;Evolutionary analysis of gene ages across TADs associates chromatin topology with whole-genome duplications&quot;,&quot;type&quot;:&quot;article-journal&quot;,&quot;volume&quot;:&quot;43&quot;,&quot;container-title-short&quot;:&quot;Cell Rep&quot;},&quot;uris&quot;:[&quot;http://www.mendeley.com/documents/?uuid=0d5fb1a3-1aa7-3af3-bc70-dd31de538d11&quot;],&quot;isTemporary&quot;:false,&quot;legacyDesktopId&quot;:&quot;0d5fb1a3-1aa7-3af3-bc70-dd31de538d11&quot;}]},{&quot;citationID&quot;:&quot;MENDELEY_CITATION_519b16b3-d461-4701-87c5-527af347e905&quot;,&quot;properties&quot;:{&quot;noteIndex&quot;:0},&quot;isEdited&quot;:false,&quot;manualOverride&quot;:{&quot;citeprocText&quot;:&quot;[8,9]&quot;,&quot;isManuallyOverridden&quot;:false,&quot;manualOverrideText&quot;:&quot;&quot;},&quot;citationTag&quot;:&quot;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&quot;,&quot;citationItems&quot;:[{&quot;id&quot;:&quot;dfcc1f45-f863-59f9-a0b5-5b17bc4053f9&quot;,&quot;itemData&quot;:{&quot;DOI&quot;:&quot;10.1101/GR.233874.117/-/DC1&quot;,&quot;ISSN&quot;:&quot;15495469&quot;,&quot;PMID&quot;:&quot;29914971&quot;,&quot;abstract&quot;:&quot;The relationship between evolutionary genome remodeling and the three-dimensional structure of the genome remain largely unexplored. Here, we use the heavily rearranged gibbon genome to examine how evolutionary chromosomal rearrangements impact genome-wide chromatin interactions, topologically associating domains (TADs), and their epigenetic landscape. We use high-resolution maps of gibbon-human breaks of synteny (BOS), apply Hi-C in gibbon, measure an array of epigenetic features, and perform cross-species comparisons. We find that gibbon rearrangements occur at TAD boundaries, independent of the parameters used to identify TADs. This overlap is supported by a remarkable genetic and epigenetic similarity between BOS and TAD boundaries, namely presence of CpG islands and SINE elements, and enrichment in CTCF and H3K4me3 binding. Cross-species comparisons reveal that regions orthologous to BOS also correspond with boundaries of large (400-600 kb) TADs in human and other mammalian species. The colocalization of rearrangement breakpoints and TAD boundaries may be due to higher chromatin fragility at these locations and/or increased selective pressure against rearrangements that disrupt TAD integrity. We also examine the small portion of BOS that did not overlap with TAD boundaries and gave rise to novel TADs in the gibbon genome. We postulate that these new TADs generally lack deleterious consequences. Last, we show that limited epigenetic homogenization occurs across breakpoints, irrespective of their time of occurrence in the gibbon lineage. Overall, our findings demonstrate remarkable conservation of chromatin interactions and epigenetic landscape in gibbons, in spite of extensive genomic shuffling.&quot;,&quot;author&quot;:[{&quot;dropping-particle&quot;:&quot;&quot;,&quot;family&quot;:&quot;Lazar&quot;,&quot;given&quot;:&quot;Nathan H.&quot;,&quot;non-dropping-particle&quot;:&quot;&quot;,&quot;parse-names&quot;:false,&quot;suffix&quot;:&quot;&quot;},{&quot;dropping-particle&quot;:&quot;&quot;,&quot;family&quot;:&quot;Nevonen&quot;,&quot;given&quot;:&quot;Kimberly A.&quot;,&quot;non-dropping-particle&quot;:&quot;&quot;,&quot;parse-names&quot;:false,&quot;suffix&quot;:&quot;&quot;},{&quot;dropping-particle&quot;:&quot;&quot;,&quot;family&quot;:&quot;O'Connell&quot;,&quot;given&quot;:&quot;Brendan&quot;,&quot;non-dropping-particle&quot;:&quot;&quot;,&quot;parse-names&quot;:false,&quot;suffix&quot;:&quot;&quot;},{&quot;dropping-particle&quot;:&quot;&quot;,&quot;family&quot;:&quot;McCann&quot;,&quot;given&quot;:&quot;Christine&quot;,&quot;non-dropping-particle&quot;:&quot;&quot;,&quot;parse-names&quot;:false,&quot;suffix&quot;:&quot;&quot;},{&quot;dropping-particle&quot;:&quot;&quot;,&quot;family&quot;:&quot;O'Neill&quot;,&quot;given&quot;:&quot;Rachel J.&quot;,&quot;non-dropping-particle&quot;:&quot;&quot;,&quot;parse-names&quot;:false,&quot;suffix&quot;:&quot;&quot;},{&quot;dropping-particle&quot;:&quot;&quot;,&quot;family&quot;:&quot;Green&quot;,&quot;given&quot;:&quot;Richard E.&quot;,&quot;non-dropping-particle&quot;:&quot;&quot;,&quot;parse-names&quot;:false,&quot;suffix&quot;:&quot;&quot;},{&quot;dropping-particle&quot;:&quot;&quot;,&quot;family&quot;:&quot;Meyer&quot;,&quot;given&quot;:&quot;Thomas J.&quot;,&quot;non-dropping-particle&quot;:&quot;&quot;,&quot;parse-names&quot;:false,&quot;suffix&quot;:&quot;&quot;},{&quot;dropping-particle&quot;:&quot;&quot;,&quot;family&quot;:&quot;Okhovat&quot;,&quot;given&quot;:&quot;Mariam&quot;,&quot;non-dropping-particle&quot;:&quot;&quot;,&quot;parse-names&quot;:false,&quot;suffix&quot;:&quot;&quot;},{&quot;dropping-particle&quot;:&quot;&quot;,&quot;family&quot;:&quot;Carbone&quot;,&quot;given&quot;:&quot;Lucia&quot;,&quot;non-dropping-particle&quot;:&quot;&quot;,&quot;parse-names&quot;:false,&quot;suffix&quot;:&quot;&quot;}],&quot;container-title&quot;:&quot;Genome Research&quot;,&quot;id&quot;:&quot;dfcc1f45-f863-59f9-a0b5-5b17bc4053f9&quot;,&quot;issue&quot;:&quot;7&quot;,&quot;issued&quot;:{&quot;date-parts&quot;:[[&quot;2018&quot;,&quot;7&quot;,&quot;1&quot;]]},&quot;page&quot;:&quot;983-997&quot;,&quot;publisher&quot;:&quot;Cold Spring Harbor Laboratory Press&quot;,&quot;title&quot;:&quot;Epigenetic maintenance of topological domains in the highly rearranged gibbon genome&quot;,&quot;type&quot;:&quot;article-journal&quot;,&quot;volume&quot;:&quot;28&quot;,&quot;container-title-short&quot;:&quot;Genome Res&quot;},&quot;uris&quot;:[&quot;http://www.mendeley.com/documents/?uuid=c7d63051-e2e1-368d-8529-b9056c524992&quot;],&quot;isTemporary&quot;:false,&quot;legacyDesktopId&quot;:&quot;c7d63051-e2e1-368d-8529-b9056c524992&quot;},{&quot;id&quot;:&quot;7ae888be-24be-5289-8d96-ecc29899328b&quot;,&quot;itemData&quot;:{&quot;DOI&quot;:&quot;10.1101/gr.266130.120&quot;,&quot;ISSN&quot;:&quot;1088-9051&quot;,&quot;abstract&quot;:&quo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49 million years of divergence, showed that ∼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quot;,&quot;author&quot;:[{&quot;dropping-particle&quot;:&quot;&quot;,&quot;family&quot;:&quot;Liao&quot;,&quot;given&quot;:&quot;Yi&quot;,&quot;non-dropping-particle&quot;:&quot;&quot;,&quot;parse-names&quot;:false,&quot;suffix&quot;:&quot;&quot;},{&quot;dropping-particle&quot;:&quot;&quot;,&quot;family&quot;:&quot;Zhang&quot;,&quot;given&quot;:&quot;Xinwen&quot;,&quot;non-dropping-particle&quot;:&quot;&quot;,&quot;parse-names&quot;:false,&quot;suffix&quot;:&quot;&quot;},{&quot;dropping-particle&quot;:&quot;&quot;,&quot;family&quot;:&quot;Chakraborty&quot;,&quot;given&quot;:&quot;Mahul&quot;,&quot;non-dropping-particle&quot;:&quot;&quot;,&quot;parse-names&quot;:false,&quot;suffix&quot;:&quot;&quot;},{&quot;dropping-particle&quot;:&quot;&quot;,&quot;family&quot;:&quot;Emerson&quot;,&quot;given&quot;:&quot;J.J.&quot;,&quot;non-dropping-particle&quot;:&quot;&quot;,&quot;parse-names&quot;:false,&quot;suffix&quot;:&quot;&quot;}],&quot;container-title&quot;:&quot;Genome Research&quot;,&quot;id&quot;:&quot;7ae888be-24be-5289-8d96-ecc29899328b&quot;,&quot;issued&quot;:{&quot;date-parts&quot;:[[&quot;2021&quot;,&quot;2&quot;,&quot;9&quot;]]},&quot;publisher&quot;:&quot;Cold Spring Harbor Laboratory&quot;,&quot;title&quot;:&quot; Topologically associating domains and their role in the evolution of genome structure and function in Drosophila &quot;,&quot;type&quot;:&quot;article-journal&quot;,&quot;container-title-short&quot;:&quot;Genome Res&quot;},&quot;uris&quot;:[&quot;http://www.mendeley.com/documents/?uuid=e0c093e2-02a7-3f3d-ba17-11a3e4aa487a&quot;],&quot;isTemporary&quot;:false,&quot;legacyDesktopId&quot;:&quot;e0c093e2-02a7-3f3d-ba17-11a3e4aa487a&quot;}]},{&quot;citationID&quot;:&quot;MENDELEY_CITATION_8f3d9211-29df-43bf-9602-745e7d555e29&quot;,&quot;properties&quot;:{&quot;noteIndex&quot;:0},&quot;isEdited&quot;:false,&quot;manualOverride&quot;:{&quot;citeprocText&quot;:&quot;[28]&quot;,&quot;isManuallyOverridden&quot;:false,&quot;manualOverrideText&quot;:&quot;&quot;},&quot;citationTag&quot;:&quot;MENDELEY_CITATION_v3_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&quot;,&quot;citationItems&quot;:[{&quot;id&quot;:&quot;e29b8d4d-05cc-56df-bd6a-e2584f7c6a88&quot;,&quot;itemData&quot;:{&quot;DOI&quot;:&quot;10.1038/s41467-023-44347-z&quot;,&quot;ISSN&quot;:&quot;2041-1723&quot;,&quot;abstract&quot;:&quo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quot;,&quot;author&quot;:[{&quot;dropping-particle&quot;:&quot;&quot;,&quot;family&quot;:&quot;Sun&quot;,&quot;given&quot;:&quot;Linhua&quot;,&quot;non-dropping-particle&quot;:&quot;&quot;,&quot;parse-names&quot;:false,&quot;suffix&quot;:&quot;&quot;},{&quot;dropping-particle&quot;:&quot;&quot;,&quot;family&quot;:&quot;Zhou&quot;,&quot;given&quot;:&quot;Jingru&quot;,&quot;non-dropping-particle&quot;:&quot;&quot;,&quot;parse-names&quot;:false,&quot;suffix&quot;:&quot;&quot;},{&quot;dropping-particle&quot;:&quot;&quot;,&quot;family&quot;:&quot;Xu&quot;,&quot;given&quot;:&quot;Xiao&quot;,&quot;non-dropping-particle&quot;:&quot;&quot;,&quot;parse-names&quot;:false,&quot;suffix&quot;:&quot;&quot;},{&quot;dropping-particle&quot;:&quot;&quot;,&quot;family&quot;:&quot;Liu&quot;,&quot;given&quot;:&quot;Yi&quot;,&quot;non-dropping-particle&quot;:&quot;&quot;,&quot;parse-names&quot;:false,&quot;suffix&quot;:&quot;&quot;},{&quot;dropping-particle&quot;:&quot;&quot;,&quot;family&quot;:&quot;Ma&quot;,&quot;given&quot;:&quot;Ni&quot;,&quot;non-dropping-particle&quot;:&quot;&quot;,&quot;parse-names&quot;:false,&quot;suffix&quot;:&quot;&quot;},{&quot;dropping-particle&quot;:&quot;&quot;,&quot;family&quot;:&quot;Liu&quot;,&quot;given&quot;:&quot;Yutong&quot;,&quot;non-dropping-particle&quot;:&quot;&quot;,&quot;parse-names&quot;:false,&quot;suffix&quot;:&quot;&quot;},{&quot;dropping-particle&quot;:&quot;&quot;,&quot;family&quot;:&quot;Nie&quot;,&quot;given&quot;:&quot;Wenchao&quot;,&quot;non-dropping-particle&quot;:&quot;&quot;,&quot;parse-names&quot;:false,&quot;suffix&quot;:&quot;&quot;},{&quot;dropping-particle&quot;:&quot;&quot;,&quot;family&quot;:&quot;Zou&quot;,&quot;given&quot;:&quot;Ling&quot;,&quot;non-dropping-particle&quot;:&quot;&quot;,&quot;parse-names&quot;:false,&quot;suffix&quot;:&quot;&quot;},{&quot;dropping-particle&quot;:&quot;&quot;,&quot;family&quot;:&quot;Deng&quot;,&quot;given&quot;:&quot;Xing Wang&quot;,&quot;non-dropping-particle&quot;:&quot;&quot;,&quot;parse-names&quot;:false,&quot;suffix&quot;:&quot;&quot;},{&quot;dropping-particle&quot;:&quot;&quot;,&quot;family&quot;:&quot;He&quot;,&quot;given&quot;:&quot;Hang&quot;,&quot;non-dropping-particle&quot;:&quot;&quot;,&quot;parse-names&quot;:false,&quot;suffix&quot;:&quot;&quot;}],&quot;container-title&quot;:&quot;Nature Communications 2024 15:1&quot;,&quot;id&quot;:&quot;e29b8d4d-05cc-56df-bd6a-e2584f7c6a88&quot;,&quot;issue&quot;:&quot;1&quot;,&quot;issued&quot;:{&quot;date-parts&quot;:[[&quot;2024&quot;,&quot;1&quot;,&quot;2&quot;]]},&quot;page&quot;:&quot;1-18&quot;,&quot;publisher&quot;:&quot;Nature Publishing Group&quot;,&quot;title&quot;:&quot;Mapping nucleosome-resolution chromatin organization and enhancer-promoter loops in plants using Micro-C-XL&quot;,&quot;type&quot;:&quot;article-journal&quot;,&quot;volume&quot;:&quot;15&quot;,&quot;container-title-short&quot;:&quot;&quot;},&quot;uris&quot;:[&quot;http://www.mendeley.com/documents/?uuid=6a5aafcd-fb3b-3ffe-a78f-39d7c1166ac3&quot;],&quot;isTemporary&quot;:false,&quot;legacyDesktopId&quot;:&quot;6a5aafcd-fb3b-3ffe-a78f-39d7c1166ac3&quot;}]},{&quot;citationID&quot;:&quot;MENDELEY_CITATION_5b7ac30e-7b6e-4331-ae8d-af1a92ef7cb7&quot;,&quot;properties&quot;:{&quot;noteIndex&quot;:0},&quot;isEdited&quot;:false,&quot;manualOverride&quot;:{&quot;citeprocText&quot;:&quot;[40]&quot;,&quot;isManuallyOverridden&quot;:false,&quot;manualOverrideText&quot;:&quot;&quot;},&quot;citationTag&quot;:&quot;MENDELEY_CITATION_v3_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&quot;,&quot;citationItems&quot;:[{&quot;id&quot;:&quot;6b556997-233c-52a9-9ae7-b6005aedfabd&quot;,&quot;itemData&quot;:{&quot;DOI&quot;:&quot;10.1038/s41467-022-31112-x&quot;,&quot;ISSN&quot;:&quot;2041-1723&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author&quot;:[{&quot;dropping-particle&quot;:&quot;&quot;,&quot;family&quot;:&quot;Liao&quot;,&quot;given&quot;:&quot;Yi&quot;,&quot;non-dropping-particle&quot;:&quot;&quot;,&quot;parse-names&quot;:false,&quot;suffix&quot;:&quot;&quot;},{&quot;dropping-particle&quot;:&quot;&quot;,&quot;family&quot;:&quot;Wang&quot;,&quot;given&quot;:&quot;Juntao&quot;,&quot;non-dropping-particle&quot;:&quot;&quot;,&quot;parse-names&quot;:false,&quot;suffix&quot;:&quot;&quot;},{&quot;dropping-particle&quot;:&quot;&quot;,&quot;family&quot;:&quot;Zhu&quot;,&quot;given&quot;:&quot;Zhangsheng&quot;,&quot;non-dropping-particle&quot;:&quot;&quot;,&quot;parse-names&quot;:false,&quot;suffix&quot;:&quot;&quot;},{&quot;dropping-particle&quot;:&quot;&quot;,&quot;family&quot;:&quot;Liu&quot;,&quot;given&quot;:&quot;Yuanlong&quot;,&quot;non-dropping-particle&quot;:&quot;&quot;,&quot;parse-names&quot;:false,&quot;suffix&quot;:&quot;&quot;},{&quot;dropping-particle&quot;:&quot;&quot;,&quot;family&quot;:&quot;Chen&quot;,&quot;given&quot;:&quot;Jinfeng&quot;,&quot;non-dropping-particle&quot;:&quot;&quot;,&quot;parse-names&quot;:false,&quot;suffix&quot;:&quot;&quot;},{&quot;dropping-particle&quot;:&quot;&quot;,&quot;family&quot;:&quot;Zhou&quot;,&quot;given&quot;:&quot;Yongfeng&quot;,&quot;non-dropping-particle&quot;:&quot;&quot;,&quot;parse-names&quot;:false,&quot;suffix&quot;:&quot;&quot;},{&quot;dropping-particle&quot;:&quot;&quot;,&quot;family&quot;:&quot;Liu&quot;,&quot;given&quot;:&quot;Feng&quot;,&quot;non-dropping-particle&quot;:&quot;&quot;,&quot;parse-names&quot;:false,&quot;suffix&quot;:&quot;&quot;},{&quot;dropping-particle&quot;:&quot;&quot;,&quot;family&quot;:&quot;Lei&quot;,&quot;given&quot;:&quot;Jianjun&quot;,&quot;non-dropping-particle&quot;:&quot;&quot;,&quot;parse-names&quot;:false,&quot;suffix&quot;:&quot;&quot;},{&quot;dropping-particle&quot;:&quot;&quot;,&quot;family&quot;:&quot;Gaut&quot;,&quot;given&quot;:&quot;Brandon S.&quot;,&quot;non-dropping-particle&quot;:&quot;&quot;,&quot;parse-names&quot;:false,&quot;suffix&quot;:&quot;&quot;},{&quot;dropping-particle&quot;:&quot;&quot;,&quot;family&quot;:&quot;Cao&quot;,&quot;given&quot;:&quot;Bihao&quot;,&quot;non-dropping-particle&quot;:&quot;&quot;,&quot;parse-names&quot;:false,&quot;suffix&quot;:&quot;&quot;},{&quot;dropping-particle&quot;:&quot;&quot;,&quot;family&quot;:&quot;Emerson&quot;,&quot;given&quot;:&quot;J. J.&quot;,&quot;non-dropping-particle&quot;:&quot;&quot;,&quot;parse-names&quot;:false,&quot;suffix&quot;:&quot;&quot;},{&quot;dropping-particle&quot;:&quot;&quot;,&quot;family&quot;:&quot;Chen&quot;,&quot;given&quot;:&quot;Changming&quot;,&quot;non-dropping-particle&quot;:&quot;&quot;,&quot;parse-names&quot;:false,&quot;suffix&quot;:&quot;&quot;}],&quot;container-title&quot;:&quot;Nature Communications 2022 13:1&quot;,&quot;id&quot;:&quot;6b556997-233c-52a9-9ae7-b6005aedfabd&quot;,&quot;issue&quot;:&quot;1&quot;,&quot;issued&quot;:{&quot;date-parts&quot;:[[&quot;2022&quot;,&quot;6&quot;,&quot;16&quot;]]},&quot;page&quot;:&quot;1-18&quot;,&quot;publisher&quot;:&quot;Nature Publishing Group&quot;,&quot;title&quot;:&quot;The 3D architecture of the pepper genome and its relationship to function and evolution&quot;,&quot;type&quot;:&quot;article-journal&quot;,&quot;volume&quot;:&quot;13&quot;,&quot;container-title-short&quot;:&quot;&quot;},&quot;uris&quot;:[&quot;http://www.mendeley.com/documents/?uuid=90c11eb6-8a76-3b05-95c5-794294f6e2d7&quot;],&quot;isTemporary&quot;:false,&quot;legacyDesktopId&quot;:&quot;90c11eb6-8a76-3b05-95c5-794294f6e2d7&quot;}]},{&quot;citationID&quot;:&quot;MENDELEY_CITATION_b45c62f2-056c-47f5-8aab-ef55f71029b8&quot;,&quot;properties&quot;:{&quot;noteIndex&quot;:0},&quot;isEdited&quot;:false,&quot;manualOverride&quot;:{&quot;citeprocText&quot;:&quot;[21,41,42]&quot;,&quot;isManuallyOverridden&quot;:false,&quot;manualOverrideText&quot;:&quot;&quot;},&quot;citationItems&quot;:[{&quot;id&quot;:&quot;34c9f7c7-2e4c-5a47-80e9-b533bb5ac05a&quot;,&quot;itemData&quot;:{&quot;DOI&quot;:&quot;10.1093/JXB/ERAA220&quot;,&quot;ISSN&quot;:&quot;0022-0957&quot;,&quot;abstract&quot;:&quot;Chromatin is the main carrier of genetic information and is non-randomly distributed within the nucleus. Nextgeneration sequence-based chromatin conformation capture technologies have enabled us to directly examine its three-dimensional organization at an unprecedented scale and resolution. In the best-studied mammalian models, chromatin folding can be broken down into three hierarchical levels, compartment, domains, and loops, which play important roles in transcriptional regulation. Although similar structures have now been identified in plants, they might not possess exactly the same functions as the mammalian ones. Here, we review recent Hi-C studies in plants, compare plant chromatin structures with their mammalian counterparts, and discuss the differences between plants with different genome size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Liang&quot;,&quot;given&quot;:&quot;Zizheng&quot;,&quot;non-dropping-particle&quot;:&quot;&quot;,&quot;parse-names&quot;:false,&quot;suffix&quot;:&quot;&quot;},{&quot;dropping-particle&quot;:&quot;&quot;,&quot;family&quot;:&quot;Kang&quot;,&quot;given&quot;:&quot;Byung Ho&quot;,&quot;non-dropping-particle&quot;:&quot;&quot;,&quot;parse-names&quot;:false,&quot;suffix&quot;:&quot;&quot;},{&quot;dropping-particle&quot;:&quot;&quot;,&quot;family&quot;:&quot;Zhong&quot;,&quot;given&quot;:&quot;Silin&quot;,&quot;non-dropping-particle&quot;:&quot;&quot;,&quot;parse-names&quot;:false,&quot;suffix&quot;:&quot;&quot;}],&quot;container-title&quot;:&quot;Journal of Experimental Botany&quot;,&quot;id&quot;:&quot;34c9f7c7-2e4c-5a47-80e9-b533bb5ac05a&quot;,&quot;issue&quot;:&quot;17&quot;,&quot;issued&quot;:{&quot;date-parts&quot;:[[&quot;2020&quot;,&quot;8&quot;,&quot;17&quot;]]},&quot;page&quot;:&quot;5119-5128&quot;,&quot;publisher&quot;:&quot;Oxford Academic&quot;,&quot;title&quot;:&quot;Plant and animal chromatin three-dimensional organization: similar structures but different functions&quot;,&quot;type&quot;:&quot;article-journal&quot;,&quot;volume&quot;:&quot;71&quot;,&quot;container-title-short&quot;:&quot;J Exp Bot&quot;},&quot;uris&quot;:[&quot;http://www.mendeley.com/documents/?uuid=eb673594-e64c-399a-83b3-e6606fdfec25&quot;],&quot;isTemporary&quot;:false,&quot;legacyDesktopId&quot;:&quot;eb673594-e64c-399a-83b3-e6606fdfec25&quot;},{&quot;id&quot;:&quot;91b6b8ba-7ee6-53ed-91de-9d27377bf3b1&quot;,&quot;itemData&quot;:{&quot;DOI&quot;:&quot;10.1016/j.pbi.2017.03.004&quot;,&quot;ISBN&quot;:&quot;1879-0356 (Electronic)\r1369-5266 (Linking)&quot;,&quot;ISSN&quot;:&quot;13695266&quot;,&quot;PMID&quot;:&quot;28411415&quot;,&quot;abstract&quot;:&quot;Nuclear genome organization has recently received increasing attention due to its manifold functions in basic nuclear processes, such as replication, transcription, and the maintenance of genome integrity. Using technologies based on chromosome conformation capture, such as Hi-C, we now have the possibility to study the three-dimensional organization of the genome at unprecedented resolution, shedding light onto a previously unexplored level of nuclear architecture. In plants, research in this field is still in its infancy but a number of publications provided first insights into basic principles of nuclear genome organization and the factors that influence it. Apart from general aspects, newly discovered three-dimensional conformations, such as the KNOT, raise special interest on how nuclear organization may influence the function of the genome in previously unexpected ways.&quot;,&quot;author&quot;:[{&quot;dropping-particle&quot;:&quot;&quot;,&quot;family&quot;:&quot;Grob&quot;,&quot;given&quot;:&quot;Stefan&quot;,&quot;non-dropping-particle&quot;:&quot;&quot;,&quot;parse-names&quot;:false,&quot;suffix&quot;:&quot;&quot;},{&quot;dropping-particle&quot;:&quot;&quot;,&quot;family&quot;:&quot;Grossniklaus&quot;,&quot;given&quot;:&quot;Ueli&quot;,&quot;non-dropping-particle&quot;:&quot;&quot;,&quot;parse-names&quot;:false,&quot;suffix&quot;:&quot;&quot;}],&quot;container-title&quot;:&quot;Current Opinion in Plant Biology&quot;,&quot;id&quot;:&quot;91b6b8ba-7ee6-53ed-91de-9d27377bf3b1&quot;,&quot;issued&quot;:{&quot;date-parts&quot;:[[&quot;2017&quot;]]},&quot;page&quot;:&quot;149-157&quot;,&quot;publisher&quot;:&quot;Elsevier Ltd&quot;,&quot;title&quot;:&quot;Chromosome conformation capture-based studies reveal novel features of plant nuclear architecture&quot;,&quot;type&quot;:&quot;article-journal&quot;,&quot;volume&quot;:&quot;36&quot;,&quot;container-title-short&quot;:&quot;Curr Opin Plant Biol&quot;},&quot;uris&quot;:[&quot;http://www.mendeley.com/documents/?uuid=c949acc3-7c50-491b-a682-0701d421ab98&quot;],&quot;isTemporary&quot;:false,&quot;legacyDesktopId&quot;:&quot;c949acc3-7c50-491b-a682-0701d421ab98&quot;},{&quot;id&quot;:&quot;af5130e9-5e1d-3206-ac0a-73f92d0f2a56&quot;,&quot;itemData&quot;:{&quot;type&quot;:&quot;article-journal&quot;,&quot;id&quot;:&quot;af5130e9-5e1d-3206-ac0a-73f92d0f2a56&quot;,&quot;title&quot;:&quot;Evolutionary insights into 3D genome organization and epigenetic landscape of Vigna mungo&quot;,&quot;author&quot;:[{&quot;family&quot;:&quot;Junaid&quot;,&quot;given&quot;:&quot;Alim&quot;,&quot;parse-names&quot;:false,&quot;dropping-particle&quot;:&quot;&quot;,&quot;non-dropping-particle&quot;:&quot;&quot;},{&quot;family&quot;:&quot;Singh&quot;,&quot;given&quot;:&quot;Baljinder&quot;,&quot;parse-names&quot;:false,&quot;dropping-particle&quot;:&quot;&quot;,&quot;non-dropping-particle&quot;:&quot;&quot;},{&quot;family&quot;:&quot;Bhatia&quot;,&quot;given&quot;:&quot;Sabhyata&quot;,&quot;parse-names&quot;:false,&quot;dropping-particle&quot;:&quot;&quot;,&quot;non-dropping-particle&quot;:&quot;&quot;}],&quot;container-title&quot;:&quot;Life science alliance&quot;,&quot;container-title-short&quot;:&quot;Life Sci Alliance&quot;,&quot;accessed&quot;:{&quot;date-parts&quot;:[[2023,12,18]]},&quot;DOI&quot;:&quot;10.26508/LSA.202302074&quot;,&quot;ISSN&quot;:&quot;2575-1077&quot;,&quot;PMID&quot;:&quot;37923361&quot;,&quot;URL&quot;:&quot;https://pubmed.ncbi.nlm.nih.gov/37923361/&quot;,&quot;issued&quot;:{&quot;date-parts&quot;:[[2023,1,1]]},&quot;abstract&quot;:&quo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quot;,&quot;publisher&quot;:&quot;Life Sci Alliance&quot;,&quot;issue&quot;:&quot;1&quot;,&quot;volume&quot;:&quot;7&quot;},&quot;isTemporary&quot;:false}],&quot;citationTag&quot;:&quot;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&quot;},{&quot;citationID&quot;:&quot;MENDELEY_CITATION_f0c80977-b71b-4df7-a543-01f4cc6845cd&quot;,&quot;properties&quot;:{&quot;noteIndex&quot;:0},&quot;isEdited&quot;:false,&quot;manualOverride&quot;:{&quot;citeprocText&quot;:&quot;[32]&quot;,&quot;isManuallyOverridden&quot;:false,&quot;manualOverrideText&quot;:&quot;&quot;},&quot;citationTag&quot;:&quot;MENDELEY_CITATION_v3_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&quot;,&quot;citationItems&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citationID&quot;:&quot;MENDELEY_CITATION_5e50a880-cb45-439a-a6a2-7499fc717539&quot;,&quot;properties&quot;:{&quot;noteIndex&quot;:0},&quot;isEdited&quot;:false,&quot;manualOverride&quot;:{&quot;citeprocText&quot;:&quot;[43,44]&quot;,&quot;isManuallyOverridden&quot;:false,&quot;manualOverrideText&quot;:&quot;&quot;},&quot;citationTag&quot;:&quot;MENDELEY_CITATION_v3_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&quot;,&quot;citationItems&quot;:[{&quot;id&quot;:&quot;88d016df-b3fe-5492-b347-68dd72188011&quot;,&quot;itemData&quot;:{&quot;DOI&quot;:&quot;10.1016/j.molcel.2017.07.022&quot;,&quot;ISSN&quot;:&quot;1097-2765&quot;,&quot;author&quot;:[{&quot;dropping-particle&quot;:&quot;&quot;,&quot;family&quot;:&quot;Rowley&quot;,&quot;given&quot;:&quot;M Jordan&quot;,&quot;non-dropping-particle&quot;:&quot;&quot;,&quot;parse-names&quot;:false,&quot;suffix&quot;:&quot;&quot;},{&quot;dropping-particle&quot;:&quot;&quot;,&quot;family&quot;:&quot;Nichols&quot;,&quot;given&quot;:&quot;Michael H&quot;,&quot;non-dropping-particle&quot;:&quot;&quot;,&quot;parse-names&quot;:false,&quot;suffix&quot;:&quot;&quot;},{&quot;dropping-particle&quot;:&quot;&quot;,&quot;family&quot;:&quot;Lyu&quot;,&quot;given&quot;:&quot;Xiaowen&quot;,&quot;non-dropping-particle&quot;:&quot;&quot;,&quot;parse-names&quot;:false,&quot;suffix&quot;:&quot;&quot;},{&quot;dropping-particle&quot;:&quot;&quot;,&quot;family&quot;:&quot;Wang&quot;,&quot;given&quot;:&quot;Ping&quot;,&quot;non-dropping-particle&quot;:&quot;&quot;,&quot;parse-names&quot;:false,&quot;suffix&quot;:&quot;&quot;},{&quot;dropping-particle&quot;:&quot;&quot;,&quot;family&quot;:&quot;Ruan&quot;,&quot;given&quot;:&quot;Yijun&quot;,&quot;non-dropping-particle&quot;:&quot;&quot;,&quot;parse-names&quot;:false,&quot;suffix&quot;:&quot;&quot;},{&quot;dropping-particle&quot;:&quot;&quot;,&quot;family&quot;:&quot;Corces&quot;,&quot;given&quot;:&quot;Victor G&quot;,&quot;non-dropping-particle&quot;:&quot;&quot;,&quot;parse-names&quot;:false,&quot;suffix&quot;:&quot;&quot;},{&quot;dropping-particle&quot;:&quot;&quot;,&quot;family&quot;:&quot;Rowley&quot;,&quot;given&quot;:&quot;M Jordan&quot;,&quot;non-dropping-particle&quot;:&quot;&quot;,&quot;parse-names&quot;:false,&quot;suffix&quot;:&quot;&quot;},{&quot;dropping-particle&quot;:&quot;&quot;,&quot;family&quot;:&quot;Nichols&quot;,&quot;given&quot;:&quot;Michael H&quot;,&quot;non-dropping-particle&quot;:&quot;&quot;,&quot;parse-names&quot;:false,&quot;suffix&quot;:&quot;&quot;},{&quot;dropping-particle&quot;:&quot;&quot;,&quot;family&quot;:&quot;Lyu&quot;,&quot;given&quot;:&quot;Xiaowen&quot;,&quot;non-dropping-particle&quot;:&quot;&quot;,&quot;parse-names&quot;:false,&quot;suffix&quot;:&quot;&quot;},{&quot;dropping-particle&quot;:&quot;&quot;,&quot;family&quot;:&quot;Ando-kuri&quot;,&quot;given&quot;:&quot;Masami&quot;,&quot;non-dropping-particle&quot;:&quot;&quot;,&quot;parse-names&quot;:false,&quot;suffix&quot;:&quot;&quot;},{&quot;dropping-particle&quot;:&quot;&quot;,&quot;family&quot;:&quot;Rivera&quot;,&quot;given&quot;:&quot;I Sarahi M&quot;,&quot;non-dropping-particle&quot;:&quot;&quot;,&quot;parse-names&quot;:false,&quot;suffix&quot;:&quot;&quot;},{&quot;dropping-particle&quot;:&quot;&quot;,&quot;family&quot;:&quot;Hermetz&quot;,&quot;given&quot;:&quot;Karen&quot;,&quot;non-dropping-particle&quot;:&quot;&quot;,&quot;parse-names&quot;:false,&quot;suffix&quot;:&quot;&quot;}],&quot;container-title&quot;:&quot;Molecular Cell&quot;,&quot;id&quot;:&quot;88d016df-b3fe-5492-b347-68dd72188011&quot;,&quot;issued&quot;:{&quot;date-parts&quot;:[[&quot;2017&quot;]]},&quot;page&quot;:&quot;837-852&quot;,&quot;title&quot;:&quot;Evolutionarily Conserved Principles Predict 3D Article Evolutionarily Conserved Principles Predict 3D Chromatin Organization&quot;,&quot;type&quot;:&quot;article-journal&quot;,&quot;volume&quot;:&quot;67&quot;,&quot;container-title-short&quot;:&quot;Mol Cell&quot;},&quot;uris&quot;:[&quot;http://www.mendeley.com/documents/?uuid=63634f2b-a9d7-3aaa-a4c8-9ed63075b638&quot;],&quot;isTemporary&quot;:false,&quot;legacyDesktopId&quot;:&quot;63634f2b-a9d7-3aaa-a4c8-9ed63075b638&quot;},{&quot;id&quot;:&quot;eacf1a90-485e-5ea0-8f0d-f33fb29d15f8&quot;,&quot;itemData&quot;:{&quot;DOI&quot;:&quot;10.1016/J.EJCB.2023.151344&quot;,&quot;ISSN&quot;:&quot;0171-9335&quot;,&quot;abstract&quot;:&quot;Research on the three-dimensional (3D) structure of the genome and its distribution within the nuclear space has made a big leap in the last two decades. Work in the animal field has led to significant advances in our general understanding on eukaryotic genome organization. This did not only bring along insights into how the 3D genome interacts with the epigenetic landscape and the transcriptional machinery but also how 3D genome architecture is relevant for fundamental developmental processes, such as cell differentiation. In parallel, the 3D organization of plant genomes have been extensively studied, which resulted in both congruent and novel findings, contributing to a more complete view on how eukaryotic genomes are organized in multiple dimensions. Plant genomes are remarkably diverse in size, composition, and ploidy. Furthermore, as intrinsically sessile organisms without the possibility to relocate to more favorable environments, plants have evolved an elaborate epigenetic repertoire to rapidly respond to environmental challenges. The diversity in genome organization and the complex epigenetic programs make plants ideal study subjects to acquire a better understanding on universal features and inherent constraints of genome organization. Furthermore, considering a wide range of species allows us to study the evolutionary crosstalk between the various levels of genome architecture. In this article, we aim at summarizing important findings on 3D genome architecture obtained in various plant species. These findings cover many aspects of 3D genome organization on a wide range of levels, from gene loops to topologically associated domains and to global 3D chromosome configurations. We present an overview on plant 3D genome organizational features that resemble those in animals and highlight facets that have only been observed in plants to date.&quot;,&quot;author&quot;:[{&quot;dropping-particle&quot;:&quot;&quot;,&quot;family&quot;:&quot;Tourdot&quot;,&quot;given&quot;:&quot;Edouard&quot;,&quot;non-dropping-particle&quot;:&quot;&quot;,&quot;parse-names&quot;:false,&quot;suffix&quot;:&quot;&quot;},{&quot;dropping-particle&quot;:&quot;&quot;,&quot;family&quot;:&quot;Grob&quot;,&quot;given&quot;:&quot;Stefan&quot;,&quot;non-dropping-particle&quot;:&quot;&quot;,&quot;parse-names&quot;:false,&quot;suffix&quot;:&quot;&quot;}],&quot;container-title&quot;:&quot;European Journal of Cell Biology&quot;,&quot;id&quot;:&quot;eacf1a90-485e-5ea0-8f0d-f33fb29d15f8&quot;,&quot;issue&quot;:&quot;4&quot;,&quot;issued&quot;:{&quot;date-parts&quot;:[[&quot;2023&quot;,&quot;12&quot;,&quot;1&quot;]]},&quot;page&quot;:&quot;151344&quot;,&quot;publisher&quot;:&quot;Urban &amp; Fischer&quot;,&quot;title&quot;:&quot;Three-dimensional chromatin architecture in plants – General features and novelties&quot;,&quot;type&quot;:&quot;article-journal&quot;,&quot;volume&quot;:&quot;102&quot;,&quot;container-title-short&quot;:&quot;Eur J Cell Biol&quot;},&quot;uris&quot;:[&quot;http://www.mendeley.com/documents/?uuid=e78b1748-c60e-3f74-9428-494f2a49ac78&quot;],&quot;isTemporary&quot;:false,&quot;legacyDesktopId&quot;:&quot;e78b1748-c60e-3f74-9428-494f2a49ac78&quot;}]},{&quot;citationID&quot;:&quot;MENDELEY_CITATION_ae9cad17-135c-41d2-81b7-e0e10f4f6441&quot;,&quot;properties&quot;:{&quot;noteIndex&quot;:0},&quot;isEdited&quot;:false,&quot;manualOverride&quot;:{&quot;citeprocText&quot;:&quot;[28,45]&quot;,&quot;isManuallyOverridden&quot;:false,&quot;manualOverrideText&quot;:&quot;&quot;},&quot;citationTag&quot;:&quot;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&quot;,&quot;citationItems&quot;:[{&quot;id&quot;:&quot;3c1d7273-8525-5c5b-a43b-8113bd9b06e9&quot;,&quot;itemData&quot;:{&quot;DOI&quot;:&quot;10.1093/PLCELL/KOAD112&quot;,&quot;ISSN&quot;:&quot;1040-4651&quot;,&quot;abstract&quot;:&quot;Three-dimensional (3D) chromatin organization is highly dynamic during development and seems to play a crucial role in regulating gene expression. Self-interacting domains, commonly called topologically associating domains (TADs) or compartment domains (CDs), have been proposed as the basic structural units of chromatin organization. Surprisingly, although these units have been found in several plant species, they escaped detection in Arabidopsis (Arabidopsis thaliana). Here, we show that the Arabidopsis genome is partitioned into contiguous CDs with different epigenetic features, which are required to maintain appropriate intra-CD and long-range interactions. Consistent with this notion, the histone-modifying Polycomb group machinery is involved in 3D chromatin organization. Yet, while it is clear that Polycomb repressive complex 2 (PRC2)-mediated trimethylation of histone H3 on lysine 27 (H3K27me3) helps establish local and long-range chromatin interactions in plants, the implications of PRC1-mediated histone H2A monoubiquitination on lysine 121 (H2AK121ub) are unclear. We found that PRC1, together with PRC2, maintains intra-CD interactions, but it also hinders the formation of H3K4me3-enriched local chromatin loops when acting independently of PRC2. Moreover, the loss of PRC1 or PRC2 activity differentially affects long-range chromatin interactions, and these 3D changes differentially affect gene expression. Our results suggest that H2AK121ub helps prevent the formation of transposable element/H3K27me1-rich long loops and serves as a docking point for H3K27me3 incorporation.&quot;,&quot;author&quot;:[{&quot;dropping-particle&quot;:&quot;&quot;,&quot;family&quot;:&quot;Yin&quot;,&quot;given&quot;:&quot;Xiaochang&quot;,&quot;non-dropping-particle&quot;:&quot;&quot;,&quot;parse-names&quot;:false,&quot;suffix&quot;:&quot;&quot;},{&quot;dropping-particle&quot;:&quot;&quot;,&quot;family&quot;:&quot;Romero-Campero&quot;,&quot;given&quot;:&quot;Francisco J&quot;,&quot;non-dropping-particle&quot;:&quot;&quot;,&quot;parse-names&quot;:false,&quot;suffix&quot;:&quot;&quot;},{&quot;dropping-particle&quot;:&quot;&quot;,&quot;family&quot;:&quot;Yang&quot;,&quot;given&quot;:&quot;Minqi&quot;,&quot;non-dropping-particle&quot;:&quot;&quot;,&quot;parse-names&quot;:false,&quot;suffix&quot;:&quot;&quot;},{&quot;dropping-particle&quot;:&quot;&quot;,&quot;family&quot;:&quot;Baile&quot;,&quot;given&quot;:&quot;Fernando&quot;,&quot;non-dropping-particle&quot;:&quot;&quot;,&quot;parse-names&quot;:false,&quot;suffix&quot;:&quot;&quot;},{&quot;dropping-particle&quot;:&quot;&quot;,&quot;family&quot;:&quot;Cao&quot;,&quot;given&quot;:&quot;Yuxin&quot;,&quot;non-dropping-particle&quot;:&quot;&quot;,&quot;parse-names&quot;:false,&quot;suffix&quot;:&quot;&quot;},{&quot;dropping-particle&quot;:&quot;&quot;,&quot;family&quot;:&quot;Shu&quot;,&quot;given&quot;:&quot;Jiayue&quot;,&quot;non-dropping-particle&quot;:&quot;&quot;,&quot;parse-names&quot;:false,&quot;suffix&quot;:&quot;&quot;},{&quot;dropping-particle&quot;:&quot;&quot;,&quot;family&quot;:&quot;Luo&quot;,&quot;given&quot;:&quot;Lingxiao&quot;,&quot;non-dropping-particle&quot;:&quot;&quot;,&quot;parse-names&quot;:false,&quot;suffix&quot;:&quot;&quot;},{&quot;dropping-particle&quot;:&quot;&quot;,&quot;family&quot;:&quot;Wang&quot;,&quot;given&quot;:&quot;Dingyue&quot;,&quot;non-dropping-particle&quot;:&quot;&quot;,&quot;parse-names&quot;:false,&quot;suffix&quot;:&quot;&quot;},{&quot;dropping-particle&quot;:&quot;&quot;,&quot;family&quot;:&quot;Sun&quot;,&quot;given&quot;:&quot;Shang&quot;,&quot;non-dropping-particle&quot;:&quot;&quot;,&quot;parse-names&quot;:false,&quot;suffix&quot;:&quot;&quot;},{&quot;dropping-particle&quot;:&quot;&quot;,&quot;family&quot;:&quot;Yan&quot;,&quot;given&quot;:&quot;Peng&quot;,&quot;non-dropping-particle&quot;:&quot;&quot;,&quot;parse-names&quot;:false,&quot;suffix&quot;:&quot;&quot;},{&quot;dropping-particle&quot;:&quot;&quot;,&quot;family&quot;:&quot;Gong&quot;,&quot;given&quot;:&quot;Zhiyun&quot;,&quot;non-dropping-particle&quot;:&quot;&quot;,&quot;parse-names&quot;:false,&quot;suffix&quot;:&quot;&quot;},{&quot;dropping-particle&quot;:&quot;&quot;,&quot;family&quot;:&quot;Mo&quot;,&quot;given&quot;:&quot;Xiaorong&quot;,&quot;non-dropping-particle&quot;:&quot;&quot;,&quot;parse-names&quot;:false,&quot;suffix&quot;:&quot;&quot;},{&quot;dropping-particle&quot;:&quot;&quot;,&quot;family&quot;:&quot;Qin&quot;,&quot;given&quot;:&quot;Genji&quot;,&quot;non-dropping-particle&quot;:&quot;&quot;,&quot;parse-names&quot;:false,&quot;suffix&quot;:&quot;&quot;},{&quot;dropping-particle&quot;:&quot;&quot;,&quot;family&quot;:&quot;Calonje&quot;,&quot;given&quot;:&quot;Myriam&quot;,&quot;non-dropping-particle&quot;:&quot;&quot;,&quot;parse-names&quot;:false,&quot;suffix&quot;:&quot;&quot;},{&quot;dropping-particle&quot;:&quot;&quot;,&quot;family&quot;:&quot;Zhou&quot;,&quot;given&quot;:&quot;Yue&quot;,&quot;non-dropping-particle&quot;:&quot;&quot;,&quot;parse-names&quot;:false,&quot;suffix&quot;:&quot;&quot;}],&quot;container-title&quot;:&quot;The Plant Cell&quot;,&quot;id&quot;:&quot;3c1d7273-8525-5c5b-a43b-8113bd9b06e9&quot;,&quot;issue&quot;:&quot;7&quot;,&quot;issued&quot;:{&quot;date-parts&quot;:[[&quot;2023&quot;,&quot;6&quot;,&quot;26&quot;]]},&quot;page&quot;:&quot;2484-2503&quot;,&quot;publisher&quot;:&quot;Oxford Academic&quot;,&quot;title&quot;:&quot;Binding by the Polycomb complex component BMI1 and H2A monoubiquitination shape local and long-range interactions in the Arabidopsis genome&quot;,&quot;type&quot;:&quot;article-journal&quot;,&quot;volume&quot;:&quot;35&quot;,&quot;container-title-short&quot;:&quot;Plant Cell&quot;},&quot;uris&quot;:[&quot;http://www.mendeley.com/documents/?uuid=f23e45d7-1493-315d-904f-bd7bf6641432&quot;],&quot;isTemporary&quot;:false,&quot;legacyDesktopId&quot;:&quot;f23e45d7-1493-315d-904f-bd7bf6641432&quot;},{&quot;id&quot;:&quot;e29b8d4d-05cc-56df-bd6a-e2584f7c6a88&quot;,&quot;itemData&quot;:{&quot;DOI&quot;:&quot;10.1038/s41467-023-44347-z&quot;,&quot;ISSN&quot;:&quot;2041-1723&quot;,&quot;abstract&quot;:&quo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quot;,&quot;author&quot;:[{&quot;dropping-particle&quot;:&quot;&quot;,&quot;family&quot;:&quot;Sun&quot;,&quot;given&quot;:&quot;Linhua&quot;,&quot;non-dropping-particle&quot;:&quot;&quot;,&quot;parse-names&quot;:false,&quot;suffix&quot;:&quot;&quot;},{&quot;dropping-particle&quot;:&quot;&quot;,&quot;family&quot;:&quot;Zhou&quot;,&quot;given&quot;:&quot;Jingru&quot;,&quot;non-dropping-particle&quot;:&quot;&quot;,&quot;parse-names&quot;:false,&quot;suffix&quot;:&quot;&quot;},{&quot;dropping-particle&quot;:&quot;&quot;,&quot;family&quot;:&quot;Xu&quot;,&quot;given&quot;:&quot;Xiao&quot;,&quot;non-dropping-particle&quot;:&quot;&quot;,&quot;parse-names&quot;:false,&quot;suffix&quot;:&quot;&quot;},{&quot;dropping-particle&quot;:&quot;&quot;,&quot;family&quot;:&quot;Liu&quot;,&quot;given&quot;:&quot;Yi&quot;,&quot;non-dropping-particle&quot;:&quot;&quot;,&quot;parse-names&quot;:false,&quot;suffix&quot;:&quot;&quot;},{&quot;dropping-particle&quot;:&quot;&quot;,&quot;family&quot;:&quot;Ma&quot;,&quot;given&quot;:&quot;Ni&quot;,&quot;non-dropping-particle&quot;:&quot;&quot;,&quot;parse-names&quot;:false,&quot;suffix&quot;:&quot;&quot;},{&quot;dropping-particle&quot;:&quot;&quot;,&quot;family&quot;:&quot;Liu&quot;,&quot;given&quot;:&quot;Yutong&quot;,&quot;non-dropping-particle&quot;:&quot;&quot;,&quot;parse-names&quot;:false,&quot;suffix&quot;:&quot;&quot;},{&quot;dropping-particle&quot;:&quot;&quot;,&quot;family&quot;:&quot;Nie&quot;,&quot;given&quot;:&quot;Wenchao&quot;,&quot;non-dropping-particle&quot;:&quot;&quot;,&quot;parse-names&quot;:false,&quot;suffix&quot;:&quot;&quot;},{&quot;dropping-particle&quot;:&quot;&quot;,&quot;family&quot;:&quot;Zou&quot;,&quot;given&quot;:&quot;Ling&quot;,&quot;non-dropping-particle&quot;:&quot;&quot;,&quot;parse-names&quot;:false,&quot;suffix&quot;:&quot;&quot;},{&quot;dropping-particle&quot;:&quot;&quot;,&quot;family&quot;:&quot;Deng&quot;,&quot;given&quot;:&quot;Xing Wang&quot;,&quot;non-dropping-particle&quot;:&quot;&quot;,&quot;parse-names&quot;:false,&quot;suffix&quot;:&quot;&quot;},{&quot;dropping-particle&quot;:&quot;&quot;,&quot;family&quot;:&quot;He&quot;,&quot;given&quot;:&quot;Hang&quot;,&quot;non-dropping-particle&quot;:&quot;&quot;,&quot;parse-names&quot;:false,&quot;suffix&quot;:&quot;&quot;}],&quot;container-title&quot;:&quot;Nature Communications 2024 15:1&quot;,&quot;id&quot;:&quot;e29b8d4d-05cc-56df-bd6a-e2584f7c6a88&quot;,&quot;issue&quot;:&quot;1&quot;,&quot;issued&quot;:{&quot;date-parts&quot;:[[&quot;2024&quot;,&quot;1&quot;,&quot;2&quot;]]},&quot;page&quot;:&quot;1-18&quot;,&quot;publisher&quot;:&quot;Nature Publishing Group&quot;,&quot;title&quot;:&quot;Mapping nucleosome-resolution chromatin organization and enhancer-promoter loops in plants using Micro-C-XL&quot;,&quot;type&quot;:&quot;article-journal&quot;,&quot;volume&quot;:&quot;15&quot;,&quot;container-title-short&quot;:&quot;&quot;},&quot;uris&quot;:[&quot;http://www.mendeley.com/documents/?uuid=6a5aafcd-fb3b-3ffe-a78f-39d7c1166ac3&quot;],&quot;isTemporary&quot;:false,&quot;legacyDesktopId&quot;:&quot;6a5aafcd-fb3b-3ffe-a78f-39d7c1166ac3&quot;}]},{&quot;citationID&quot;:&quot;MENDELEY_CITATION_dbd0b265-c8f4-4025-965d-cad2297c096a&quot;,&quot;properties&quot;:{&quot;noteIndex&quot;:0},&quot;isEdited&quot;:false,&quot;manualOverride&quot;:{&quot;citeprocText&quot;:&quot;[46]&quot;,&quot;isManuallyOverridden&quot;:false,&quot;manualOverrideText&quot;:&quot;&quot;},&quot;citationTag&quot;:&quot;MENDELEY_CITATION_v3_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&quot;,&quot;citationItems&quot;:[{&quot;id&quot;:&quot;ff0b4522-4996-5bc2-902a-e07cc0dcdb12&quot;,&quot;itemData&quot;:{&quot;DOI&quot;:&quot;10.1073/PNAS.1920474117&quot;,&quot;ISSN&quot;:&quot;1091-6490&quot;,&quot;PMID&quot;:&quot;32493747&quot;,&quot;abstract&quot;:&quot;While colocalization within a bacterial operon enables coexpression of the constituent genes, the mechanistic logic of clustering of nonhomologous monocistronic genes in eukaryotes is not immediately obvious. Biosynthetic gene clusters that encode pathways for specialized metabolites are an exception to the classical eukaryote rule of random gene location and provide paradigmatic exemplars with which to understand eukaryotic cluster dynamics and regulation. Here, using 3C, Hi-C, and Capture Hi-C (CHi-C) organ-specific chromosome conformation capture techniques along with highresolution microscopy, we investigate how chromosome topology relates to transcriptional activity of clustered biosynthetic pathway genes in Arabidopsis thaliana. Our analyses reveal that biosynthetic gene clusters are embedded in local hot spots of 3D contacts that segregate cluster regions from the surrounding chromosome environment. The spatial conformation of these cluster-associated domains differs between transcriptionally active and silenced clusters. We further show that silenced clusters associate with heterochromatic chromosomal domains toward the periphery of the nucleus, while transcriptionally active clusters relocate away from the nuclear periphery. Examination of chromosome structure at unrelated clusters in maize, rice, and tomato indicates that integration of clustered pathway genes into distinct topological domains is a common feature in plant genomes. Our results shed light on the potential mechanisms that constrain coexpression within clusters of nonhomologous eukaryotic genes and suggest that gene clustering in the one-dimensional chromosome is accompanied by compartmentalization of the 3D chromosome.&quot;,&quot;author&quot;:[{&quot;dropping-particle&quot;:&quot;&quot;,&quot;family&quot;:&quot;Nützmann&quot;,&quot;given&quot;:&quot;Hans Wilhelm&quot;,&quot;non-dropping-particle&quot;:&quot;&quot;,&quot;parse-names&quot;:false,&quot;suffix&quot;:&quot;&quot;},{&quot;dropping-particle&quot;:&quot;&quot;,&quot;family&quot;:&quot;Doerr&quot;,&quot;given&quot;:&quot;Daniel&quot;,&quot;non-dropping-particle&quot;:&quot;&quot;,&quot;parse-names&quot;:false,&quot;suffix&quot;:&quot;&quot;},{&quot;dropping-particle&quot;:&quot;&quot;,&quot;family&quot;:&quot;Ramírez-Colmenero&quot;,&quot;given&quot;:&quot;América&quot;,&quot;non-dropping-particle&quot;:&quot;&quot;,&quot;parse-names&quot;:false,&quot;suffix&quot;:&quot;&quot;},{&quot;dropping-particle&quot;:&quot;&quot;,&quot;family&quot;:&quot;Sotelo-Fonseca&quot;,&quot;given&quot;:&quot;Jesús Emiliano&quot;,&quot;non-dropping-particle&quot;:&quot;&quot;,&quot;parse-names&quot;:false,&quot;suffix&quot;:&quot;&quot;},{&quot;dropping-particle&quot;:&quot;&quot;,&quot;family&quot;:&quot;Wegel&quot;,&quot;given&quot;:&quot;Eva&quot;,&quot;non-dropping-particle&quot;:&quot;&quot;,&quot;parse-names&quot;:false,&quot;suffix&quot;:&quot;&quot;},{&quot;dropping-particle&quot;:&quot;&quot;,&quot;family&quot;:&quot;Stefano&quot;,&quot;given&quot;:&quot;Marco&quot;,&quot;non-dropping-particle&quot;:&quot;Di&quot;,&quot;parse-names&quot;:false,&quot;suffix&quot;:&quot;&quot;},{&quot;dropping-particle&quot;:&quot;&quot;,&quot;family&quot;:&quot;Wingett&quot;,&quot;given&quot;:&quot;Steven W.&quot;,&quot;non-dropping-particle&quot;:&quot;&quot;,&quot;parse-names&quot;:false,&quot;suffix&quot;:&quot;&quot;},{&quot;dropping-particle&quot;:&quot;&quot;,&quot;family&quot;:&quot;Fraser&quot;,&quot;given&quot;:&quot;Peter&quot;,&quot;non-dropping-particle&quot;:&quot;&quot;,&quot;parse-names&quot;:false,&quot;suffix&quot;:&quot;&quot;},{&quot;dropping-particle&quot;:&quot;&quot;,&quot;family&quot;:&quot;Hurst&quot;,&quot;given&quot;:&quot;Laurence&quot;,&quot;non-dropping-particle&quot;:&quot;&quot;,&quot;parse-names&quot;:false,&quot;suffix&quot;:&quot;&quot;},{&quot;dropping-particle&quot;:&quot;&quot;,&quot;family&quot;:&quot;Fernandez-Valverde&quot;,&quot;given&quot;:&quot;Selene L.&quot;,&quot;non-dropping-particle&quot;:&quot;&quot;,&quot;parse-names&quot;:false,&quot;suffix&quot;:&quot;&quot;},{&quot;dropping-particle&quot;:&quot;&quot;,&quot;family&quot;:&quot;Osbourn&quot;,&quot;given&quot;:&quot;Anne&quot;,&quot;non-dropping-particle&quot;:&quot;&quot;,&quot;parse-names&quot;:false,&quot;suffix&quot;:&quot;&quot;}],&quot;container-title&quot;:&quot;Proceedings of the National Academy of Sciences of the United States of America&quot;,&quot;id&quot;:&quot;ff0b4522-4996-5bc2-902a-e07cc0dcdb12&quot;,&quot;issue&quot;:&quot;24&quot;,&quot;issued&quot;:{&quot;date-parts&quot;:[[&quot;2020&quot;,&quot;6&quot;,&quot;16&quot;]]},&quot;page&quot;:&quot;13800-13809&quot;,&quot;publisher&quot;:&quot;Proc Natl Acad Sci U S A&quot;,&quot;title&quot;:&quot;Active and repressed biosynthetic gene clusters have spatially distinct chromosome states&quot;,&quot;type&quot;:&quot;article-journal&quot;,&quot;volume&quot;:&quot;117&quot;,&quot;container-title-short&quot;:&quot;Proc Natl Acad Sci U S A&quot;},&quot;uris&quot;:[&quot;http://www.mendeley.com/documents/?uuid=90c89ed1-6cb5-376a-9dbd-a2eeaec505f1&quot;],&quot;isTemporary&quot;:false,&quot;legacyDesktopId&quot;:&quot;90c89ed1-6cb5-376a-9dbd-a2eeaec505f1&quot;}]},{&quot;citationID&quot;:&quot;MENDELEY_CITATION_c1c6d98e-5ce2-4710-ad96-84dd708d56dd&quot;,&quot;properties&quot;:{&quot;noteIndex&quot;:0},&quot;isEdited&quot;:false,&quot;manualOverride&quot;:{&quot;citeprocText&quot;:&quot;[12,17,21,32]&quot;,&quot;isManuallyOverridden&quot;:false,&quot;manualOverrideText&quot;:&quot;&quot;},&quot;citationItems&quot;:[{&quot;id&quot;:&quot;cab6ebe6-1236-5c59-8437-56623bd0fdec&quot;,&quot;itemData&quot;:{&quot;DOI&quot;:&quot;10.1038/nature11082&quot;,&quot;ISSN&quot;:&quot;1476-4687&quot;,&quot;PMID&quot;:&quot;22495300&quot;,&quot;abstract&quot;:&quo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quot;,&quot;author&quot;:[{&quot;dropping-particle&quot;:&quot;&quot;,&quot;family&quot;:&quot;Dixon&quot;,&quot;given&quot;:&quot;Jesse R.&quot;,&quot;non-dropping-particle&quot;:&quot;&quot;,&quot;parse-names&quot;:false,&quot;suffix&quot;:&quot;&quot;},{&quot;dropping-particle&quot;:&quot;&quot;,&quot;family&quot;:&quot;Selvaraj&quot;,&quot;given&quot;:&quot;Siddarth&quot;,&quot;non-dropping-particle&quot;:&quot;&quot;,&quot;parse-names&quot;:false,&quot;suffix&quot;:&quot;&quot;},{&quot;dropping-particle&quot;:&quot;&quot;,&quot;family&quot;:&quot;Yue&quot;,&quot;given&quot;:&quot;Feng&quot;,&quot;non-dropping-particle&quot;:&quot;&quot;,&quot;parse-names&quot;:false,&quot;suffix&quot;:&quot;&quot;},{&quot;dropping-particle&quot;:&quot;&quot;,&quot;family&quot;:&quot;Kim&quot;,&quot;given&quot;:&quot;Audrey&quot;,&quot;non-dropping-particle&quot;:&quot;&quot;,&quot;parse-names&quot;:false,&quot;suffix&quot;:&quot;&quot;},{&quot;dropping-particle&quot;:&quot;&quot;,&quot;family&quot;:&quot;Li&quot;,&quot;given&quot;:&quot;Yan&quot;,&quot;non-dropping-particle&quot;:&quot;&quot;,&quot;parse-names&quot;:false,&quot;suffix&quot;:&quot;&quot;},{&quot;dropping-particle&quot;:&quot;&quot;,&quot;family&quot;:&quot;Shen&quot;,&quot;given&quot;:&quot;Yin&quot;,&quot;non-dropping-particle&quot;:&quot;&quot;,&quot;parse-names&quot;:false,&quot;suffix&quot;:&quot;&quot;},{&quot;dropping-particle&quot;:&quot;&quot;,&quot;family&quot;:&quot;Hu&quot;,&quot;given&quot;:&quot;Ming&quot;,&quot;non-dropping-particle&quot;:&quot;&quot;,&quot;parse-names&quot;:false,&quot;suffix&quot;:&quot;&quot;},{&quot;dropping-particle&quot;:&quot;&quot;,&quot;family&quot;:&quot;Liu&quot;,&quot;given&quot;:&quot;Jun S.&quot;,&quot;non-dropping-particle&quot;:&quot;&quot;,&quot;parse-names&quot;:false,&quot;suffix&quot;:&quot;&quot;},{&quot;dropping-particle&quot;:&quot;&quot;,&quot;family&quot;:&quot;Ren&quot;,&quot;given&quot;:&quot;Bing&quot;,&quot;non-dropping-particle&quot;:&quot;&quot;,&quot;parse-names&quot;:false,&quot;suffix&quot;:&quot;&quot;}],&quot;container-title&quot;:&quot;Nature 2012 485:7398&quot;,&quot;id&quot;:&quot;cab6ebe6-1236-5c59-8437-56623bd0fdec&quot;,&quot;issue&quot;:&quot;7398&quot;,&quot;issued&quot;:{&quot;date-parts&quot;:[[&quot;2012&quot;,&quot;4&quot;,&quot;11&quot;]]},&quot;page&quot;:&quot;376-380&quot;,&quot;publisher&quot;:&quot;Nature Publishing Group&quot;,&quot;title&quot;:&quot;Topological domains in mammalian genomes identified by analysis of chromatin interactions&quot;,&quot;type&quot;:&quot;article-journal&quot;,&quot;volume&quot;:&quot;485&quot;,&quot;container-title-short&quot;:&quot;&quot;},&quot;uris&quot;:[&quot;http://www.mendeley.com/documents/?uuid=e077f83a-3f60-3265-b233-2ecfe37517c2&quot;],&quot;isTemporary&quot;:false,&quot;legacyDesktopId&quot;:&quot;e077f83a-3f60-3265-b233-2ecfe37517c2&quot;},{&quot;id&quot;:&quot;aeac2b72-79fa-5db3-85c4-4934a374d4a1&quot;,&quot;itemData&quot;:{&quot;DOI&quot;:&quot;10.1016/j.molp.2017.11.005&quot;,&quot;ISBN&quot;:&quot;1674-2052&quot;,&quot;ISSN&quot;:&quot;17529867&quot;,&quot;PMID&quot;:&quot;29175436&quot;,&quot;abstract&quot;:&quo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Chu&quot;,&quot;given&quot;:&quot;Po Yu&quot;,&quot;non-dropping-particle&quot;:&quot;&quot;,&quot;parse-names&quot;:false,&quot;suffix&quot;:&quot;&quot;},{&quot;dropping-particle&quot;:&quot;&quot;,&quot;family&quot;:&quot;Lü&quot;,&quot;given&quot;:&quot;Peitao&quot;,&quot;non-dropping-particle&quot;:&quot;&quot;,&quot;parse-names&quot;:false,&quot;suffix&quot;:&quot;&quot;},{&quot;dropping-particle&quot;:&quot;&quot;,&quot;family&quot;:&quot;Zhu&quot;,&quot;given&quot;:&quot;Ning&quot;,&quot;non-dropping-particle&quot;:&quot;&quot;,&quot;parse-names&quot;:false,&quot;suffix&quot;:&quot;&quot;},{&quot;dropping-particle&quot;:&quot;&quot;,&quot;family&quot;:&quot;Grierson&quot;,&quot;given&quot;:&quot;Donald&quot;,&quot;non-dropping-particle&quot;:&quot;&quot;,&quot;parse-names&quot;:false,&quot;suffix&quot;:&quot;&quot;},{&quot;dropping-particle&quot;:&quot;&quot;,&quot;family&quot;:&quot;Du&quot;,&quot;given&quot;:&quot;Baijuan&quot;,&quot;non-dropping-particle&quot;:&quot;&quot;,&quot;parse-names&quot;:false,&quot;suffix&quot;:&quot;&quot;},{&quot;dropping-particle&quot;:&quot;&quot;,&quot;family&quot;:&quot;Li&quot;,&quot;given&quot;:&quot;Pinghua&quot;,&quot;non-dropping-particle&quot;:&quot;&quot;,&quot;parse-names&quot;:false,&quot;suffix&quot;:&quot;&quot;},{&quot;dropping-particle&quot;:&quot;&quot;,&quot;family&quot;:&quot;Zhong&quot;,&quot;given&quot;:&quot;Silin&quot;,&quot;non-dropping-particle&quot;:&quot;&quot;,&quot;parse-names&quot;:false,&quot;suffix&quot;:&quot;&quot;}],&quot;container-title&quot;:&quot;Molecular Plant&quot;,&quot;id&quot;:&quot;aeac2b72-79fa-5db3-85c4-4934a374d4a1&quot;,&quot;issue&quot;:&quot;12&quot;,&quot;issued&quot;:{&quot;date-parts&quot;:[[&quot;2017&quot;]]},&quot;page&quot;:&quot;1497-1509&quot;,&quot;title&quot;:&quot;3D Chromatin Architecture of Large Plant Genomes Determined by Local A/B Compartments&quot;,&quot;type&quot;:&quot;article-journal&quot;,&quot;volume&quot;:&quot;10&quot;,&quot;container-title-short&quot;:&quot;Mol Plant&quot;},&quot;uris&quot;:[&quot;http://www.mendeley.com/documents/?uuid=23971fec-c5b4-39fa-a39f-9aa4a4e81e2f&quot;],&quot;isTemporary&quot;:false,&quot;legacyDesktopId&quot;:&quot;23971fec-c5b4-39fa-a39f-9aa4a4e81e2f&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id&quot;:&quot;af5130e9-5e1d-3206-ac0a-73f92d0f2a56&quot;,&quot;itemData&quot;:{&quot;type&quot;:&quot;article-journal&quot;,&quot;id&quot;:&quot;af5130e9-5e1d-3206-ac0a-73f92d0f2a56&quot;,&quot;title&quot;:&quot;Evolutionary insights into 3D genome organization and epigenetic landscape of Vigna mungo&quot;,&quot;author&quot;:[{&quot;family&quot;:&quot;Junaid&quot;,&quot;given&quot;:&quot;Alim&quot;,&quot;parse-names&quot;:false,&quot;dropping-particle&quot;:&quot;&quot;,&quot;non-dropping-particle&quot;:&quot;&quot;},{&quot;family&quot;:&quot;Singh&quot;,&quot;given&quot;:&quot;Baljinder&quot;,&quot;parse-names&quot;:false,&quot;dropping-particle&quot;:&quot;&quot;,&quot;non-dropping-particle&quot;:&quot;&quot;},{&quot;family&quot;:&quot;Bhatia&quot;,&quot;given&quot;:&quot;Sabhyata&quot;,&quot;parse-names&quot;:false,&quot;dropping-particle&quot;:&quot;&quot;,&quot;non-dropping-particle&quot;:&quot;&quot;}],&quot;container-title&quot;:&quot;Life science alliance&quot;,&quot;container-title-short&quot;:&quot;Life Sci Alliance&quot;,&quot;accessed&quot;:{&quot;date-parts&quot;:[[2023,12,18]]},&quot;DOI&quot;:&quot;10.26508/LSA.202302074&quot;,&quot;ISSN&quot;:&quot;2575-1077&quot;,&quot;PMID&quot;:&quot;37923361&quot;,&quot;URL&quot;:&quot;https://pubmed.ncbi.nlm.nih.gov/37923361/&quot;,&quot;issued&quot;:{&quot;date-parts&quot;:[[2023,1,1]]},&quot;abstract&quot;:&quo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quot;,&quot;publisher&quot;:&quot;Life Sci Alliance&quot;,&quot;issue&quot;:&quot;1&quot;,&quot;volume&quot;:&quot;7&quot;},&quot;isTemporary&quot;:false}],&quot;citationTag&quot;:&quot;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&quot;},{&quot;citationID&quot;:&quot;MENDELEY_CITATION_d5eed02f-305c-4c4d-a25f-9635fb52c40f&quot;,&quot;properties&quot;:{&quot;noteIndex&quot;:0},&quot;isEdited&quot;:false,&quot;manualOverride&quot;:{&quot;citeprocText&quot;:&quot;[47]&quot;,&quot;isManuallyOverridden&quot;:false,&quot;manualOverrideText&quot;:&quot;&quot;},&quot;citationTag&quot;:&quot;MENDELEY_CITATION_v3_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&quot;,&quot;citationItems&quot;:[{&quot;id&quot;:&quot;899afc9e-603a-5216-8817-b5b8cfb95158&quot;,&quot;itemData&quot;:{&quot;DOI&quot;:&quot;10.1186/S13059-019-1855-4/FIGURES/6&quot;,&quot;ISSN&quot;:&quot;1474760X&quot;,&quot;PMID&quot;:&quot;31779666&quot;,&quot;abstract&quot;:&quot;Background: The 3-dimensional (3D) conformation of chromatin inside the nucleus is integral to a variety of nuclear processes including transcriptional regulation, DNA replication, and DNA damage repair. Aberrations in 3D chromatin conformation have been implicated in developmental abnormalities and cancer. Despite the importance of 3D chromatin conformation to cellular function and human health, little is known about how 3D chromatin conformation varies in the human population, or whether DNA sequence variation between individuals influences 3D chromatin conformation. Results: To address these questions, we perform Hi-C on lymphoblastoid cell lines from 20 individuals. We identify thousands of regions across the genome where 3D chromatin conformation varies between individuals and find that this variation is often accompanied by variation in gene expression, histone modifications, and transcription factor binding. Moreover, we find that DNA sequence variation influences several features of 3D chromatin conformation including loop strength, contact insulation, contact directionality, and density of local cis contacts. We map hundreds of quantitative trait loci associated with 3D chromatin features and find evidence that some of these same variants are associated at modest levels with other molecular phenotypes as well as complex disease risk. Conclusion: Our results demonstrate that common DNA sequence variants can influence 3D chromatin conformation, pointing to a more pervasive role for 3D chromatin conformation in human phenotypic variation than previously recognized.&quot;,&quot;author&quot;:[{&quot;dropping-particle&quot;:&quot;&quot;,&quot;family&quot;:&quot;Gorkin&quot;,&quot;given&quot;:&quot;David U.&quot;,&quot;non-dropping-particle&quot;:&quot;&quot;,&quot;parse-names&quot;:false,&quot;suffix&quot;:&quot;&quot;},{&quot;dropping-particle&quot;:&quot;&quot;,&quot;family&quot;:&quot;Qiu&quot;,&quot;given&quot;:&quot;Yunjiang&quot;,&quot;non-dropping-particle&quot;:&quot;&quot;,&quot;parse-names&quot;:false,&quot;suffix&quot;:&quot;&quot;},{&quot;dropping-particle&quot;:&quot;&quot;,&quot;family&quot;:&quot;Hu&quot;,&quot;given&quot;:&quot;Ming&quot;,&quot;non-dropping-particle&quot;:&quot;&quot;,&quot;parse-names&quot;:false,&quot;suffix&quot;:&quot;&quot;},{&quot;dropping-particle&quot;:&quot;&quot;,&quot;family&quot;:&quot;Fletez-Brant&quot;,&quot;given&quot;:&quot;Kipper&quot;,&quot;non-dropping-particle&quot;:&quot;&quot;,&quot;parse-names&quot;:false,&quot;suffix&quot;:&quot;&quot;},{&quot;dropping-particle&quot;:&quot;&quot;,&quot;family&quot;:&quot;Liu&quot;,&quot;given&quot;:&quot;Tristin&quot;,&quot;non-dropping-particle&quot;:&quot;&quot;,&quot;parse-names&quot;:false,&quot;suffix&quot;:&quot;&quot;},{&quot;dropping-particle&quot;:&quot;&quot;,&quot;family&quot;:&quot;Schmitt&quot;,&quot;given&quot;:&quot;Anthony D.&quot;,&quot;non-dropping-particle&quot;:&quot;&quot;,&quot;parse-names&quot;:false,&quot;suffix&quot;:&quot;&quot;},{&quot;dropping-particle&quot;:&quot;&quot;,&quot;family&quot;:&quot;Noor&quot;,&quot;given&quot;:&quot;Amina&quot;,&quot;non-dropping-particle&quot;:&quot;&quot;,&quot;parse-names&quot;:false,&quot;suffix&quot;:&quot;&quot;},{&quot;dropping-particle&quot;:&quot;&quot;,&quot;family&quot;:&quot;Chiou&quot;,&quot;given&quot;:&quot;Joshua&quot;,&quot;non-dropping-particle&quot;:&quot;&quot;,&quot;parse-names&quot;:false,&quot;suffix&quot;:&quot;&quot;},{&quot;dropping-particle&quot;:&quot;&quot;,&quot;family&quot;:&quot;Gaulton&quot;,&quot;given&quot;:&quot;Kyle J.&quot;,&quot;non-dropping-particle&quot;:&quot;&quot;,&quot;parse-names&quot;:false,&quot;suffix&quot;:&quot;&quot;},{&quot;dropping-particle&quot;:&quot;&quot;,&quot;family&quot;:&quot;Sebat&quot;,&quot;given&quot;:&quot;Jonathan&quot;,&quot;non-dropping-particle&quot;:&quot;&quot;,&quot;parse-names&quot;:false,&quot;suffix&quot;:&quot;&quot;},{&quot;dropping-particle&quot;:&quot;&quot;,&quot;family&quot;:&quot;Li&quot;,&quot;given&quot;:&quot;Yun&quot;,&quot;non-dropping-particle&quot;:&quot;&quot;,&quot;parse-names&quot;:false,&quot;suffix&quot;:&quot;&quot;},{&quot;dropping-particle&quot;:&quot;&quot;,&quot;family&quot;:&quot;Hansen&quot;,&quot;given&quot;:&quot;Kasper D.&quot;,&quot;non-dropping-particle&quot;:&quot;&quot;,&quot;parse-names&quot;:false,&quot;suffix&quot;:&quot;&quot;},{&quot;dropping-particle&quot;:&quot;&quot;,&quot;family&quot;:&quot;Ren&quot;,&quot;given&quot;:&quot;Bing&quot;,&quot;non-dropping-particle&quot;:&quot;&quot;,&quot;parse-names&quot;:false,&quot;suffix&quot;:&quot;&quot;}],&quot;container-title&quot;:&quot;Genome Biology&quot;,&quot;id&quot;:&quot;899afc9e-603a-5216-8817-b5b8cfb95158&quot;,&quot;issue&quot;:&quot;1&quot;,&quot;issued&quot;:{&quot;date-parts&quot;:[[&quot;2019&quot;,&quot;11&quot;,&quot;28&quot;]]},&quot;page&quot;:&quot;1-25&quot;,&quot;publisher&quot;:&quot;BioMed Central Ltd.&quot;,&quot;title&quot;:&quot;Common DNA sequence variation influences 3-dimensional conformation of the human genome&quot;,&quot;type&quot;:&quot;article-journal&quot;,&quot;volume&quot;:&quot;20&quot;,&quot;container-title-short&quot;:&quot;Genome Biol&quot;},&quot;uris&quot;:[&quot;http://www.mendeley.com/documents/?uuid=8dc19563-4a0b-3abe-92e4-310633c7657c&quot;],&quot;isTemporary&quot;:false,&quot;legacyDesktopId&quot;:&quot;8dc19563-4a0b-3abe-92e4-310633c7657c&quot;}]},{&quot;citationID&quot;:&quot;MENDELEY_CITATION_8698014a-68ee-445b-a27a-235a19651fde&quot;,&quot;properties&quot;:{&quot;noteIndex&quot;:0},&quot;isEdited&quot;:false,&quot;manualOverride&quot;:{&quot;citeprocText&quot;:&quot;[48]&quot;,&quot;isManuallyOverridden&quot;:false,&quot;manualOverrideText&quot;:&quot;&quot;},&quot;citationTag&quot;:&quot;MENDELEY_CITATION_v3_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&quot;,&quot;citationItems&quot;:[{&quot;id&quot;:&quot;8e31048e-210f-5e9e-89e8-00b321b8f85a&quot;,&quot;itemData&quot;:{&quot;DOI&quot;:&quot;10.1016/j.molp.2021.06.025&quot;,&quot;ISSN&quot;:&quot;16742052&quot;,&quot;author&quot;:[{&quot;dropping-particle&quot;:&quot;&quot;,&quot;family&quot;:&quot;Zhao&quot;,&quot;given&quot;:&quot;Hu&quot;,&quot;non-dropping-particle&quot;:&quot;&quot;,&quot;parse-names&quot;:false,&quot;suffix&quot;:&quot;&quot;},{&quot;dropping-particle&quot;:&quot;&quot;,&quot;family&quot;:&quot;Li&quot;,&quot;given&quot;:&quot;Jiacheng&quot;,&quot;non-dropping-particle&quot;:&quot;&quot;,&quot;parse-names&quot;:false,&quot;suffix&quot;:&quot;&quot;},{&quot;dropping-particle&quot;:&quot;&quot;,&quot;family&quot;:&quot;Yang&quot;,&quot;given&quot;:&quot;Ling&quot;,&quot;non-dropping-particle&quot;:&quot;&quot;,&quot;parse-names&quot;:false,&quot;suffix&quot;:&quot;&quot;},{&quot;dropping-particle&quot;:&quot;&quot;,&quot;family&quot;:&quot;Qin&quot;,&quot;given&quot;:&quot;Gang&quot;,&quot;non-dropping-particle&quot;:&quot;&quot;,&quot;parse-names&quot;:false,&quot;suffix&quot;:&quot;&quot;},{&quot;dropping-particle&quot;:&quot;&quot;,&quot;family&quot;:&quot;Xia&quot;,&quot;given&quot;:&quot;Chunjiao&quot;,&quot;non-dropping-particle&quot;:&quot;&quot;,&quot;parse-names&quot;:false,&quot;suffix&quot;:&quot;&quot;},{&quot;dropping-particle&quot;:&quot;&quot;,&quot;family&quot;:&quot;Xu&quot;,&quot;given&quot;:&quot;Xingbing&quot;,&quot;non-dropping-particle&quot;:&quot;&quot;,&quot;parse-names&quot;:false,&quot;suffix&quot;:&quot;&quot;},{&quot;dropping-particle&quot;:&quot;&quot;,&quot;family&quot;:&quot;Su&quot;,&quot;given&quot;:&quot;Yangmeng&quot;,&quot;non-dropping-particle&quot;:&quot;&quot;,&quot;parse-names&quot;:false,&quot;suffix&quot;:&quot;&quot;},{&quot;dropping-particle&quot;:&quot;&quot;,&quot;family&quot;:&quot;Liu&quot;,&quot;given&quot;:&quot;Yinmeng&quot;,&quot;non-dropping-particle&quot;:&quot;&quot;,&quot;parse-names&quot;:false,&quot;suffix&quot;:&quot;&quot;},{&quot;dropping-particle&quot;:&quot;&quot;,&quot;family&quot;:&quot;Ming&quot;,&quot;given&quot;:&quot;Luchang&quot;,&quot;non-dropping-particle&quot;:&quot;&quot;,&quot;parse-names&quot;:false,&quot;suffix&quot;:&quot;&quot;},{&quot;dropping-particle&quot;:&quot;&quot;,&quot;family&quot;:&quot;Chen&quot;,&quot;given&quot;:&quot;Ling-Ling&quot;,&quot;non-dropping-particle&quot;:&quot;&quot;,&quot;parse-names&quot;:false,&quot;suffix&quot;:&quot;&quot;},{&quot;dropping-particle&quot;:&quot;&quot;,&quot;family&quot;:&quot;Xiong&quot;,&quot;given&quot;:&quot;Lizhong&quot;,&quot;non-dropping-particle&quot;:&quot;&quot;,&quot;parse-names&quot;:false,&quot;suffix&quot;:&quot;&quot;},{&quot;dropping-particle&quot;:&quot;&quot;,&quot;family&quot;:&quot;Xie&quot;,&quot;given&quot;:&quot;Weibo&quot;,&quot;non-dropping-particle&quot;:&quot;&quot;,&quot;parse-names&quot;:false,&quot;suffix&quot;:&quot;&quot;}],&quot;container-title&quot;:&quot;Molecular Plant&quot;,&quot;id&quot;:&quot;8e31048e-210f-5e9e-89e8-00b321b8f85a&quot;,&quot;issued&quot;:{&quot;date-parts&quot;:[[&quot;2021&quot;,&quot;6&quot;,&quot;29&quot;]]},&quot;publisher&quot;:&quot;Cell Press&quot;,&quot;title&quot;:&quot;An inferred functional impact map of genetic variants in rice&quot;,&quot;type&quot;:&quot;article-journal&quot;,&quot;container-title-short&quot;:&quot;Mol Plant&quot;},&quot;uris&quot;:[&quot;http://www.mendeley.com/documents/?uuid=fa04e31b-89c0-3015-820a-513f2b3394ca&quot;],&quot;isTemporary&quot;:false,&quot;legacyDesktopId&quot;:&quot;fa04e31b-89c0-3015-820a-513f2b3394ca&quot;}]},{&quot;citationID&quot;:&quot;MENDELEY_CITATION_7032b41c-7094-4780-972c-91b01a4506d3&quot;,&quot;properties&quot;:{&quot;noteIndex&quot;:0},&quot;isEdited&quot;:false,&quot;manualOverride&quot;:{&quot;citeprocText&quot;:&quot;[49]&quot;,&quot;isManuallyOverridden&quot;:false,&quot;manualOverrideText&quot;:&quot;&quot;},&quot;citationTag&quot;:&quot;MENDELEY_CITATION_v3_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&quot;,&quot;citationItems&quot;:[{&quot;id&quot;:&quot;a088ccd0-5d8e-52f9-8320-36668f89cb00&quot;,&quot;itemData&quot;:{&quot;DOI&quot;:&quot;10.1093/NAR/GKW1135&quot;,&quot;ISSN&quot;:&quot;13624962&quot;,&quot;PMID&quot;:&quot;27899667&quot;,&quot;abstract&quot;:&quot;We describe updates to the Rice SNP-Seek Database since its first release. We ran a new SNP-calling pipeline followed by filtering that resulted in complete, base, filtered and core SNP datasets. Besides the Nipponbare reference genome, the pipeline was run on genome assemblies of IR 64, 93-11, DJ 123 and Kasalath. New genotype query and display features are added for reference assemblies, SNP datasets and indels. JBrowse now displays BAM, VCF and other annotation tracks, the additional genome assemblies and an embedded VISTA genome comparison viewer. Middleware is redesigned for improved performance by using a hybrid of HDF5 and RDMS for genotype storage. Query modules for genotypes, varieties and genes are improved to handle various constraints. An integrated list manager allows the user to pass query parameters for further analysis. The SNP Annotator adds traits, ontology terms, effects and interactions to markers in a list. Webservice calls were implemented to access most data. These features enable seamless querying of SNPSeek across various biological entities, a step toward semi-automated gene-trait association discovery. URL: http://snp-seek.irri.org.&quot;,&quot;author&quot;:[{&quot;dropping-particle&quot;:&quot;&quot;,&quot;family&quot;:&quot;Mansueto&quot;,&quot;given&quot;:&quot;Locedie&quot;,&quot;non-dropping-particle&quot;:&quot;&quot;,&quot;parse-names&quot;:false,&quot;suffix&quot;:&quot;&quot;},{&quot;dropping-particle&quot;:&quot;&quot;,&quot;family&quot;:&quot;Fuentes&quot;,&quot;given&quot;:&quot;Roven Rommel&quot;,&quot;non-dropping-particle&quot;:&quot;&quot;,&quot;parse-names&quot;:false,&quot;suffix&quot;:&quot;&quot;},{&quot;dropping-particle&quot;:&quot;&quot;,&quot;family&quot;:&quot;Borja&quot;,&quot;given&quot;:&quot;Frances Nikki&quot;,&quot;non-dropping-particle&quot;:&quot;&quot;,&quot;parse-names&quot;:false,&quot;suffix&quot;:&quot;&quot;},{&quot;dropping-particle&quot;:&quot;&quot;,&quot;family&quot;:&quot;Detras&quot;,&quot;given&quot;:&quot;Jeffery&quot;,&quot;non-dropping-particle&quot;:&quot;&quot;,&quot;parse-names&quot;:false,&quot;suffix&quot;:&quot;&quot;},{&quot;dropping-particle&quot;:&quot;&quot;,&quot;family&quot;:&quot;Abrio-Santos&quot;,&quot;given&quot;:&quot;Juan Miguel&quot;,&quot;non-dropping-particle&quot;:&quot;&quot;,&quot;parse-names&quot;:false,&quot;suffix&quot;:&quot;&quot;},{&quot;dropping-particle&quot;:&quot;&quot;,&quot;family&quot;:&quot;Chebotarov&quot;,&quot;given&quot;:&quot;Dmytro&quot;,&quot;non-dropping-particle&quot;:&quot;&quot;,&quot;parse-names&quot;:false,&quot;suffix&quot;:&quot;&quot;},{&quot;dropping-particle&quot;:&quot;&quot;,&quot;family&quot;:&quot;Sanciangco&quot;,&quot;given&quot;:&quot;Millicent&quot;,&quot;non-dropping-particle&quot;:&quot;&quot;,&quot;parse-names&quot;:false,&quot;suffix&quot;:&quot;&quot;},{&quot;dropping-particle&quot;:&quot;&quot;,&quot;family&quot;:&quot;Palis&quot;,&quot;given&quot;:&quot;Kevin&quot;,&quot;non-dropping-particle&quot;:&quot;&quot;,&quot;parse-names&quot;:false,&quot;suffix&quot;:&quot;&quot;},{&quot;dropping-particle&quot;:&quot;&quot;,&quot;family&quot;:&quot;Copetti&quot;,&quot;given&quot;:&quot;Dario&quot;,&quot;non-dropping-particle&quot;:&quot;&quot;,&quot;parse-names&quot;:false,&quot;suffix&quot;:&quot;&quot;},{&quot;dropping-particle&quot;:&quot;&quot;,&quot;family&quot;:&quot;Poliakov&quot;,&quot;given&quot;:&quot;Alexandre&quot;,&quot;non-dropping-particle&quot;:&quot;&quot;,&quot;parse-names&quot;:false,&quot;suffix&quot;:&quot;&quot;},{&quot;dropping-particle&quot;:&quot;&quot;,&quot;family&quot;:&quot;Dubchak&quot;,&quot;given&quot;:&quot;Inna&quot;,&quot;non-dropping-particle&quot;:&quot;&quot;,&quot;parse-names&quot;:false,&quot;suffix&quot;:&quot;&quot;},{&quot;dropping-particle&quot;:&quot;&quot;,&quot;family&quot;:&quot;Solovyev&quot;,&quot;given&quot;:&quot;Victor&quot;,&quot;non-dropping-particle&quot;:&quot;&quot;,&quot;parse-names&quot;:false,&quot;suffix&quot;:&quot;&quot;},{&quot;dropping-particle&quot;:&quot;&quot;,&quot;family&quot;:&quot;Wing&quot;,&quot;given&quot;:&quot;Rod A.&quot;,&quot;non-dropping-particle&quot;:&quot;&quot;,&quot;parse-names&quot;:false,&quot;suffix&quot;:&quot;&quot;},{&quot;dropping-particle&quot;:&quot;&quot;,&quot;family&quot;:&quot;Hamilton&quot;,&quot;given&quot;:&quot;Ruaraidh Sackville&quot;,&quot;non-dropping-particle&quot;:&quot;&quot;,&quot;parse-names&quot;:false,&quot;suffix&quot;:&quot;&quot;},{&quot;dropping-particle&quot;:&quot;&quot;,&quot;family&quot;:&quot;Mauleon&quot;,&quot;given&quot;:&quot;Ramil&quot;,&quot;non-dropping-particle&quot;:&quot;&quot;,&quot;parse-names&quot;:false,&quot;suffix&quot;:&quot;&quot;},{&quot;dropping-particle&quot;:&quot;&quot;,&quot;family&quot;:&quot;McNally&quot;,&quot;given&quot;:&quot;Kenneth L.&quot;,&quot;non-dropping-particle&quot;:&quot;&quot;,&quot;parse-names&quot;:false,&quot;suffix&quot;:&quot;&quot;},{&quot;dropping-particle&quot;:&quot;&quot;,&quot;family&quot;:&quot;Alexandrov&quot;,&quot;given&quot;:&quot;Nickolai&quot;,&quot;non-dropping-particle&quot;:&quot;&quot;,&quot;parse-names&quot;:false,&quot;suffix&quot;:&quot;&quot;}],&quot;container-title&quot;:&quot;Nucleic Acids Research&quot;,&quot;id&quot;:&quot;a088ccd0-5d8e-52f9-8320-36668f89cb00&quot;,&quot;issue&quot;:&quot;Database issue&quot;,&quot;issued&quot;:{&quot;date-parts&quot;:[[&quot;2017&quot;,&quot;1&quot;,&quot;1&quot;]]},&quot;page&quot;:&quot;D1075&quot;,&quot;publisher&quot;:&quot;Oxford University Press&quot;,&quot;title&quot;:&quot;Rice SNP-seek database update: new SNPs, indels, and queries&quot;,&quot;type&quot;:&quot;article-journal&quot;,&quot;volume&quot;:&quot;45&quot;,&quot;container-title-short&quot;:&quot;Nucleic Acids Res&quot;},&quot;uris&quot;:[&quot;http://www.mendeley.com/documents/?uuid=b8eac53e-663b-3b3a-b78e-24b5e3c0d2c1&quot;],&quot;isTemporary&quot;:false,&quot;legacyDesktopId&quot;:&quot;b8eac53e-663b-3b3a-b78e-24b5e3c0d2c1&quot;}]},{&quot;citationID&quot;:&quot;MENDELEY_CITATION_07ae5507-2168-4ed8-947d-38ab70e8f104&quot;,&quot;properties&quot;:{&quot;noteIndex&quot;:0},&quot;isEdited&quot;:false,&quot;manualOverride&quot;:{&quot;citeprocText&quot;:&quot;[12,17,50]&quot;,&quot;isManuallyOverridden&quot;:false,&quot;manualOverrideText&quot;:&quot;&quot;},&quot;citationItems&quot;:[{&quot;id&quot;:&quot;cab6ebe6-1236-5c59-8437-56623bd0fdec&quot;,&quot;itemData&quot;:{&quot;DOI&quot;:&quot;10.1038/nature11082&quot;,&quot;ISSN&quot;:&quot;1476-4687&quot;,&quot;PMID&quot;:&quot;22495300&quot;,&quot;abstract&quot;:&quo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quot;,&quot;author&quot;:[{&quot;dropping-particle&quot;:&quot;&quot;,&quot;family&quot;:&quot;Dixon&quot;,&quot;given&quot;:&quot;Jesse R.&quot;,&quot;non-dropping-particle&quot;:&quot;&quot;,&quot;parse-names&quot;:false,&quot;suffix&quot;:&quot;&quot;},{&quot;dropping-particle&quot;:&quot;&quot;,&quot;family&quot;:&quot;Selvaraj&quot;,&quot;given&quot;:&quot;Siddarth&quot;,&quot;non-dropping-particle&quot;:&quot;&quot;,&quot;parse-names&quot;:false,&quot;suffix&quot;:&quot;&quot;},{&quot;dropping-particle&quot;:&quot;&quot;,&quot;family&quot;:&quot;Yue&quot;,&quot;given&quot;:&quot;Feng&quot;,&quot;non-dropping-particle&quot;:&quot;&quot;,&quot;parse-names&quot;:false,&quot;suffix&quot;:&quot;&quot;},{&quot;dropping-particle&quot;:&quot;&quot;,&quot;family&quot;:&quot;Kim&quot;,&quot;given&quot;:&quot;Audrey&quot;,&quot;non-dropping-particle&quot;:&quot;&quot;,&quot;parse-names&quot;:false,&quot;suffix&quot;:&quot;&quot;},{&quot;dropping-particle&quot;:&quot;&quot;,&quot;family&quot;:&quot;Li&quot;,&quot;given&quot;:&quot;Yan&quot;,&quot;non-dropping-particle&quot;:&quot;&quot;,&quot;parse-names&quot;:false,&quot;suffix&quot;:&quot;&quot;},{&quot;dropping-particle&quot;:&quot;&quot;,&quot;family&quot;:&quot;Shen&quot;,&quot;given&quot;:&quot;Yin&quot;,&quot;non-dropping-particle&quot;:&quot;&quot;,&quot;parse-names&quot;:false,&quot;suffix&quot;:&quot;&quot;},{&quot;dropping-particle&quot;:&quot;&quot;,&quot;family&quot;:&quot;Hu&quot;,&quot;given&quot;:&quot;Ming&quot;,&quot;non-dropping-particle&quot;:&quot;&quot;,&quot;parse-names&quot;:false,&quot;suffix&quot;:&quot;&quot;},{&quot;dropping-particle&quot;:&quot;&quot;,&quot;family&quot;:&quot;Liu&quot;,&quot;given&quot;:&quot;Jun S.&quot;,&quot;non-dropping-particle&quot;:&quot;&quot;,&quot;parse-names&quot;:false,&quot;suffix&quot;:&quot;&quot;},{&quot;dropping-particle&quot;:&quot;&quot;,&quot;family&quot;:&quot;Ren&quot;,&quot;given&quot;:&quot;Bing&quot;,&quot;non-dropping-particle&quot;:&quot;&quot;,&quot;parse-names&quot;:false,&quot;suffix&quot;:&quot;&quot;}],&quot;container-title&quot;:&quot;Nature 2012 485:7398&quot;,&quot;id&quot;:&quot;cab6ebe6-1236-5c59-8437-56623bd0fdec&quot;,&quot;issue&quot;:&quot;7398&quot;,&quot;issued&quot;:{&quot;date-parts&quot;:[[&quot;2012&quot;,&quot;4&quot;,&quot;11&quot;]]},&quot;page&quot;:&quot;376-380&quot;,&quot;publisher&quot;:&quot;Nature Publishing Group&quot;,&quot;title&quot;:&quot;Topological domains in mammalian genomes identified by analysis of chromatin interactions&quot;,&quot;type&quot;:&quot;article-journal&quot;,&quot;volume&quot;:&quot;485&quot;,&quot;container-title-short&quot;:&quot;&quot;},&quot;uris&quot;:[&quot;http://www.mendeley.com/documents/?uuid=e077f83a-3f60-3265-b233-2ecfe37517c2&quot;],&quot;isTemporary&quot;:false,&quot;legacyDesktopId&quot;:&quot;e077f83a-3f60-3265-b233-2ecfe37517c2&quot;},{&quot;id&quot;:&quot;aeac2b72-79fa-5db3-85c4-4934a374d4a1&quot;,&quot;itemData&quot;:{&quot;DOI&quot;:&quot;10.1016/j.molp.2017.11.005&quot;,&quot;ISBN&quot;:&quot;1674-2052&quot;,&quot;ISSN&quot;:&quot;17529867&quot;,&quot;PMID&quot;:&quot;29175436&quot;,&quot;abstract&quot;:&quot;The spatial organization of the genome plays an important role in the regulation of gene expression. However, the core structural features of animal genomes, such as topologically associated domains (TADs) and chromatin loops, are not prominent in the extremely compact Arabidopsis genome. In this study, we examine the chromatin architecture, as well as their DNA methylation, histone modifications, accessible chromatin, and gene expression, of maize, tomato, sorghum, foxtail millet, and rice with genome sizes ranging from 0.4 to 2.4 Gb. We found that these plant genomes can be divided into mammalian-like A/B compartments. At higher resolution, the chromosomes of these plants can be further partitioned to local A/B compartments that reflect their euchromatin, heterochromatin, and polycomb status. Chromatins in all these plants are organized into domains that are not conserved across species. They show similarity to the Drosophila compartment domains, and are clustered into active, polycomb, repressive, and intermediate types based on their transcriptional activities and epigenetic signatures, with domain border overlaps with the local A/B compartment junctions. In the large maize and tomato genomes, we observed extensive chromatin loops. However, unlike the mammalian chromatin loops that are enriched at the TAD border, plant chromatin loops are often formed between gene islands outside the repressive domains and are closely associated with active compartments. Our study indicates that plants have complex and unique 3D chromatin architectures, which require further study to elucidate their biological functions. This study examines the chromatin architecture, DNA methylation, histone modifications, accessible chromatin, and gene expression of maize, tomato, sorghum, foxtail millet, and rice (genome sizes 0.4–2.4 Gb). Our study indicates that plants have complex and unique 3D chromatin architectures such as mammalian-like global A/B compartments, local A/B compartments, Drosophila compartment domains and chromatin loops, which require further study to elucidate their biological function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Chu&quot;,&quot;given&quot;:&quot;Po Yu&quot;,&quot;non-dropping-particle&quot;:&quot;&quot;,&quot;parse-names&quot;:false,&quot;suffix&quot;:&quot;&quot;},{&quot;dropping-particle&quot;:&quot;&quot;,&quot;family&quot;:&quot;Lü&quot;,&quot;given&quot;:&quot;Peitao&quot;,&quot;non-dropping-particle&quot;:&quot;&quot;,&quot;parse-names&quot;:false,&quot;suffix&quot;:&quot;&quot;},{&quot;dropping-particle&quot;:&quot;&quot;,&quot;family&quot;:&quot;Zhu&quot;,&quot;given&quot;:&quot;Ning&quot;,&quot;non-dropping-particle&quot;:&quot;&quot;,&quot;parse-names&quot;:false,&quot;suffix&quot;:&quot;&quot;},{&quot;dropping-particle&quot;:&quot;&quot;,&quot;family&quot;:&quot;Grierson&quot;,&quot;given&quot;:&quot;Donald&quot;,&quot;non-dropping-particle&quot;:&quot;&quot;,&quot;parse-names&quot;:false,&quot;suffix&quot;:&quot;&quot;},{&quot;dropping-particle&quot;:&quot;&quot;,&quot;family&quot;:&quot;Du&quot;,&quot;given&quot;:&quot;Baijuan&quot;,&quot;non-dropping-particle&quot;:&quot;&quot;,&quot;parse-names&quot;:false,&quot;suffix&quot;:&quot;&quot;},{&quot;dropping-particle&quot;:&quot;&quot;,&quot;family&quot;:&quot;Li&quot;,&quot;given&quot;:&quot;Pinghua&quot;,&quot;non-dropping-particle&quot;:&quot;&quot;,&quot;parse-names&quot;:false,&quot;suffix&quot;:&quot;&quot;},{&quot;dropping-particle&quot;:&quot;&quot;,&quot;family&quot;:&quot;Zhong&quot;,&quot;given&quot;:&quot;Silin&quot;,&quot;non-dropping-particle&quot;:&quot;&quot;,&quot;parse-names&quot;:false,&quot;suffix&quot;:&quot;&quot;}],&quot;container-title&quot;:&quot;Molecular Plant&quot;,&quot;id&quot;:&quot;aeac2b72-79fa-5db3-85c4-4934a374d4a1&quot;,&quot;issue&quot;:&quot;12&quot;,&quot;issued&quot;:{&quot;date-parts&quot;:[[&quot;2017&quot;]]},&quot;page&quot;:&quot;1497-1509&quot;,&quot;title&quot;:&quot;3D Chromatin Architecture of Large Plant Genomes Determined by Local A/B Compartments&quot;,&quot;type&quot;:&quot;article-journal&quot;,&quot;volume&quot;:&quot;10&quot;,&quot;container-title-short&quot;:&quot;Mol Plant&quot;},&quot;uris&quot;:[&quot;http://www.mendeley.com/documents/?uuid=23971fec-c5b4-39fa-a39f-9aa4a4e81e2f&quot;],&quot;isTemporary&quot;:false,&quot;legacyDesktopId&quot;:&quot;23971fec-c5b4-39fa-a39f-9aa4a4e81e2f&quot;},{&quot;id&quot;:&quot;21939559-e69a-3392-a1b0-b77538907258&quot;,&quot;itemData&quot;:{&quot;type&quot;:&quot;article-journal&quot;,&quot;id&quot;:&quot;21939559-e69a-3392-a1b0-b77538907258&quot;,&quot;title&quot;:&quot;Evolutionary dynamics of 3D genome architecture following polyploidization in cotton&quot;,&quot;author&quot;:[{&quot;family&quot;:&quot;Wang&quot;,&quot;given&quot;:&quot;Maojun&quot;,&quot;parse-names&quot;:false,&quot;dropping-particle&quot;:&quot;&quot;,&quot;non-dropping-particle&quot;:&quot;&quot;},{&quot;family&quot;:&quot;Wang&quot;,&quot;given&quot;:&quot;Pengcheng&quot;,&quot;parse-names&quot;:false,&quot;dropping-particle&quot;:&quot;&quot;,&quot;non-dropping-particle&quot;:&quot;&quot;},{&quot;family&quot;:&quot;Lin&quot;,&quot;given&quot;:&quot;Min&quot;,&quot;parse-names&quot;:false,&quot;dropping-particle&quot;:&quot;&quot;,&quot;non-dropping-particle&quot;:&quot;&quot;},{&quot;family&quot;:&quot;Ye&quot;,&quot;given&quot;:&quot;Zhengxiu&quot;,&quot;parse-names&quot;:false,&quot;dropping-particle&quot;:&quot;&quot;,&quot;non-dropping-particle&quot;:&quot;&quot;},{&quot;family&quot;:&quot;Li&quot;,&quot;given&quot;:&quot;Guoliang&quot;,&quot;parse-names&quot;:false,&quot;dropping-particle&quot;:&quot;&quot;,&quot;non-dropping-particle&quot;:&quot;&quot;},{&quot;family&quot;:&quot;Tu&quot;,&quot;given&quot;:&quot;Lili&quot;,&quot;parse-names&quot;:false,&quot;dropping-particle&quot;:&quot;&quot;,&quot;non-dropping-particle&quot;:&quot;&quot;},{&quot;family&quot;:&quot;Shen&quot;,&quot;given&quot;:&quot;Chao&quot;,&quot;parse-names&quot;:false,&quot;dropping-particle&quot;:&quot;&quot;,&quot;non-dropping-particle&quot;:&quot;&quot;},{&quot;family&quot;:&quot;Li&quot;,&quot;given&quot;:&quot;Jianying&quot;,&quot;parse-names&quot;:false,&quot;dropping-particle&quot;:&quot;&quot;,&quot;non-dropping-particle&quot;:&quot;&quot;},{&quot;family&quot;:&quot;Yang&quot;,&quot;given&quot;:&quot;Qingyong&quot;,&quot;parse-names&quot;:false,&quot;dropping-particle&quot;:&quot;&quot;,&quot;non-dropping-particle&quot;:&quot;&quot;},{&quot;family&quot;:&quot;Zhang&quot;,&quot;given&quot;:&quot;Xianlong&quot;,&quot;parse-names&quot;:false,&quot;dropping-particle&quot;:&quot;&quot;,&quot;non-dropping-particle&quot;:&quot;&quot;}],&quot;container-title&quot;:&quot;Nature Plants&quot;,&quot;container-title-short&quot;:&quot;Nat Plants&quot;,&quot;accessed&quot;:{&quot;date-parts&quot;:[[2021,3,18]]},&quot;DOI&quot;:&quot;10.1038/s41477-017-0096-3&quot;,&quot;ISSN&quot;:&quot;20550278&quot;,&quot;PMID&quot;:&quot;29379149&quot;,&quot;issued&quot;:{&quot;date-parts&quot;:[[2018,2,1]]},&quot;page&quot;:&quot;90-97&quot;,&quot;abstract&quot;:&quot;The formation of polyploids significantly increases the complexity of transcriptional regulation, which is expected to be reflected in sophisticated higher-order chromatin structures. However, knowledge of three-dimensional (3D) genome structure and its dynamics during polyploidization remains poor. Here, we characterize 3D genome architectures for diploid and tetraploid cotton, and find the existence of A/B compartments and topologically associated domains (TADs). By comparing each subgenome in tetraploids with its extant diploid progenitor, we find that genome allopolyploidization has contributed to the switching of A/B compartments and the reorganization of TADs in both subgenomes. We also show that the formation of TAD boundaries during polyploidization preferentially occurs in open chromatin, coinciding with the deposition of active chromatin modification. Furthermore, analysis of inter-subgenomic chromatin interactions has revealed the spatial proximity of homoeologous genes, possibly associated with their coordinated expression. This study advances our understanding of chromatin organization in plants and sheds new light on the relationship between 3D genome evolution and transcriptional regulation.&quot;,&quot;publisher&quot;:&quot;Palgrave Macmillan Ltd.&quot;,&quot;issue&quot;:&quot;2&quot;,&quot;volume&quot;:&quot;4&quot;},&quot;isTemporary&quot;:false}],&quot;citationTag&quot;:&quot;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&quot;},{&quot;citationID&quot;:&quot;MENDELEY_CITATION_281c52ac-d215-4d3f-9dee-11f8fab4ffa0&quot;,&quot;properties&quot;:{&quot;noteIndex&quot;:0},&quot;isEdited&quot;:false,&quot;manualOverride&quot;:{&quot;isManuallyOverridden&quot;:false,&quot;citeprocText&quot;:&quot;[10]&quot;,&quot;manualOverrideText&quot;:&quot;&quot;},&quot;citationTag&quot;:&quot;MENDELEY_CITATION_v3_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&quot;,&quot;citationItems&quot;:[{&quot;id&quot;:&quot;90c11eb6-8a76-3b05-95c5-794294f6e2d7&quot;,&quot;itemData&quot;:{&quot;type&quot;:&quot;article-journal&quot;,&quot;id&quot;:&quot;90c11eb6-8a76-3b05-95c5-794294f6e2d7&quot;,&quot;title&quot;:&quot;The 3D architecture of the pepper genome and its relationship to function and evolution&quot;,&quot;author&quot;:[{&quot;family&quot;:&quot;Liao&quot;,&quot;given&quot;:&quot;Yi&quot;,&quot;parse-names&quot;:false,&quot;dropping-particle&quot;:&quot;&quot;,&quot;non-dropping-particle&quot;:&quot;&quot;},{&quot;family&quot;:&quot;Wang&quot;,&quot;given&quot;:&quot;Juntao&quot;,&quot;parse-names&quot;:false,&quot;dropping-particle&quot;:&quot;&quot;,&quot;non-dropping-particle&quot;:&quot;&quot;},{&quot;family&quot;:&quot;Zhu&quot;,&quot;given&quot;:&quot;Zhangsheng&quot;,&quot;parse-names&quot;:false,&quot;dropping-particle&quot;:&quot;&quot;,&quot;non-dropping-particle&quot;:&quot;&quot;},{&quot;family&quot;:&quot;Liu&quot;,&quot;given&quot;:&quot;Yuanlong&quot;,&quot;parse-names&quot;:false,&quot;dropping-particle&quot;:&quot;&quot;,&quot;non-dropping-particle&quot;:&quot;&quot;},{&quot;family&quot;:&quot;Chen&quot;,&quot;given&quot;:&quot;Jinfeng&quot;,&quot;parse-names&quot;:false,&quot;dropping-particle&quot;:&quot;&quot;,&quot;non-dropping-particle&quot;:&quot;&quot;},{&quot;family&quot;:&quot;Zhou&quot;,&quot;given&quot;:&quot;Yongfeng&quot;,&quot;parse-names&quot;:false,&quot;dropping-particle&quot;:&quot;&quot;,&quot;non-dropping-particle&quot;:&quot;&quot;},{&quot;family&quot;:&quot;Liu&quot;,&quot;given&quot;:&quot;Feng&quot;,&quot;parse-names&quot;:false,&quot;dropping-particle&quot;:&quot;&quot;,&quot;non-dropping-particle&quot;:&quot;&quot;},{&quot;family&quot;:&quot;Lei&quot;,&quot;given&quot;:&quot;Jianjun&quot;,&quot;parse-names&quot;:false,&quot;dropping-particle&quot;:&quot;&quot;,&quot;non-dropping-particle&quot;:&quot;&quot;},{&quot;family&quot;:&quot;Gaut&quot;,&quot;given&quot;:&quot;Brandon S.&quot;,&quot;parse-names&quot;:false,&quot;dropping-particle&quot;:&quot;&quot;,&quot;non-dropping-particle&quot;:&quot;&quot;},{&quot;family&quot;:&quot;Cao&quot;,&quot;given&quot;:&quot;Bihao&quot;,&quot;parse-names&quot;:false,&quot;dropping-particle&quot;:&quot;&quot;,&quot;non-dropping-particle&quot;:&quot;&quot;},{&quot;family&quot;:&quot;Emerson&quot;,&quot;given&quot;:&quot;J. J.&quot;,&quot;parse-names&quot;:false,&quot;dropping-particle&quot;:&quot;&quot;,&quot;non-dropping-particle&quot;:&quot;&quot;},{&quot;family&quot;:&quot;Chen&quot;,&quot;given&quot;:&quot;Changming&quot;,&quot;parse-names&quot;:false,&quot;dropping-particle&quot;:&quot;&quot;,&quot;non-dropping-particle&quot;:&quot;&quot;}],&quot;container-title&quot;:&quot;Nature Communications 2022 13:1&quot;,&quot;accessed&quot;:{&quot;date-parts&quot;:[[2022,6,16]]},&quot;DOI&quot;:&quot;10.1038/s41467-022-31112-x&quot;,&quot;ISSN&quot;:&quot;2041-1723&quot;,&quot;URL&quot;:&quot;https://www.nature.com/articles/s41467-022-31112-x&quot;,&quot;issued&quot;:{&quot;date-parts&quot;:[[2022,6,16]]},&quot;page&quot;:&quot;1-18&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publisher&quot;:&quot;Nature Publishing Group&quot;,&quot;issue&quot;:&quot;1&quot;,&quot;volume&quot;:&quot;13&quot;,&quot;container-title-short&quot;:&quot;&quot;},&quot;isTemporary&quot;:false}]},{&quot;citationID&quot;:&quot;MENDELEY_CITATION_3ddfa235-ff13-4b18-bbe6-e1c04e370dab&quot;,&quot;properties&quot;:{&quot;noteIndex&quot;:0},&quot;isEdited&quot;:false,&quot;manualOverride&quot;:{&quot;isManuallyOverridden&quot;:false,&quot;citeprocText&quot;:&quot;[50]&quot;,&quot;manualOverrideText&quot;:&quot;&quot;},&quot;citationTag&quot;:&quot;MENDELEY_CITATION_v3_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&quot;,&quot;citationItems&quot;:[{&quot;id&quot;:&quot;21939559-e69a-3392-a1b0-b77538907258&quot;,&quot;itemData&quot;:{&quot;type&quot;:&quot;article-journal&quot;,&quot;id&quot;:&quot;21939559-e69a-3392-a1b0-b77538907258&quot;,&quot;title&quot;:&quot;Evolutionary dynamics of 3D genome architecture following polyploidization in cotton&quot;,&quot;author&quot;:[{&quot;family&quot;:&quot;Wang&quot;,&quot;given&quot;:&quot;Maojun&quot;,&quot;parse-names&quot;:false,&quot;dropping-particle&quot;:&quot;&quot;,&quot;non-dropping-particle&quot;:&quot;&quot;},{&quot;family&quot;:&quot;Wang&quot;,&quot;given&quot;:&quot;Pengcheng&quot;,&quot;parse-names&quot;:false,&quot;dropping-particle&quot;:&quot;&quot;,&quot;non-dropping-particle&quot;:&quot;&quot;},{&quot;family&quot;:&quot;Lin&quot;,&quot;given&quot;:&quot;Min&quot;,&quot;parse-names&quot;:false,&quot;dropping-particle&quot;:&quot;&quot;,&quot;non-dropping-particle&quot;:&quot;&quot;},{&quot;family&quot;:&quot;Ye&quot;,&quot;given&quot;:&quot;Zhengxiu&quot;,&quot;parse-names&quot;:false,&quot;dropping-particle&quot;:&quot;&quot;,&quot;non-dropping-particle&quot;:&quot;&quot;},{&quot;family&quot;:&quot;Li&quot;,&quot;given&quot;:&quot;Guoliang&quot;,&quot;parse-names&quot;:false,&quot;dropping-particle&quot;:&quot;&quot;,&quot;non-dropping-particle&quot;:&quot;&quot;},{&quot;family&quot;:&quot;Tu&quot;,&quot;given&quot;:&quot;Lili&quot;,&quot;parse-names&quot;:false,&quot;dropping-particle&quot;:&quot;&quot;,&quot;non-dropping-particle&quot;:&quot;&quot;},{&quot;family&quot;:&quot;Shen&quot;,&quot;given&quot;:&quot;Chao&quot;,&quot;parse-names&quot;:false,&quot;dropping-particle&quot;:&quot;&quot;,&quot;non-dropping-particle&quot;:&quot;&quot;},{&quot;family&quot;:&quot;Li&quot;,&quot;given&quot;:&quot;Jianying&quot;,&quot;parse-names&quot;:false,&quot;dropping-particle&quot;:&quot;&quot;,&quot;non-dropping-particle&quot;:&quot;&quot;},{&quot;family&quot;:&quot;Yang&quot;,&quot;given&quot;:&quot;Qingyong&quot;,&quot;parse-names&quot;:false,&quot;dropping-particle&quot;:&quot;&quot;,&quot;non-dropping-particle&quot;:&quot;&quot;},{&quot;family&quot;:&quot;Zhang&quot;,&quot;given&quot;:&quot;Xianlong&quot;,&quot;parse-names&quot;:false,&quot;dropping-particle&quot;:&quot;&quot;,&quot;non-dropping-particle&quot;:&quot;&quot;}],&quot;container-title&quot;:&quot;Nature Plants&quot;,&quot;container-title-short&quot;:&quot;Nat Plants&quot;,&quot;accessed&quot;:{&quot;date-parts&quot;:[[2021,3,18]]},&quot;DOI&quot;:&quot;10.1038/s41477-017-0096-3&quot;,&quot;ISSN&quot;:&quot;20550278&quot;,&quot;PMID&quot;:&quot;29379149&quot;,&quot;issued&quot;:{&quot;date-parts&quot;:[[2018,2,1]]},&quot;page&quot;:&quot;90-97&quot;,&quot;abstract&quot;:&quot;The formation of polyploids significantly increases the complexity of transcriptional regulation, which is expected to be reflected in sophisticated higher-order chromatin structures. However, knowledge of three-dimensional (3D) genome structure and its dynamics during polyploidization remains poor. Here, we characterize 3D genome architectures for diploid and tetraploid cotton, and find the existence of A/B compartments and topologically associated domains (TADs). By comparing each subgenome in tetraploids with its extant diploid progenitor, we find that genome allopolyploidization has contributed to the switching of A/B compartments and the reorganization of TADs in both subgenomes. We also show that the formation of TAD boundaries during polyploidization preferentially occurs in open chromatin, coinciding with the deposition of active chromatin modification. Furthermore, analysis of inter-subgenomic chromatin interactions has revealed the spatial proximity of homoeologous genes, possibly associated with their coordinated expression. This study advances our understanding of chromatin organization in plants and sheds new light on the relationship between 3D genome evolution and transcriptional regulation.&quot;,&quot;publisher&quot;:&quot;Palgrave Macmillan Ltd.&quot;,&quot;issue&quot;:&quot;2&quot;,&quot;volume&quot;:&quot;4&quot;},&quot;isTemporary&quot;:false}]},{&quot;citationID&quot;:&quot;MENDELEY_CITATION_c7040cc5-f447-48b6-9f7c-735f9869561c&quot;,&quot;properties&quot;:{&quot;noteIndex&quot;:0},&quot;isEdited&quot;:false,&quot;manualOverride&quot;:{&quot;isManuallyOverridden&quot;:false,&quot;citeprocText&quot;:&quot;[51]&quot;,&quot;manualOverrideText&quot;:&quot;&quot;},&quot;citationTag&quot;:&quot;MENDELEY_CITATION_v3_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&quot;,&quot;citationItems&quot;:[{&quot;id&quot;:&quot;e0c093e2-02a7-3f3d-ba17-11a3e4aa487a&quot;,&quot;itemData&quot;:{&quot;type&quot;:&quot;article-journal&quot;,&quot;id&quot;:&quot;e0c093e2-02a7-3f3d-ba17-11a3e4aa487a&quot;,&quot;title&quot;:&quot; Topologically associating domains and their role in the evolution of genome structure and function in Drosophila &quot;,&quot;author&quot;:[{&quot;family&quot;:&quot;Liao&quot;,&quot;given&quot;:&quot;Yi&quot;,&quot;parse-names&quot;:false,&quot;dropping-particle&quot;:&quot;&quot;,&quot;non-dropping-particle&quot;:&quot;&quot;},{&quot;family&quot;:&quot;Zhang&quot;,&quot;given&quot;:&quot;Xinwen&quot;,&quot;parse-names&quot;:false,&quot;dropping-particle&quot;:&quot;&quot;,&quot;non-dropping-particle&quot;:&quot;&quot;},{&quot;family&quot;:&quot;Chakraborty&quot;,&quot;given&quot;:&quot;Mahul&quot;,&quot;parse-names&quot;:false,&quot;dropping-particle&quot;:&quot;&quot;,&quot;non-dropping-particle&quot;:&quot;&quot;},{&quot;family&quot;:&quot;Emerson&quot;,&quot;given&quot;:&quot;J.J.&quot;,&quot;parse-names&quot;:false,&quot;dropping-particle&quot;:&quot;&quot;,&quot;non-dropping-particle&quot;:&quot;&quot;}],&quot;container-title&quot;:&quot;Genome Research&quot;,&quot;container-title-short&quot;:&quot;Genome Res&quot;,&quot;accessed&quot;:{&quot;date-parts&quot;:[[2021,3,17]]},&quot;DOI&quot;:&quot;10.1101/gr.266130.120&quot;,&quot;ISSN&quot;:&quot;1088-9051&quot;,&quot;URL&quot;:&quot;https://www.genome.org/cgi/doi/10.1101/gr.266130.120.&quot;,&quot;issued&quot;:{&quot;date-parts&quot;:[[2021,2,9]]},&quot;abstract&quot;:&quot;Topologically associating domains (TADs) were recently identified as fundamental units of three-dimensional eukaryotic genomic organization, although our knowledge of the influence of TADs on genome evolution remains preliminary. To study the molecular evolution of TADs in Drosophila species, we constructed a new reference-grade genome assembly and accompanying high-resolution TAD map for D. pseudoobscura. Comparison of D. pseudoobscura and D. melanogaster, which are separated by ∼49 million years of divergence, showed that ∼30%-40% of their genomes retain conserved TADs. Comparative genomic analysis of 17 Drosophila species revealed that chromosomal rearrangement breakpoints are enriched at TAD boundaries but depleted within TADs. Additionally, genes within conserved TADs show lower expression divergence than those located in nonconserved TADs. Furthermore, we found that a substantial proportion of long genes (&gt;50 kbp) in D. melanogaster (42%) and D. pseudoobscura (26%) constitute their own TADs, implying transcript structure may be one of the deterministic factors for TAD formation. By using structural variants (SVs) identified from 14 D. melanogaster strains, its three closest sibling species from the D. simulans species complex, and two obscura clade species, we uncovered evidence of selection acting on SVs at TAD boundaries, but with the nature of selection differing between SV types. Deletions are depleted at TAD boundaries in both divergent and polymorphic SVs, suggesting purifying selection, whereas divergent tandem duplications are enriched at TAD boundaries relative to polymorphism, suggesting they are adaptive. Our findings highlight how important TADs are in shaping the acquisition and retention of structural mutations that fundamentally alter genome organization.&quot;,&quot;publisher&quot;:&quot;Cold Spring Harbor Laboratory&quot;},&quot;isTemporary&quot;:false}]},{&quot;citationID&quot;:&quot;MENDELEY_CITATION_4e86b461-411b-423a-9091-a36c43a95828&quot;,&quot;properties&quot;:{&quot;noteIndex&quot;:0},&quot;isEdited&quot;:false,&quot;manualOverride&quot;:{&quot;citeprocText&quot;:&quot;[52,53]&quot;,&quot;isManuallyOverridden&quot;:false,&quot;manualOverrideText&quot;:&quot;&quot;},&quot;citationTag&quot;:&quot;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&quot;,&quot;citationItems&quot;:[{&quot;id&quot;:&quot;2b907fc0-6414-5127-b4ff-e4ac9e2fb92c&quot;,&quot;itemData&quot;:{&quot;DOI&quot;:&quot;10.1093/NAR/GKR416&quot;,&quot;ISSN&quot;:&quot;03051048&quot;,&quot;PMID&quot;:&quot;21652639&quot;,&quot;abstract&quot;:&quot;Transcriptional control is dependent on a vast network of epigenetic modifications. One epigenetic mark of particular interest is tri-methylation of lysine 27 on histone H3 (H3K27me3), which is catalysed and maintained by Polycomb Repressive Complex 2 (PRC2). Although this histone mark is studied widely, the precise relationship between its local pattern of enrichment and regulation of gene expression is currently unclear. We have used ChIP-seq to generate genome-wide maps of H3K27me3 enrichment, and have identified three enrichment profiles with distinct regulatory consequences. First, a broad domain of H3K27me3 enrichment across the body of genes corresponds to the canonical view of H3K27me3 as inhibitory to transcription. Second, a peak of enrichment around the transcription start site (TSS) is commonly associated with 'bivalent' genes, where H3K4me3 also marks the TSS. Finally and most surprisingly, we identified an enrichment profile with a peak in the promoter of genes that is associated with active transcription. Genes with each of these three profiles were found in different proportions in each of the cell types studied. The data analysis techniques developed here will be useful for the identification of common enrichment profiles for other histone modifications that have important consequences for transcriptional regulation. © 2011 The Author(s).&quot;,&quot;author&quot;:[{&quot;dropping-particle&quot;:&quot;&quot;,&quot;family&quot;:&quot;Young&quot;,&quot;given&quot;:&quot;Matthew D.&quot;,&quot;non-dropping-particle&quot;:&quot;&quot;,&quot;parse-names&quot;:false,&quot;suffix&quot;:&quot;&quot;},{&quot;dropping-particle&quot;:&quot;&quot;,&quot;family&quot;:&quot;Willson&quot;,&quot;given&quot;:&quot;Tracy A.&quot;,&quot;non-dropping-particle&quot;:&quot;&quot;,&quot;parse-names&quot;:false,&quot;suffix&quot;:&quot;&quot;},{&quot;dropping-particle&quot;:&quot;&quot;,&quot;family&quot;:&quot;Wakefield&quot;,&quot;given&quot;:&quot;Matthew J.&quot;,&quot;non-dropping-particle&quot;:&quot;&quot;,&quot;parse-names&quot;:false,&quot;suffix&quot;:&quot;&quot;},{&quot;dropping-particle&quot;:&quot;&quot;,&quot;family&quot;:&quot;Trounson&quot;,&quot;given&quot;:&quot;Evelyn&quot;,&quot;non-dropping-particle&quot;:&quot;&quot;,&quot;parse-names&quot;:false,&quot;suffix&quot;:&quot;&quot;},{&quot;dropping-particle&quot;:&quot;&quot;,&quot;family&quot;:&quot;Hilton&quot;,&quot;given&quot;:&quot;Douglas J.&quot;,&quot;non-dropping-particle&quot;:&quot;&quot;,&quot;parse-names&quot;:false,&quot;suffix&quot;:&quot;&quot;},{&quot;dropping-particle&quot;:&quot;&quot;,&quot;family&quot;:&quot;Blewitt&quot;,&quot;given&quot;:&quot;Marnie E.&quot;,&quot;non-dropping-particle&quot;:&quot;&quot;,&quot;parse-names&quot;:false,&quot;suffix&quot;:&quot;&quot;},{&quot;dropping-particle&quot;:&quot;&quot;,&quot;family&quot;:&quot;Oshlack&quot;,&quot;given&quot;:&quot;Alicia&quot;,&quot;non-dropping-particle&quot;:&quot;&quot;,&quot;parse-names&quot;:false,&quot;suffix&quot;:&quot;&quot;},{&quot;dropping-particle&quot;:&quot;&quot;,&quot;family&quot;:&quot;Majewski&quot;,&quot;given&quot;:&quot;Ian J.&quot;,&quot;non-dropping-particle&quot;:&quot;&quot;,&quot;parse-names&quot;:false,&quot;suffix&quot;:&quot;&quot;}],&quot;container-title&quot;:&quot;Nucleic Acids Research&quot;,&quot;id&quot;:&quot;2b907fc0-6414-5127-b4ff-e4ac9e2fb92c&quot;,&quot;issue&quot;:&quot;17&quot;,&quot;issued&quot;:{&quot;date-parts&quot;:[[&quot;2011&quot;,&quot;9&quot;]]},&quot;page&quot;:&quot;7415&quot;,&quot;publisher&quot;:&quot;Oxford University Press&quot;,&quot;title&quot;:&quot;ChIP-seq analysis reveals distinct H3K27me3 profiles that correlate with transcriptional activity&quot;,&quot;type&quot;:&quot;article-journal&quot;,&quot;volume&quot;:&quot;39&quot;,&quot;container-title-short&quot;:&quot;Nucleic Acids Res&quot;},&quot;uris&quot;:[&quot;http://www.mendeley.com/documents/?uuid=f75bab9f-efeb-363f-a04e-bc978c9c8f61&quot;],&quot;isTemporary&quot;:false,&quot;legacyDesktopId&quot;:&quot;f75bab9f-efeb-363f-a04e-bc978c9c8f61&quot;},{&quot;id&quot;:&quot;5cb185f9-97c1-5fca-9e9e-a809c373bb2c&quot;,&quot;itemData&quot;:{&quot;DOI&quot;:&quot;10.1038/S41467-020-16457-5&quot;,&quot;ISSN&quot;:&quot;2041-1723&quot;,&quot;PMID&quot;:&quot;32461553&quot;,&quot;abstract&quot;:&quot;Epigenomic modifications are instrumental for transcriptional regulation, but comprehensive reference epigenomes remain unexplored in rice. Here, we develop an enhanced chromatin immunoprecipitation (eChIP) approach for plants, and generate genome-wide profiling of five histone modifications and RNA polymerase II occupancy with it. By integrating chromatin accessibility, DNA methylation, and transcriptome datasets, we construct comprehensive epigenome landscapes across various tissues in 20 representative rice varieties. Approximately 81.8% of rice genomes are annotated with different epigenomic properties. Refinement of promoter regions using open chromatin and H3K4me3-marked regions provides insight into transcriptional regulation. We identify extensive enhancer-like promoters with potential enhancer function on transcriptional regulation through chromatin interactions. Active and repressive histone modifications and the predicted enhancers vary largely across tissues, whereas inactive chromatin states are relatively stable. Together, these datasets constitute a valuable resource for functional element annotation in rice and indicate the central role of epigenomic information in understanding transcriptional regulation.&quot;,&quot;author&quot;:[{&quot;dropping-particle&quot;:&quot;&quot;,&quot;family&quot;:&quot;Zhao&quot;,&quot;given&quot;:&quot;Lun&quot;,&quot;non-dropping-particle&quot;:&quot;&quot;,&quot;parse-names&quot;:false,&quot;suffix&quot;:&quot;&quot;},{&quot;dropping-particle&quot;:&quot;&quot;,&quot;family&quot;:&quot;Xie&quot;,&quot;given&quot;:&quot;Liang&quot;,&quot;non-dropping-particle&quot;:&quot;&quot;,&quot;parse-names&quot;:false,&quot;suffix&quot;:&quot;&quot;},{&quot;dropping-particle&quot;:&quot;&quot;,&quot;family&quot;:&quot;Zhang&quot;,&quot;given&quot;:&quot;Qing&quot;,&quot;non-dropping-particle&quot;:&quot;&quot;,&quot;parse-names&quot;:false,&quot;suffix&quot;:&quot;&quot;},{&quot;dropping-particle&quot;:&quot;&quot;,&quot;family&quot;:&quot;Ouyang&quot;,&quot;given&quot;:&quot;Weizhi&quot;,&quot;non-dropping-particle&quot;:&quot;&quot;,&quot;parse-names&quot;:false,&quot;suffix&quot;:&quot;&quot;},{&quot;dropping-particle&quot;:&quot;&quot;,&quot;family&quot;:&quot;Deng&quot;,&quot;given&quot;:&quot;Li&quot;,&quot;non-dropping-particle&quot;:&quot;&quot;,&quot;parse-names&quot;:false,&quot;suffix&quot;:&quot;&quot;},{&quot;dropping-particle&quot;:&quot;&quot;,&quot;family&quot;:&quot;Guan&quot;,&quot;given&quot;:&quot;Pengpeng&quot;,&quot;non-dropping-particle&quot;:&quot;&quot;,&quot;parse-names&quot;:false,&quot;suffix&quot;:&quot;&quot;},{&quot;dropping-particle&quot;:&quot;&quot;,&quot;family&quot;:&quot;Ma&quot;,&quot;given&quot;:&quot;Meng&quot;,&quot;non-dropping-particle&quot;:&quot;&quot;,&quot;parse-names&quot;:false,&quot;suffix&quot;:&quot;&quot;},{&quot;dropping-particle&quot;:&quot;&quot;,&quot;family&quot;:&quot;Li&quot;,&quot;given&quot;:&quot;Yue&quot;,&quot;non-dropping-particle&quot;:&quot;&quot;,&quot;parse-names&quot;:false,&quot;suffix&quot;:&quot;&quot;},{&quot;dropping-particle&quot;:&quot;&quot;,&quot;family&quot;:&quot;Zhang&quot;,&quot;given&quot;:&quot;Ying&quot;,&quot;non-dropping-particle&quot;:&quot;&quot;,&quot;parse-names&quot;:false,&quot;suffix&quot;:&quot;&quot;},{&quot;dropping-particle&quot;:&quot;&quot;,&quot;family&quot;:&quot;Xiao&quot;,&quot;given&quot;:&quot;Qin&quot;,&quot;non-dropping-particle&quot;:&quot;&quot;,&quot;parse-names&quot;:false,&quot;suffix&quot;:&quot;&quot;},{&quot;dropping-particle&quot;:&quot;&quot;,&quot;family&quot;:&quot;Zhang&quot;,&quot;given&quot;:&quot;Jingwen&quot;,&quot;non-dropping-particle&quot;:&quot;&quot;,&quot;parse-names&quot;:false,&quot;suffix&quot;:&quot;&quot;},{&quot;dropping-particle&quot;:&quot;&quot;,&quot;family&quot;:&quot;Li&quot;,&quot;given&quot;:&quot;Hongmeijuan&quot;,&quot;non-dropping-particle&quot;:&quot;&quot;,&quot;parse-names&quot;:false,&quot;suffix&quot;:&quot;&quot;},{&quot;dropping-particle&quot;:&quot;&quot;,&quot;family&quot;:&quot;Wang&quot;,&quot;given&quot;:&quot;Shunyao&quot;,&quot;non-dropping-particle&quot;:&quot;&quot;,&quot;parse-names&quot;:false,&quot;suffix&quot;:&quot;&quot;},{&quot;dropping-particle&quot;:&quot;&quot;,&quot;family&quot;:&quot;Man&quot;,&quot;given&quot;:&quot;Jiangwei&quot;,&quot;non-dropping-particle&quot;:&quot;&quot;,&quot;parse-names&quot;:false,&quot;suffix&quot;:&quot;&quot;},{&quot;dropping-particle&quot;:&quot;&quot;,&quot;family&quot;:&quot;Cao&quot;,&quot;given&quot;:&quot;Zhilin&quot;,&quot;non-dropping-particle&quot;:&quot;&quot;,&quot;parse-names&quot;:false,&quot;suffix&quot;:&quot;&quot;},{&quot;dropping-particle&quot;:&quot;&quot;,&quot;family&quot;:&quot;Zhang&quot;,&quot;given&quot;:&quot;Qinghua&quot;,&quot;non-dropping-particle&quot;:&quot;&quot;,&quot;parse-names&quot;:false,&quot;suffix&quot;:&quot;&quot;},{&quot;dropping-particle&quot;:&quot;&quot;,&quot;family&quot;:&quot;Zhang&quot;,&quot;given&quot;:&quot;Qifa&quot;,&quot;non-dropping-particle&quot;:&quot;&quot;,&quot;parse-names&quot;:false,&quot;suffix&quot;:&quot;&quot;},{&quot;dropping-particle&quot;:&quot;&quot;,&quot;family&quot;:&quot;Li&quot;,&quot;given&quot;:&quot;Guoliang&quot;,&quot;non-dropping-particle&quot;:&quot;&quot;,&quot;parse-names&quot;:false,&quot;suffix&quot;:&quot;&quot;},{&quot;dropping-particle&quot;:&quot;&quot;,&quot;family&quot;:&quot;Li&quot;,&quot;given&quot;:&quot;Xingwang&quot;,&quot;non-dropping-particle&quot;:&quot;&quot;,&quot;parse-names&quot;:false,&quot;suffix&quot;:&quot;&quot;}],&quot;container-title&quot;:&quot;Nature communications&quot;,&quot;id&quot;:&quot;5cb185f9-97c1-5fca-9e9e-a809c373bb2c&quot;,&quot;issue&quot;:&quot;1&quot;,&quot;issued&quot;:{&quot;date-parts&quot;:[[&quot;2020&quot;,&quot;12&quot;,&quot;1&quot;]]},&quot;publisher&quot;:&quot;Nat Commun&quot;,&quot;title&quot;:&quot;Integrative analysis of reference epigenomes in 20 rice varieties&quot;,&quot;type&quot;:&quot;article-journal&quot;,&quot;volume&quot;:&quot;11&quot;,&quot;container-title-short&quot;:&quot;Nat Commun&quot;},&quot;uris&quot;:[&quot;http://www.mendeley.com/documents/?uuid=8a7f17a1-93e4-39af-9090-6898c7aaca0c&quot;],&quot;isTemporary&quot;:false,&quot;legacyDesktopId&quot;:&quot;8a7f17a1-93e4-39af-9090-6898c7aaca0c&quot;}]},{&quot;citationID&quot;:&quot;MENDELEY_CITATION_4ff617c8-aced-48d3-aee3-d11ba6aaac8d&quot;,&quot;properties&quot;:{&quot;noteIndex&quot;:0},&quot;isEdited&quot;:false,&quot;manualOverride&quot;:{&quot;isManuallyOverridden&quot;:false,&quot;citeprocText&quot;:&quot;[54]&quot;,&quot;manualOverrideText&quot;:&quot;&quot;},&quot;citationTag&quot;:&quot;MENDELEY_CITATION_v3_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&quot;,&quot;citationItems&quot;:[{&quot;id&quot;:&quot;3adeb3e9-baf0-316e-9bab-5d340cedcd1c&quot;,&quot;itemData&quot;:{&quot;type&quot;:&quot;article-journal&quot;,&quot;id&quot;:&quot;3adeb3e9-baf0-316e-9bab-5d340cedcd1c&quot;,&quot;title&quot;:&quot;Homology-mediated inter-chromosomal interactions in hexaploid wheat lead to specific subgenome territories following polyploidization and introgression&quot;,&quot;author&quot;:[{&quot;family&quot;:&quot;Jia&quot;,&quot;given&quot;:&quot;Jizeng&quot;,&quot;parse-names&quot;:false,&quot;dropping-particle&quot;:&quot;&quot;,&quot;non-dropping-particle&quot;:&quot;&quot;},{&quot;family&quot;:&quot;Xie&quot;,&quot;given&quot;:&quot;Yilin&quot;,&quot;parse-names&quot;:false,&quot;dropping-particle&quot;:&quot;&quot;,&quot;non-dropping-particle&quot;:&quot;&quot;},{&quot;family&quot;:&quot;Cheng&quot;,&quot;given&quot;:&quot;Jingfei&quot;,&quot;parse-names&quot;:false,&quot;dropping-particle&quot;:&quot;&quot;,&quot;non-dropping-particle&quot;:&quot;&quot;},{&quot;family&quot;:&quot;Kong&quot;,&quot;given&quot;:&quot;Chuizheng&quot;,&quot;parse-names&quot;:false,&quot;dropping-particle&quot;:&quot;&quot;,&quot;non-dropping-particle&quot;:&quot;&quot;},{&quot;family&quot;:&quot;Wang&quot;,&quot;given&quot;:&quot;Meiyue&quot;,&quot;parse-names&quot;:false,&quot;dropping-particle&quot;:&quot;&quot;,&quot;non-dropping-particle&quot;:&quot;&quot;},{&quot;family&quot;:&quot;Gao&quot;,&quot;given&quot;:&quot;Lifeng&quot;,&quot;parse-names&quot;:false,&quot;dropping-particle&quot;:&quot;&quot;,&quot;non-dropping-particle&quot;:&quot;&quot;},{&quot;family&quot;:&quot;Zhao&quot;,&quot;given&quot;:&quot;Fei&quot;,&quot;parse-names&quot;:false,&quot;dropping-particle&quot;:&quot;&quot;,&quot;non-dropping-particle&quot;:&quot;&quot;},{&quot;family&quot;:&quot;Guo&quot;,&quot;given&quot;:&quot;Jingyu&quot;,&quot;parse-names&quot;:false,&quot;dropping-particle&quot;:&quot;&quot;,&quot;non-dropping-particle&quot;:&quot;&quot;},{&quot;family&quot;:&quot;Wang&quot;,&quot;given&quot;:&quot;Kai&quot;,&quot;parse-names&quot;:false,&quot;dropping-particle&quot;:&quot;&quot;,&quot;non-dropping-particle&quot;:&quot;&quot;},{&quot;family&quot;:&quot;Li&quot;,&quot;given&quot;:&quot;Guangwei&quot;,&quot;parse-names&quot;:false,&quot;dropping-particle&quot;:&quot;&quot;,&quot;non-dropping-particle&quot;:&quot;&quot;},{&quot;family&quot;:&quot;Cui&quot;,&quot;given&quot;:&quot;Dangqun&quot;,&quot;parse-names&quot;:false,&quot;dropping-particle&quot;:&quot;&quot;,&quot;non-dropping-particle&quot;:&quot;&quot;},{&quot;family&quot;:&quot;Hu&quot;,&quot;given&quot;:&quot;Tiezhu&quot;,&quot;parse-names&quot;:false,&quot;dropping-particle&quot;:&quot;&quot;,&quot;non-dropping-particle&quot;:&quot;&quot;},{&quot;family&quot;:&quot;Zhao&quot;,&quot;given&quot;:&quot;Guangyao&quot;,&quot;parse-names&quot;:false,&quot;dropping-particle&quot;:&quot;&quot;,&quot;non-dropping-particle&quot;:&quot;&quot;},{&quot;family&quot;:&quot;Wang&quot;,&quot;given&quot;:&quot;Daowen&quot;,&quot;parse-names&quot;:false,&quot;dropping-particle&quot;:&quot;&quot;,&quot;non-dropping-particle&quot;:&quot;&quot;},{&quot;family&quot;:&quot;Ru&quot;,&quot;given&quot;:&quot;Zhengang&quot;,&quot;parse-names&quot;:false,&quot;dropping-particle&quot;:&quot;&quot;,&quot;non-dropping-particle&quot;:&quot;&quot;},{&quot;family&quot;:&quot;Zhang&quot;,&quot;given&quot;:&quot;Yijing&quot;,&quot;parse-names&quot;:false,&quot;dropping-particle&quot;:&quot;&quot;,&quot;non-dropping-particle&quot;:&quot;&quot;}],&quot;container-title&quot;:&quot;Genome Biology&quot;,&quot;container-title-short&quot;:&quot;Genome Biol&quot;,&quot;accessed&quot;:{&quot;date-parts&quot;:[[2024,4,21]]},&quot;DOI&quot;:&quot;10.1186/S13059-020-02225-7/FIGURES/6&quot;,&quot;ISSN&quot;:&quot;1474760X&quot;,&quot;PMID&quot;:&quot;33419466&quot;,&quot;URL&quot;:&quot;https://genomebiology.biomedcentral.com/articles/10.1186/s13059-020-02225-7&quot;,&quot;issued&quot;:{&quot;date-parts&quot;:[[2021,12,1]]},&quot;page&quot;:&quot;1-21&quot;,&quot;abstract&quot;:&quot;Background: Polyploidization and introgression are major events driving plant genome evolution and influencing crop breeding. However, the mechanisms underlying the higher-order chromatin organization of subgenomes and alien chromosomes are largely unknown. Results: We probe the three-dimensional chromatin architecture of Aikang 58 (AK58), a widely cultivated allohexaploid wheat variety in China carrying the 1RS/1BL translocation chromosome. The regions involved in inter-chromosomal interactions, both within and between subgenomes, have highly similar sequences. Subgenome-specific territories tend to be connected by subgenome-dominant homologous transposable elements (TEs). The alien 1RS chromosomal arm, which was introgressed from rye and differs from its wheat counterpart, has relatively few inter-chromosome interactions with wheat chromosomes. An analysis of local chromatin structures reveals topologically associating domain (TAD)-like regions covering 52% of the AK58 genome, the boundaries of which are enriched with active genes, zinc-finger factor-binding motifs, CHH methylation, and 24-nt small RNAs. The chromatin loops are mostly localized around TAD boundaries, and the number of gene loops is positively associated with gene activity. Conclusions: The present study reveals the impact of the genetic sequence context on the higher-order chromatin structure and subgenome stability in hexaploid wheat. Specifically, we characterized the sequence homology-mediated inter-chromosome interactions and the non-canonical role of subgenome-biased TEs. Our findings may have profound implications for future investigations of the interplay between genetic sequences and higher-order structures and their consequences on polyploid genome evolution and introgression-based breeding of crop plants.&quot;,&quot;publisher&quot;:&quot;BioMed Central Ltd&quot;,&quot;issue&quot;:&quot;1&quot;,&quot;volume&quot;:&quot;22&quot;},&quot;isTemporary&quot;:false}]},{&quot;citationID&quot;:&quot;MENDELEY_CITATION_db95a59f-c18e-46c2-83f8-fb8d44f4e26d&quot;,&quot;properties&quot;:{&quot;noteIndex&quot;:0},&quot;isEdited&quot;:false,&quot;manualOverride&quot;:{&quot;citeprocText&quot;:&quot;[55,56]&quot;,&quot;isManuallyOverridden&quot;:false,&quot;manualOverrideText&quot;:&quot;&quot;},&quot;citationItems&quot;:[{&quot;id&quot;:&quot;7001e079-9999-58e2-9d63-12e596eed636&quot;,&quot;itemData&quot;:{&quot;DOI&quot;:&quot;10.1186/S13059-022-02616-Y&quot;,&quot;ISSN&quot;:&quot;1474760X&quot;,&quot;PMID&quot;:&quot;35115029&quot;,&quot;abstract&quot;:&quot;Background: Despite remarkable advances in our knowledge of epigenetically mediated transcriptional programming of cell differentiation in plants, little is known about chromatin topology and its functional implications in this process. Results: To interrogate its significance, we establish the dynamic three-dimensional (3D) genome architecture of the allotetraploid cotton fiber, representing a typical single cell undergoing staged development in plants. We show that the subgenome-relayed switching of the chromatin compartment from active to inactive is coupled with the silencing of developmentally repressed genes, pinpointing subgenome-coordinated contribution to fiber development. We identify 10,571 topologically associating domain-like (TAD-like) structures, of which 25.6% are specifically organized in different stages and 75.23% are subject to partition or fusion between two subgenomes. Notably, dissolution of intricate TAD-like structure cliques showing long-range interactions represents a prominent characteristic at the later developmental stage. Dynamic chromatin loops are found to mediate the rewiring of gene regulatory networks that exhibit a significant difference between the two subgenomes, implicating expression bias of homologous genes. Conclusions: This study sheds light on the spatial-temporal asymmetric chromatin structures of two subgenomes in the cotton fiber and offers a new insight into the regulatory orchestration of cell differentiation in plants.&quot;,&quot;author&quot;:[{&quot;dropping-particle&quot;:&quot;&quot;,&quot;family&quot;:&quot;Pei&quot;,&quot;given&quot;:&quot;Liuling&quot;,&quot;non-dropping-particle&quot;:&quot;&quot;,&quot;parse-names&quot;:false,&quot;suffix&quot;:&quot;&quot;},{&quot;dropping-particle&quot;:&quot;&quot;,&quot;family&quot;:&quot;Huang&quot;,&quot;given&quot;:&quot;Xianhui&quot;,&quot;non-dropping-particle&quot;:&quot;&quot;,&quot;parse-names&quot;:false,&quot;suffix&quot;:&quot;&quot;},{&quot;dropping-particle&quot;:&quot;&quot;,&quot;family&quot;:&quot;Liu&quot;,&quot;given&quot;:&quot;Zhenping&quot;,&quot;non-dropping-particle&quot;:&quot;&quot;,&quot;parse-names&quot;:false,&quot;suffix&quot;:&quot;&quot;},{&quot;dropping-particle&quot;:&quot;&quot;,&quot;family&quot;:&quot;Tian&quot;,&quot;given&quot;:&quot;Xuehan&quot;,&quot;non-dropping-particle&quot;:&quot;&quot;,&quot;parse-names&quot;:false,&quot;suffix&quot;:&quot;&quot;},{&quot;dropping-particle&quot;:&quot;&quot;,&quot;family&quot;:&quot;You&quot;,&quot;given&quot;:&quot;Jiaqi&quot;,&quot;non-dropping-particle&quot;:&quot;&quot;,&quot;parse-names&quot;:false,&quot;suffix&quot;:&quot;&quot;},{&quot;dropping-particle&quot;:&quot;&quot;,&quot;family&quot;:&quot;Li&quot;,&quot;given&quot;:&quot;Jianying&quot;,&quot;non-dropping-particle&quot;:&quot;&quot;,&quot;parse-names&quot;:false,&quot;suffix&quot;:&quot;&quot;},{&quot;dropping-particle&quot;:&quot;&quot;,&quot;family&quot;:&quot;Fang&quot;,&quot;given&quot;:&quot;David D.&quot;,&quot;non-dropping-particle&quot;:&quot;&quot;,&quot;parse-names&quot;:false,&quot;suffix&quot;:&quot;&quot;},{&quot;dropping-particle&quot;:&quot;&quot;,&quot;family&quot;:&quot;Lindsey&quot;,&quot;given&quot;:&quot;Keith&quot;,&quot;non-dropping-particle&quot;:&quot;&quot;,&quot;parse-names&quot;:false,&quot;suffix&quot;:&quot;&quot;},{&quot;dropping-particle&quot;:&quot;&quot;,&quot;family&quot;:&quot;Zhu&quot;,&quot;given&quot;:&quot;Longfu&quot;,&quot;non-dropping-particle&quot;:&quot;&quot;,&quot;parse-names&quot;:false,&quot;suffix&quot;:&quot;&quot;},{&quot;dropping-particle&quot;:&quot;&quot;,&quot;family&quot;:&quot;Zhang&quot;,&quot;given&quot;:&quot;Xianlong&quot;,&quot;non-dropping-particle&quot;:&quot;&quot;,&quot;parse-names&quot;:false,&quot;suffix&quot;:&quot;&quot;},{&quot;dropping-particle&quot;:&quot;&quot;,&quot;family&quot;:&quot;Wang&quot;,&quot;given&quot;:&quot;Maojun&quot;,&quot;non-dropping-particle&quot;:&quot;&quot;,&quot;parse-names&quot;:false,&quot;suffix&quot;:&quot;&quot;}],&quot;container-title&quot;:&quot;Genome Biology&quot;,&quot;id&quot;:&quot;7001e079-9999-58e2-9d63-12e596eed636&quot;,&quot;issue&quot;:&quot;1&quot;,&quot;issued&quot;:{&quot;date-parts&quot;:[[&quot;2022&quot;,&quot;12&quot;,&quot;1&quot;]]},&quot;publisher&quot;:&quot;BioMed Central&quot;,&quot;title&quot;:&quot;Dynamic 3D genome architecture of cotton fiber reveals subgenome-coordinated chromatin topology for 4-staged single-cell differentiation&quot;,&quot;type&quot;:&quot;article-journal&quot;,&quot;volume&quot;:&quot;23&quot;,&quot;container-title-short&quot;:&quot;Genome Biol&quot;},&quot;uris&quot;:[&quot;http://www.mendeley.com/documents/?uuid=b44ba208-c6cf-3a8f-bed1-cb4213c8cd01&quot;],&quot;isTemporary&quot;:false,&quot;legacyDesktopId&quot;:&quot;b44ba208-c6cf-3a8f-bed1-cb4213c8cd01&quot;},{&quot;id&quot;:&quot;3e757d3b-56de-3639-b76d-ea7fab738cad&quot;,&quot;itemData&quot;:{&quot;type&quot;:&quot;article-journal&quot;,&quot;id&quot;:&quot;3e757d3b-56de-3639-b76d-ea7fab738cad&quot;,&quot;title&quot;:&quot;Comparative Genome Analyses Highlight Transposon-Mediated Genome Expansion and the Evolutionary Architecture of 3D Genomic Folding in Cotton&quot;,&quot;author&quot;:[{&quot;family&quot;:&quot;Wang&quot;,&quot;given&quot;:&quot;Maojun&quot;,&quot;parse-names&quot;:false,&quot;dropping-particle&quot;:&quot;&quot;,&quot;non-dropping-particle&quot;:&quot;&quot;},{&quot;family&quot;:&quot;Li&quot;,&quot;given&quot;:&quot;Jianying&quot;,&quot;parse-names&quot;:false,&quot;dropping-particle&quot;:&quot;&quot;,&quot;non-dropping-particle&quot;:&quot;&quot;},{&quot;family&quot;:&quot;Wang&quot;,&quot;given&quot;:&quot;Pengcheng&quot;,&quot;parse-names&quot;:false,&quot;dropping-particle&quot;:&quot;&quot;,&quot;non-dropping-particle&quot;:&quot;&quot;},{&quot;family&quot;:&quot;Liu&quot;,&quot;given&quot;:&quot;Fang&quot;,&quot;parse-names&quot;:false,&quot;dropping-particle&quot;:&quot;&quot;,&quot;non-dropping-particle&quot;:&quot;&quot;},{&quot;family&quot;:&quot;Liu&quot;,&quot;given&quot;:&quot;Zhenping&quot;,&quot;parse-names&quot;:false,&quot;dropping-particle&quot;:&quot;&quot;,&quot;non-dropping-particle&quot;:&quot;&quot;},{&quot;family&quot;:&quot;Zhao&quot;,&quot;given&quot;:&quot;Guannan&quot;,&quot;parse-names&quot;:false,&quot;dropping-particle&quot;:&quot;&quot;,&quot;non-dropping-particle&quot;:&quot;&quot;},{&quot;family&quot;:&quot;Xu&quot;,&quot;given&quot;:&quot;Zhongping&quot;,&quot;parse-names&quot;:false,&quot;dropping-particle&quot;:&quot;&quot;,&quot;non-dropping-particle&quot;:&quot;&quot;},{&quot;family&quot;:&quot;Pei&quot;,&quot;given&quot;:&quot;Liuling&quot;,&quot;parse-names&quot;:false,&quot;dropping-particle&quot;:&quot;&quot;,&quot;non-dropping-particle&quot;:&quot;&quot;},{&quot;family&quot;:&quot;Grover&quot;,&quot;given&quot;:&quot;Corrinne E.&quot;,&quot;parse-names&quot;:false,&quot;dropping-particle&quot;:&quot;&quot;,&quot;non-dropping-particle&quot;:&quot;&quot;},{&quot;family&quot;:&quot;Wendel&quot;,&quot;given&quot;:&quot;Jonathan F.&quot;,&quot;parse-names&quot;:false,&quot;dropping-particle&quot;:&quot;&quot;,&quot;non-dropping-particle&quot;:&quot;&quot;},{&quot;family&quot;:&quot;Wang&quot;,&quot;given&quot;:&quot;Kunbo&quot;,&quot;parse-names&quot;:false,&quot;dropping-particle&quot;:&quot;&quot;,&quot;non-dropping-particle&quot;:&quot;&quot;},{&quot;family&quot;:&quot;Zhang&quot;,&quot;given&quot;:&quot;Xianlong&quot;,&quot;parse-names&quot;:false,&quot;dropping-particle&quot;:&quot;&quot;,&quot;non-dropping-particle&quot;:&quot;&quot;}],&quot;container-title&quot;:&quot;Molecular biology and evolution&quot;,&quot;container-title-short&quot;:&quot;Mol Biol Evol&quot;,&quot;accessed&quot;:{&quot;date-parts&quot;:[[2021,12,19]]},&quot;DOI&quot;:&quot;10.1093/MOLBEV/MSAB128&quot;,&quot;ISSN&quot;:&quot;1537-1719&quot;,&quot;PMID&quot;:&quot;33973633&quot;,&quot;URL&quot;:&quot;https://pubmed.ncbi.nlm.nih.gov/33973633/&quot;,&quot;issued&quot;:{&quot;date-parts&quot;:[[2021,9,1]]},&quot;page&quot;:&quot;3621-3636&quot;,&quot;abstract&quot;:&quot;Transposable element (TE) amplification has been recognized as a driving force mediating genome size expansion and evolution, but the consequences for shaping 3D genomic architecture remains largely unknown in plants. Here, we report reference-grade genome assemblies for three species of cotton ranging 3-fold in genome size, namely Gossypium rotundifolium (K2), G. arboreum (A2), and G. raimondii (D5), using Oxford Nanopore Technologies. Comparative genome analyses document the details of lineage-specific TE amplification contributing to the large genome size differences (K2, 2.44 Gb; A2, 1.62 Gb; D5, 750.19 Mb) and indicate relatively conserved gene content and synteny relationships among genomes. We found that approximately 17% of syntenic genes exhibit chromatin status change between active (\&quot;A\&quot;) and inactive (\&quot;B\&quot;) compartments, and TE amplification was associated with the increase of the proportion of A compartment in gene regions (∼7,000 genes) in K2 and A2 relative to D5. Only 42% of topologically associating domain (TAD) boundaries were conserved among the three genomes. Our data implicate recent amplification of TEs following the formation of lineage-specific TAD boundaries. This study sheds light on the role of transposon-mediated genome expansion in the evolution of higher-order chromatin structure in plants.&quot;,&quot;publisher&quot;:&quot;Mol Biol Evol&quot;,&quot;issue&quot;:&quot;9&quot;,&quot;volume&quot;:&quot;38&quot;},&quot;isTemporary&quot;:false}],&quot;citationTag&quot;:&quot;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&quot;},{&quot;citationID&quot;:&quot;MENDELEY_CITATION_dc035af9-1740-4342-83e2-1d703ca33968&quot;,&quot;properties&quot;:{&quot;noteIndex&quot;:0},&quot;isEdited&quot;:false,&quot;manualOverride&quot;:{&quot;citeprocText&quot;:&quot;[57]&quot;,&quot;isManuallyOverridden&quot;:false,&quot;manualOverrideText&quot;:&quot;&quot;},&quot;citationTag&quot;:&quot;MENDELEY_CITATION_v3_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&quot;,&quot;citationItems&quot;:[{&quot;id&quot;:&quot;3d46a7bc-66c0-52e8-b0f3-d137bd98ae11&quot;,&quot;itemData&quot;:{&quot;DOI&quot;:&quot;10.1038/s41438-021-00494-2&quot;,&quot;ISSN&quot;:&quot;2052-7276&quot;,&quot;abstract&quot;:&quot;The nonrandom three-dimensional organization of chromatin plays an important role in the regulation of gene expression. However, it remains unclear whether this organization is conserved and whether it is involved in regulating gene expression during speciation after whole-genome duplication (WGD) in plants. In this study, high-resolution interaction maps were generated using high-throughput chromatin conformation capture (Hi-C) techniques for two poplar species, Populus euphratica and Populus alba var. pyramidalis, which diverged ~14 Mya after a common WGD. We examined the similarities and differences in the hierarchical chromatin organization between the two species, including A/B compartment regions and topologically associating domains (TADs), as well as in their DNA methylation and gene expression patterns. We found that chromatin status was strongly associated with epigenetic modifications and gene transcriptional activity, yet the conservation of hierarchical chromatin organization across the two species was low. The divergence of gene expression between WGD-derived paralogs was associated with the strength of chromatin interactions, and colocalized paralogs exhibited strong similarities in epigenetic modifications and expression levels. Thus, the spatial localization of duplicated genes is highly correlated with biased expression during the diploidization process. This study provides new insights into the evolution of chromatin organization and transcriptional regulation during the speciation process of poplars after WGD.&quot;,&quot;author&quot;:[{&quot;dropping-particle&quot;:&quot;&quot;,&quot;family&quot;:&quot;Zhang&quot;,&quot;given&quot;:&quot;Le&quot;,&quot;non-dropping-particle&quot;:&quot;&quot;,&quot;parse-names&quot;:false,&quot;suffix&quot;:&quot;&quot;},{&quot;dropping-particle&quot;:&quot;&quot;,&quot;family&quot;:&quot;Zhao&quot;,&quot;given&quot;:&quot;Jingtian&quot;,&quot;non-dropping-particle&quot;:&quot;&quot;,&quot;parse-names&quot;:false,&quot;suffix&quot;:&quot;&quot;},{&quot;dropping-particle&quot;:&quot;&quot;,&quot;family&quot;:&quot;Bi&quot;,&quot;given&quot;:&quot;Hao&quot;,&quot;non-dropping-particle&quot;:&quot;&quot;,&quot;parse-names&quot;:false,&quot;suffix&quot;:&quot;&quot;},{&quot;dropping-particle&quot;:&quot;&quot;,&quot;family&quot;:&quot;Yang&quot;,&quot;given&quot;:&quot;Xiangyu&quot;,&quot;non-dropping-particle&quot;:&quot;&quot;,&quot;parse-names&quot;:false,&quot;suffix&quot;:&quot;&quot;},{&quot;dropping-particle&quot;:&quot;&quot;,&quot;family&quot;:&quot;Zhang&quot;,&quot;given&quot;:&quot;Zhiyang&quot;,&quot;non-dropping-particle&quot;:&quot;&quot;,&quot;parse-names&quot;:false,&quot;suffix&quot;:&quot;&quot;},{&quot;dropping-particle&quot;:&quot;&quot;,&quot;family&quot;:&quot;Su&quot;,&quot;given&quot;:&quot;Yutao&quot;,&quot;non-dropping-particle&quot;:&quot;&quot;,&quot;parse-names&quot;:false,&quot;suffix&quot;:&quot;&quot;},{&quot;dropping-particle&quot;:&quot;&quot;,&quot;family&quot;:&quot;Li&quot;,&quot;given&quot;:&quot;Zhenghao&quot;,&quot;non-dropping-particle&quot;:&quot;&quot;,&quot;parse-names&quot;:false,&quot;suffix&quot;:&quot;&quot;},{&quot;dropping-particle&quot;:&quot;&quot;,&quot;family&quot;:&quot;Zhang&quot;,&quot;given&quot;:&quot;Lei&quot;,&quot;non-dropping-particle&quot;:&quot;&quot;,&quot;parse-names&quot;:false,&quot;suffix&quot;:&quot;&quot;},{&quot;dropping-particle&quot;:&quot;&quot;,&quot;family&quot;:&quot;Sanderson&quot;,&quot;given&quot;:&quot;Brian J.&quot;,&quot;non-dropping-particle&quot;:&quot;&quot;,&quot;parse-names&quot;:false,&quot;suffix&quot;:&quot;&quot;},{&quot;dropping-particle&quot;:&quot;&quot;,&quot;family&quot;:&quot;Liu&quot;,&quot;given&quot;:&quot;Jianquan&quot;,&quot;non-dropping-particle&quot;:&quot;&quot;,&quot;parse-names&quot;:false,&quot;suffix&quot;:&quot;&quot;},{&quot;dropping-particle&quot;:&quot;&quot;,&quot;family&quot;:&quot;Ma&quot;,&quot;given&quot;:&quot;Tao&quot;,&quot;non-dropping-particle&quot;:&quot;&quot;,&quot;parse-names&quot;:false,&quot;suffix&quot;:&quot;&quot;}],&quot;container-title&quot;:&quot;Horticulture Research 2021 8:1&quot;,&quot;id&quot;:&quot;3d46a7bc-66c0-52e8-b0f3-d137bd98ae11&quot;,&quot;issue&quot;:&quot;1&quot;,&quot;issued&quot;:{&quot;date-parts&quot;:[[&quot;2021&quot;,&quot;3&quot;,&quot;10&quot;]]},&quot;page&quot;:&quot;1-12&quot;,&quot;publisher&quot;:&quot;Nature Publishing Group&quot;,&quot;title&quot;:&quot;Bioinformatic analysis of chromatin organization and biased expression of duplicated genes between two poplars with a common whole-genome duplication&quot;,&quot;type&quot;:&quot;article-journal&quot;,&quot;volume&quot;:&quot;8&quot;,&quot;container-title-short&quot;:&quot;&quot;},&quot;uris&quot;:[&quot;http://www.mendeley.com/documents/?uuid=54164b7b-0e8a-3ea9-90b9-d27a84045fb7&quot;],&quot;isTemporary&quot;:false,&quot;legacyDesktopId&quot;:&quot;54164b7b-0e8a-3ea9-90b9-d27a84045fb7&quot;}]},{&quot;citationID&quot;:&quot;MENDELEY_CITATION_b14890de-d3b5-4fa6-a5a9-72fcefefc841&quot;,&quot;properties&quot;:{&quot;noteIndex&quot;:0},&quot;isEdited&quot;:false,&quot;manualOverride&quot;:{&quot;isManuallyOverridden&quot;:false,&quot;citeprocText&quot;:&quot;[58]&quot;,&quot;manualOverrideText&quot;:&quot;&quot;},&quot;citationTag&quot;:&quot;MENDELEY_CITATION_v3_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&quot;,&quot;citationItems&quot;:[{&quot;id&quot;:&quot;fc19c95d-b387-3c73-a8a4-9bf05ad70429&quot;,&quot;itemData&quot;:{&quot;type&quot;:&quot;article-journal&quot;,&quot;id&quot;:&quot;fc19c95d-b387-3c73-a8a4-9bf05ad70429&quot;,&quot;title&quot;:&quot;Chromatin spatial organization of wild type and mutant peanuts reveals high-resolution genomic architecture and interaction alterations&quot;,&quot;author&quot;:[{&quot;family&quot;:&quot;Zhang&quot;,&quot;given&quot;:&quot;Xingguo&quot;,&quot;parse-names&quot;:false,&quot;dropping-particle&quot;:&quot;&quot;,&quot;non-dropping-particle&quot;:&quot;&quot;},{&quot;family&quot;:&quot;Pandey&quot;,&quot;given&quot;:&quot;Manish K.&quot;,&quot;parse-names&quot;:false,&quot;dropping-particle&quot;:&quot;&quot;,&quot;non-dropping-particle&quot;:&quot;&quot;},{&quot;family&quot;:&quot;Wang&quot;,&quot;given&quot;:&quot;Jianping&quot;,&quot;parse-names&quot;:false,&quot;dropping-particle&quot;:&quot;&quot;,&quot;non-dropping-particle&quot;:&quot;&quot;},{&quot;family&quot;:&quot;Zhao&quot;,&quot;given&quot;:&quot;Kunkun&quot;,&quot;parse-names&quot;:false,&quot;dropping-particle&quot;:&quot;&quot;,&quot;non-dropping-particle&quot;:&quot;&quot;},{&quot;family&quot;:&quot;Ma&quot;,&quot;given&quot;:&quot;Xingli&quot;,&quot;parse-names&quot;:false,&quot;dropping-particle&quot;:&quot;&quot;,&quot;non-dropping-particle&quot;:&quot;&quot;},{&quot;family&quot;:&quot;Li&quot;,&quot;given&quot;:&quot;Zhongfeng&quot;,&quot;parse-names&quot;:false,&quot;dropping-particle&quot;:&quot;&quot;,&quot;non-dropping-particle&quot;:&quot;&quot;},{&quot;family&quot;:&quot;Zhao&quot;,&quot;given&quot;:&quot;Kai&quot;,&quot;parse-names&quot;:false,&quot;dropping-particle&quot;:&quot;&quot;,&quot;non-dropping-particle&quot;:&quot;&quot;},{&quot;family&quot;:&quot;Gong&quot;,&quot;given&quot;:&quot;Fangping&quot;,&quot;parse-names&quot;:false,&quot;dropping-particle&quot;:&quot;&quot;,&quot;non-dropping-particle&quot;:&quot;&quot;},{&quot;family&quot;:&quot;Guo&quot;,&quot;given&quot;:&quot;Baozhu&quot;,&quot;parse-names&quot;:false,&quot;dropping-particle&quot;:&quot;&quot;,&quot;non-dropping-particle&quot;:&quot;&quot;},{&quot;family&quot;:&quot;Varshney&quot;,&quot;given&quot;:&quot;Rajeev K.&quot;,&quot;parse-names&quot;:false,&quot;dropping-particle&quot;:&quot;&quot;,&quot;non-dropping-particle&quot;:&quot;&quot;},{&quot;family&quot;:&quot;Yin&quot;,&quot;given&quot;:&quot;Dongmei&quot;,&quot;parse-names&quot;:false,&quot;dropping-particle&quot;:&quot;&quot;,&quot;non-dropping-particle&quot;:&quot;&quot;}],&quot;container-title&quot;:&quot;Genome Biology 2021 22:1&quot;,&quot;accessed&quot;:{&quot;date-parts&quot;:[[2021,11,16]]},&quot;DOI&quot;:&quot;10.1186/S13059-021-02520-X&quot;,&quot;ISSN&quot;:&quot;1474-760X&quot;,&quot;URL&quot;:&quot;https://genomebiology.biomedcentral.com/articles/10.1186/s13059-021-02520-x&quot;,&quot;issued&quot;:{&quot;date-parts&quot;:[[2021,11,16]]},&quot;page&quot;:&quot;1-21&quot;,&quot;abstract&quot;:&quot;Three-dimensional (3D) chromatin organization provides a critical foundation to investigate gene expression regulation and cellular homeostasis. Here, we present the first 3D genome architecture maps in wild type and mutant allotetraploid peanut lines, which illustrate A/B compartments, topologically associated domains (TADs), and widespread chromatin interactions. Most peanut chromosomal arms (52.3%) have active regions (A compartments) with relatively high gene density and high transcriptional levels. About 2.0% of chromosomal regions switch from inactive to active (B-to-A) in the mutant line, harboring 58 differentially expressed genes enriched in flavonoid biosynthesis and circadian rhythm functions. The mutant peanut line shows a higher number of genome-wide cis-interactions than its wild-type. The present study reveals a new TAD in the mutant line that generates different chromatin loops and harbors a specific upstream AP2EREBP-binding motif which might upregulate the expression of the GA2ox gene and decrease active gibberellin (GA) content, presumably making the mutant plant dwarf. Our findings will shed new light on the relationship between 3D chromatin architecture and transcriptional regulation in plants.&quot;,&quot;publisher&quot;:&quot;BioMed Central&quot;,&quot;issue&quot;:&quot;1&quot;,&quot;volume&quot;:&quot;22&quot;,&quot;container-title-short&quot;:&quot;&quot;},&quot;isTemporary&quot;:false}]},{&quot;citationID&quot;:&quot;MENDELEY_CITATION_157693d9-4f98-4690-9ddc-8dbfa3528426&quot;,&quot;properties&quot;:{&quot;noteIndex&quot;:0},&quot;isEdited&quot;:false,&quot;manualOverride&quot;:{&quot;isManuallyOverridden&quot;:false,&quot;citeprocText&quot;:&quot;[59]&quot;,&quot;manualOverrideText&quot;:&quot;&quot;},&quot;citationTag&quot;:&quot;MENDELEY_CITATION_v3_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&quot;,&quot;citationItems&quot;:[{&quot;id&quot;:&quot;c2fe3801-acd6-3ba1-b105-04a4a067fbdc&quot;,&quot;itemData&quot;:{&quot;type&quot;:&quot;article-journal&quot;,&quot;id&quot;:&quot;c2fe3801-acd6-3ba1-b105-04a4a067fbdc&quot;,&quot;title&quot;:&quot;Large-scale reconstruction of chromatin structures of maize temperate and tropical inbred lines&quot;,&quot;author&quot;:[{&quot;family&quot;:&quot;Tian&quot;,&quot;given&quot;:&quot;Lei&quot;,&quot;parse-names&quot;:false,&quot;dropping-particle&quot;:&quot;&quot;,&quot;non-dropping-particle&quot;:&quot;&quot;},{&quot;family&quot;:&quot;Ku&quot;,&quot;given&quot;:&quot;Lixia&quot;,&quot;parse-names&quot;:false,&quot;dropping-particle&quot;:&quot;&quot;,&quot;non-dropping-particle&quot;:&quot;&quot;},{&quot;family&quot;:&quot;Yuan&quot;,&quot;given&quot;:&quot;Zan&quot;,&quot;parse-names&quot;:false,&quot;dropping-particle&quot;:&quot;&quot;,&quot;non-dropping-particle&quot;:&quot;&quot;},{&quot;family&quot;:&quot;Wang&quot;,&quot;given&quot;:&quot;Cuiling&quot;,&quot;parse-names&quot;:false,&quot;dropping-particle&quot;:&quot;&quot;,&quot;non-dropping-particle&quot;:&quot;&quot;},{&quot;family&quot;:&quot;Su&quot;,&quot;given&quot;:&quot;Huihui&quot;,&quot;parse-names&quot;:false,&quot;dropping-particle&quot;:&quot;&quot;,&quot;non-dropping-particle&quot;:&quot;&quot;},{&quot;family&quot;:&quot;Wang&quot;,&quot;given&quot;:&quot;Shunxi&quot;,&quot;parse-names&quot;:false,&quot;dropping-particle&quot;:&quot;&quot;,&quot;non-dropping-particle&quot;:&quot;&quot;},{&quot;family&quot;:&quot;Song&quot;,&quot;given&quot;:&quot;Xiaoheng&quot;,&quot;parse-names&quot;:false,&quot;dropping-particle&quot;:&quot;&quot;,&quot;non-dropping-particle&quot;:&quot;&quot;},{&quot;family&quot;:&quot;Dou&quot;,&quot;given&quot;:&quot;Dandan&quot;,&quot;parse-names&quot;:false,&quot;dropping-particle&quot;:&quot;&quot;,&quot;non-dropping-particle&quot;:&quot;&quot;},{&quot;family&quot;:&quot;Ren&quot;,&quot;given&quot;:&quot;Zhenzhen&quot;,&quot;parse-names&quot;:false,&quot;dropping-particle&quot;:&quot;&quot;,&quot;non-dropping-particle&quot;:&quot;&quot;},{&quot;family&quot;:&quot;Lai&quot;,&quot;given&quot;:&quot;Jinsheng&quot;,&quot;parse-names&quot;:false,&quot;dropping-particle&quot;:&quot;&quot;,&quot;non-dropping-particle&quot;:&quot;&quot;},{&quot;family&quot;:&quot;Liu&quot;,&quot;given&quot;:&quot;Tao&quot;,&quot;parse-names&quot;:false,&quot;dropping-particle&quot;:&quot;&quot;,&quot;non-dropping-particle&quot;:&quot;&quot;},{&quot;family&quot;:&quot;Du&quot;,&quot;given&quot;:&quot;Chunguang&quot;,&quot;parse-names&quot;:false,&quot;dropping-particle&quot;:&quot;&quot;,&quot;non-dropping-particle&quot;:&quot;&quot;},{&quot;family&quot;:&quot;Chen&quot;,&quot;given&quot;:&quot;Yanhui&quot;,&quot;parse-names&quot;:false,&quot;dropping-particle&quot;:&quot;&quot;,&quot;non-dropping-particle&quot;:&quot;&quot;}],&quot;container-title&quot;:&quot;Journal of Experimental Botany&quot;,&quot;container-title-short&quot;:&quot;J Exp Bot&quot;,&quot;accessed&quot;:{&quot;date-parts&quot;:[[2021,7,14]]},&quot;DOI&quot;:&quot;10.1093/jxb/erab087&quot;,&quot;ISSN&quot;:&quot;0022-0957&quot;,&quot;URL&quot;:&quot;https://academic.oup.com/jxb/article/72/10/3582/6156966&quot;,&quot;issued&quot;:{&quot;date-parts&quot;:[[2021,5,4]]},&quot;page&quot;:&quot;3582-3596&quot;,&quot;abstract&quot;:&quot;Maize is a model plant species often used for genetics and genomics research because of its genetic diversity. There are prominent morphological, genetic, and epigenetic variations between tropical and temperate maize lines. However, the genome-wide chromatin conformations of these two maize types remain unexplored. We applied a Hi-C approach to compare the genome-wide chromatin interactions between temperate inbred line D132 and tropical line CML288. A reconstructed maize three-dimensional genome model revealed the spatial segregation of the global A and B compartments. The A compartments contain enriched genes and active epigenome marks, whereas the B compartments are gene-poor, transcriptionally silent chromatin regions. Whole-genome analyses indicated that the global A compartment content of CML288 was 3.12% lower than that of D132. Additionally, global and A/B sub-compartments were associated with differential gene expression and epigenetic changes between two inbred lines. About 25.3% of topologically associating domains (TADs) were determined to be associated with complex domain-level modifications that induced transcriptional changes, indicative of a large-scale reorganization of chromatin structures between the inbred maize lines. Furthermore, differences in chromatin interactions between the two lines correlated with epigenetic changes. These findings provide a solid foundation for the wider plant community to further investigate the genome-wide chromatin structures in other plant species.&quot;,&quot;publisher&quot;:&quot;Oxford Academic&quot;,&quot;issue&quot;:&quot;10&quot;,&quot;volume&quot;:&quot;72&quot;},&quot;isTemporary&quot;:false}]},{&quot;citationID&quot;:&quot;MENDELEY_CITATION_6aa8e61c-1d66-4008-861b-0df5e0b783c4&quot;,&quot;properties&quot;:{&quot;noteIndex&quot;:0},&quot;isEdited&quot;:false,&quot;manualOverride&quot;:{&quot;citeprocText&quot;:&quot;[60]&quot;,&quot;isManuallyOverridden&quot;:false,&quot;manualOverrideText&quot;:&quot;&quot;},&quot;citationTag&quot;:&quot;MENDELEY_CITATION_v3_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&quot;,&quot;citationItems&quot;:[{&quot;id&quot;:&quot;2a7f30fa-b61b-5fc1-9a6c-62063e42856c&quot;,&quot;itemData&quot;:{&quot;DOI&quot;:&quot;10.1093/NAR/GKAD710&quot;,&quot;ISSN&quot;:&quot;0305-1048&quot;,&quot;PMID&quot;:&quot;37884483&quot;,&quot;abstract&quot;:&quot;Three-dimensional (3D) chromatin structure is linked to transcriptional regulation in multicellular eukaryotes including plants. Taking advantage of high-resolution Hi-C (high-throughput chromatin conformation capture), we detected a small structural unit with 3D chromatin architecture in the Arabidopsis genome, which lacks topologically associating domains, and also in the genomes of tomato, maize, and Marchantia polymorpha. The 3D folding domain unit was usually established around an individual gene and was dependent on chromatin accessibility at the transcription start site (TSS) and transcription end site (TES). We also observed larger contact domains containing two or more neighboring genes, which were dependent on accessible border regions. Binding of transcription factors to accessible TSS/TES regions formed these gene domains. We successfully simulated these Hi-C contact maps via computational modeling using chromatin accessibility as input. Our results demonstrate that gene domains establish basic 3D chromatin architecture units that likely contribute to higher-order 3D genome folding in plants.&quot;,&quot;author&quot;:[{&quot;dropping-particle&quot;:&quot;&quot;,&quot;family&quot;:&quot;Lee&quot;,&quot;given&quot;:&quot;Hongwoo&quot;,&quot;non-dropping-particle&quot;:&quot;&quot;,&quot;parse-names&quot;:false,&quot;suffix&quot;:&quot;&quot;},{&quot;dropping-particle&quot;:&quot;&quot;,&quot;family&quot;:&quot;Seo&quot;,&quot;given&quot;:&quot;Pil Joon&quot;,&quot;non-dropping-particle&quot;:&quot;&quot;,&quot;parse-names&quot;:false,&quot;suffix&quot;:&quot;&quot;}],&quot;container-title&quot;:&quot;Nucleic Acids Research&quot;,&quot;id&quot;:&quot;2a7f30fa-b61b-5fc1-9a6c-62063e42856c&quot;,&quot;issue&quot;:&quot;19&quot;,&quot;issued&quot;:{&quot;date-parts&quot;:[[&quot;2023&quot;,&quot;10&quot;,&quot;27&quot;]]},&quot;page&quot;:&quot;10261-10277&quot;,&quot;publisher&quot;:&quot;Oxford Academic&quot;,&quot;title&quot;:&quot;Accessible gene borders establish a core structural unit for chromatin architecture in Arabidopsis&quot;,&quot;type&quot;:&quot;article-journal&quot;,&quot;volume&quot;:&quot;51&quot;,&quot;container-title-short&quot;:&quot;Nucleic Acids Res&quot;},&quot;uris&quot;:[&quot;http://www.mendeley.com/documents/?uuid=57265746-412c-3839-8fcc-55211583c9ba&quot;],&quot;isTemporary&quot;:false,&quot;legacyDesktopId&quot;:&quot;57265746-412c-3839-8fcc-55211583c9ba&quot;}]},{&quot;citationID&quot;:&quot;MENDELEY_CITATION_eb43656e-e8f0-4114-b398-76765550743b&quot;,&quot;properties&quot;:{&quot;noteIndex&quot;:0},&quot;isEdited&quot;:false,&quot;manualOverride&quot;:{&quot;citeprocText&quot;:&quot;[32]&quot;,&quot;isManuallyOverridden&quot;:false,&quot;manualOverrideText&quot;:&quot;&quot;},&quot;citationTag&quot;:&quot;MENDELEY_CITATION_v3_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&quot;,&quot;citationItems&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citationID&quot;:&quot;MENDELEY_CITATION_83f76ee9-406e-45a7-8a44-23df43d8493d&quot;,&quot;properties&quot;:{&quot;noteIndex&quot;:0},&quot;isEdited&quot;:false,&quot;manualOverride&quot;:{&quot;isManuallyOverridden&quot;:false,&quot;citeprocText&quot;:&quot;[2,6,10,21,58,61,62]&quot;,&quot;manualOverrideText&quot;:&quot;&quot;},&quot;citationItems&quot;:[{&quot;id&quot;:&quot;e802f97f-9816-5fb5-a49b-eac18d182bcc&quot;,&quot;itemData&quot;:{&quot;DOI&quot;:&quot;10.1038/S41467-024-45884-X&quot;,&quot;ISSN&quot;:&quot;2041-1723&quot;,&quot;PMID&quot;:&quot;38402218&quot;,&quot;abstract&quot;:&quot;&lt;p&gt; The spatial organization of eukaryotic genomes is linked to their biological functions, although it is not clear how this impacts the overall evolution of a genome. Here, we uncover the three-dimensional (3D) genome organization of the phytopathogen &lt;italic&gt;Verticillium dahliae&lt;/italic&gt; , known to possess distinct genomic regions, designated adaptive genomic regions (AGRs), enriched in transposable elements and genes that mediate host infection. Short-range DNA interactions form clear topologically associating domains (TADs) with gene-rich boundaries that show reduced levels of gene expression and reduced genomic variation. Intriguingly, TADs are less clearly insulated in AGRs than in the core genome. At a global scale, the genome contains bipartite long-range interactions, particularly enriched for AGRs and more generally containing segmental duplications. Notably, the patterns observed for &lt;italic&gt;V. dahliae&lt;/italic&gt; are also present in other &lt;italic&gt;Verticillium&lt;/italic&gt; species. Thus, our analysis links 3D genome organization to evolutionary features conserved throughout the &lt;italic&gt;Verticillium&lt;/italic&gt; genus. &lt;/p&gt;&quot;,&quot;author&quot;:[{&quot;dropping-particle&quot;:&quot;&quot;,&quot;family&quot;:&quot;Torres&quot;,&quot;given&quot;:&quot;David E.&quot;,&quot;non-dropping-particle&quot;:&quot;&quot;,&quot;parse-names&quot;:false,&quot;suffix&quot;:&quot;&quot;},{&quot;dropping-particle&quot;:&quot;&quot;,&quot;family&quot;:&quot;Kramer&quot;,&quot;given&quot;:&quot;H. Martin&quot;,&quot;non-dropping-particle&quot;:&quot;&quot;,&quot;parse-names&quot;:false,&quot;suffix&quot;:&quot;&quot;},{&quot;dropping-particle&quot;:&quot;&quot;,&quot;family&quot;:&quot;Tracanna&quot;,&quot;given&quot;:&quot;Vittorio&quot;,&quot;non-dropping-particle&quot;:&quot;&quot;,&quot;parse-names&quot;:false,&quot;suffix&quot;:&quot;&quot;},{&quot;dropping-particle&quot;:&quot;&quot;,&quot;family&quot;:&quot;Fiorin&quot;,&quot;given&quot;:&quot;Gabriel L.&quot;,&quot;non-dropping-particle&quot;:&quot;&quot;,&quot;parse-names&quot;:false,&quot;suffix&quot;:&quot;&quot;},{&quot;dropping-particle&quot;:&quot;&quot;,&quot;family&quot;:&quot;Cook&quot;,&quot;given&quot;:&quot;David E.&quot;,&quot;non-dropping-particle&quot;:&quot;&quot;,&quot;parse-names&quot;:false,&quot;suffix&quot;:&quot;&quot;},{&quot;dropping-particle&quot;:&quot;&quot;,&quot;family&quot;:&quot;Seidl&quot;,&quot;given&quot;:&quot;Michael F.&quot;,&quot;non-dropping-particle&quot;:&quot;&quot;,&quot;parse-names&quot;:false,&quot;suffix&quot;:&quot;&quot;},{&quot;dropping-particle&quot;:&quot;&quot;,&quot;family&quot;:&quot;Thomma&quot;,&quot;given&quot;:&quot;Bart P. H. J.&quot;,&quot;non-dropping-particle&quot;:&quot;&quot;,&quot;parse-names&quot;:false,&quot;suffix&quot;:&quot;&quot;}],&quot;container-title&quot;:&quot;Nature communications&quot;,&quot;id&quot;:&quot;e802f97f-9816-5fb5-a49b-eac18d182bcc&quot;,&quot;issue&quot;:&quot;1&quot;,&quot;issued&quot;:{&quot;date-parts&quot;:[[&quot;2024&quot;,&quot;2&quot;,&quot;24&quot;]]},&quot;page&quot;:&quot;1701&quot;,&quot;publisher&quot;:&quot;Nat Commun&quot;,&quot;title&quot;:&quot;Implications of the three-dimensional chromatin organization for genome evolution in a fungal plant pathogen&quot;,&quot;type&quot;:&quot;article-journal&quot;,&quot;volume&quot;:&quot;15&quot;,&quot;container-title-short&quot;:&quot;Nat Commun&quot;},&quot;uris&quot;:[&quot;http://www.mendeley.com/documents/?uuid=b52f5597-b8cb-3797-a291-034c2be35517&quot;],&quot;isTemporary&quot;:false,&quot;legacyDesktopId&quot;:&quot;b52f5597-b8cb-3797-a291-034c2be35517&quot;},{&quot;id&quot;:&quot;feb8ae62-27db-58d8-93c9-41b6380a936e&quot;,&quot;itemData&quot;:{&quot;DOI&quot;:&quot;10.1038/s41467-017-02525-w&quot;,&quot;ISBN&quot;:&quot;4146701702525&quot;,&quot;ISSN&quot;:&quot;20411723&quot;,&quot;PMID&quot;:&quot;29335486&quot;,&quot;abstract&quot;:&quo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quot;,&quot;author&quot;:[{&quot;dropping-particle&quot;:&quot;&quot;,&quot;family&quot;:&quot;Ramírez&quot;,&quot;given&quot;:&quot;Fidel&quot;,&quot;non-dropping-particle&quot;:&quot;&quot;,&quot;parse-names&quot;:false,&quot;suffix&quot;:&quot;&quot;},{&quot;dropping-particle&quot;:&quot;&quot;,&quot;family&quot;:&quot;Bhardwaj&quot;,&quot;given&quot;:&quot;Vivek&quot;,&quot;non-dropping-particle&quot;:&quot;&quot;,&quot;parse-names&quot;:false,&quot;suffix&quot;:&quot;&quot;},{&quot;dropping-particle&quot;:&quot;&quot;,&quot;family&quot;:&quot;Arrigoni&quot;,&quot;given&quot;:&quot;Laura&quot;,&quot;non-dropping-particle&quot;:&quot;&quot;,&quot;parse-names&quot;:false,&quot;suffix&quot;:&quot;&quot;},{&quot;dropping-particle&quot;:&quot;&quot;,&quot;family&quot;:&quot;Lam&quot;,&quot;given&quot;:&quot;Kin Chung&quot;,&quot;non-dropping-particle&quot;:&quot;&quot;,&quot;parse-names&quot;:false,&quot;suffix&quot;:&quot;&quot;},{&quot;dropping-particle&quot;:&quot;&quot;,&quot;family&quot;:&quot;Grüning&quot;,&quot;given&quot;:&quot;Björn A.&quot;,&quot;non-dropping-particle&quot;:&quot;&quot;,&quot;parse-names&quot;:false,&quot;suffix&quot;:&quot;&quot;},{&quot;dropping-particle&quot;:&quot;&quot;,&quot;family&quot;:&quot;Villaveces&quot;,&quot;given&quot;:&quot;José&quot;,&quot;non-dropping-particle&quot;:&quot;&quot;,&quot;parse-names&quot;:false,&quot;suffix&quot;:&quot;&quot;},{&quot;dropping-particle&quot;:&quot;&quot;,&quot;family&quot;:&quot;Habermann&quot;,&quot;given&quot;:&quot;Bianca&quot;,&quot;non-dropping-particle&quot;:&quot;&quot;,&quot;parse-names&quot;:false,&quot;suffix&quot;:&quot;&quot;},{&quot;dropping-particle&quot;:&quot;&quot;,&quot;family&quot;:&quot;Akhtar&quot;,&quot;given&quot;:&quot;Asifa&quot;,&quot;non-dropping-particle&quot;:&quot;&quot;,&quot;parse-names&quot;:false,&quot;suffix&quot;:&quot;&quot;},{&quot;dropping-particle&quot;:&quot;&quot;,&quot;family&quot;:&quot;Manke&quot;,&quot;given&quot;:&quot;Thomas&quot;,&quot;non-dropping-particle&quot;:&quot;&quot;,&quot;parse-names&quot;:false,&quot;suffix&quot;:&quot;&quot;}],&quot;container-title&quot;:&quot;Nature Communications&quot;,&quot;id&quot;:&quot;feb8ae62-27db-58d8-93c9-41b6380a936e&quot;,&quot;issue&quot;:&quot;1&quot;,&quot;issued&quot;:{&quot;date-parts&quot;:[[&quot;2018&quot;]]},&quot;title&quot;:&quot;High-resolution TADs reveal DNA sequences underlying genome organization in flies&quot;,&quot;type&quot;:&quot;article-journal&quot;,&quot;volume&quot;:&quot;9&quot;,&quot;container-title-short&quot;:&quot;Nat Commun&quot;},&quot;uris&quot;:[&quot;http://www.mendeley.com/documents/?uuid=f180f479-f513-3a98-b925-6b1d1272df7a&quot;],&quot;isTemporary&quot;:false,&quot;legacyDesktopId&quot;:&quot;f180f479-f513-3a98-b925-6b1d1272df7a&quot;},{&quot;id&quot;:&quot;dad4c18e-b6da-3953-a268-8289f3030137&quot;,&quot;itemData&quot;:{&quot;type&quot;:&quot;article-journal&quot;,&quot;id&quot;:&quot;dad4c18e-b6da-3953-a268-8289f3030137&quot;,&quot;title&quot;:&quot;Comparative 3D genome architecture in vertebrates&quot;,&quot;author&quot;:[{&quot;family&quot;:&quot;Li&quot;,&quot;given&quot;:&quot;Diyan&quot;,&quot;parse-names&quot;:false,&quot;dropping-particle&quot;:&quot;&quot;,&quot;non-dropping-particle&quot;:&quot;&quot;},{&quot;family&quot;:&quot;He&quot;,&quot;given&quot;:&quot;Mengnan&quot;,&quot;parse-names&quot;:false,&quot;dropping-particle&quot;:&quot;&quot;,&quot;non-dropping-particle&quot;:&quot;&quot;},{&quot;family&quot;:&quot;Tang&quot;,&quot;given&quot;:&quot;Qianzi&quot;,&quot;parse-names&quot;:false,&quot;dropping-particle&quot;:&quot;&quot;,&quot;non-dropping-particle&quot;:&quot;&quot;},{&quot;family&quot;:&quot;Tian&quot;,&quot;given&quot;:&quot;Shilin&quot;,&quot;parse-names&quot;:false,&quot;dropping-particle&quot;:&quot;&quot;,&quot;non-dropping-particle&quot;:&quot;&quot;},{&quot;family&quot;:&quot;Zhang&quot;,&quot;given&quot;:&quot;Jiaman&quot;,&quot;parse-names&quot;:false,&quot;dropping-particle&quot;:&quot;&quot;,&quot;non-dropping-particle&quot;:&quot;&quot;},{&quot;family&quot;:&quot;Li&quot;,&quot;given&quot;:&quot;Yan&quot;,&quot;parse-names&quot;:false,&quot;dropping-particle&quot;:&quot;&quot;,&quot;non-dropping-particle&quot;:&quot;&quot;},{&quot;family&quot;:&quot;Wang&quot;,&quot;given&quot;:&quot;Danyang&quot;,&quot;parse-names&quot;:false,&quot;dropping-particle&quot;:&quot;&quot;,&quot;non-dropping-particle&quot;:&quot;&quot;},{&quot;family&quot;:&quot;Jin&quot;,&quot;given&quot;:&quot;Long&quot;,&quot;parse-names&quot;:false,&quot;dropping-particle&quot;:&quot;&quot;,&quot;non-dropping-particle&quot;:&quot;&quot;},{&quot;family&quot;:&quot;Ning&quot;,&quot;given&quot;:&quot;Chunyou&quot;,&quot;parse-names&quot;:false,&quot;dropping-particle&quot;:&quot;&quot;,&quot;non-dropping-particle&quot;:&quot;&quot;},{&quot;family&quot;:&quot;Zhu&quot;,&quot;given&quot;:&quot;Wei&quot;,&quot;parse-names&quot;:false,&quot;dropping-particle&quot;:&quot;&quot;,&quot;non-dropping-particle&quot;:&quot;&quot;},{&quot;family&quot;:&quot;Hu&quot;,&quot;given&quot;:&quot;Silu&quot;,&quot;parse-names&quot;:false,&quot;dropping-particle&quot;:&quot;&quot;,&quot;non-dropping-particle&quot;:&quot;&quot;},{&quot;family&quot;:&quot;Long&quot;,&quot;given&quot;:&quot;Keren&quot;,&quot;parse-names&quot;:false,&quot;dropping-particle&quot;:&quot;&quot;,&quot;non-dropping-particle&quot;:&quot;&quot;},{&quot;family&quot;:&quot;Ma&quot;,&quot;given&quot;:&quot;Jideng&quot;,&quot;parse-names&quot;:false,&quot;dropping-particle&quot;:&quot;&quot;,&quot;non-dropping-particle&quot;:&quot;&quot;},{&quot;family&quot;:&quot;Liu&quot;,&quot;given&quot;:&quot;Jing&quot;,&quot;parse-names&quot;:false,&quot;dropping-particle&quot;:&quot;&quot;,&quot;non-dropping-particle&quot;:&quot;&quot;},{&quot;family&quot;:&quot;Zhang&quot;,&quot;given&quot;:&quot;Zhihua&quot;,&quot;parse-names&quot;:false,&quot;dropping-particle&quot;:&quot;&quot;,&quot;non-dropping-particle&quot;:&quot;&quot;},{&quot;family&quot;:&quot;Li&quot;,&quot;given&quot;:&quot;Mingzhou&quot;,&quot;parse-names&quot;:false,&quot;dropping-particle&quot;:&quot;&quot;,&quot;non-dropping-particle&quot;:&quot;&quot;}],&quot;container-title&quot;:&quot;BMC biology&quot;,&quot;container-title-short&quot;:&quot;BMC Biol&quot;,&quot;accessed&quot;:{&quot;date-parts&quot;:[[2022,5,8]]},&quot;DOI&quot;:&quot;10.1186/S12915-022-01301-7&quot;,&quot;ISSN&quot;:&quot;1741-7007&quot;,&quot;PMID&quot;:&quot;35524220&quot;,&quot;URL&quot;:&quot;https://pubmed.ncbi.nlm.nih.gov/35524220/&quot;,&quot;issued&quot;:{&quot;date-parts&quot;:[[2022,12,6]]},&quot;page&quot;:&quot;99&quot;,&quot;publisher&quot;:&quot;BMC Biol&quot;,&quot;issue&quot;:&quot;1&quot;,&quot;volume&quot;:&quot;20&quot;},&quot;isTemporary&quot;:false},{&quot;id&quot;:&quot;fc19c95d-b387-3c73-a8a4-9bf05ad70429&quot;,&quot;itemData&quot;:{&quot;type&quot;:&quot;article-journal&quot;,&quot;id&quot;:&quot;fc19c95d-b387-3c73-a8a4-9bf05ad70429&quot;,&quot;title&quot;:&quot;Chromatin spatial organization of wild type and mutant peanuts reveals high-resolution genomic architecture and interaction alterations&quot;,&quot;author&quot;:[{&quot;family&quot;:&quot;Zhang&quot;,&quot;given&quot;:&quot;Xingguo&quot;,&quot;parse-names&quot;:false,&quot;dropping-particle&quot;:&quot;&quot;,&quot;non-dropping-particle&quot;:&quot;&quot;},{&quot;family&quot;:&quot;Pandey&quot;,&quot;given&quot;:&quot;Manish K.&quot;,&quot;parse-names&quot;:false,&quot;dropping-particle&quot;:&quot;&quot;,&quot;non-dropping-particle&quot;:&quot;&quot;},{&quot;family&quot;:&quot;Wang&quot;,&quot;given&quot;:&quot;Jianping&quot;,&quot;parse-names&quot;:false,&quot;dropping-particle&quot;:&quot;&quot;,&quot;non-dropping-particle&quot;:&quot;&quot;},{&quot;family&quot;:&quot;Zhao&quot;,&quot;given&quot;:&quot;Kunkun&quot;,&quot;parse-names&quot;:false,&quot;dropping-particle&quot;:&quot;&quot;,&quot;non-dropping-particle&quot;:&quot;&quot;},{&quot;family&quot;:&quot;Ma&quot;,&quot;given&quot;:&quot;Xingli&quot;,&quot;parse-names&quot;:false,&quot;dropping-particle&quot;:&quot;&quot;,&quot;non-dropping-particle&quot;:&quot;&quot;},{&quot;family&quot;:&quot;Li&quot;,&quot;given&quot;:&quot;Zhongfeng&quot;,&quot;parse-names&quot;:false,&quot;dropping-particle&quot;:&quot;&quot;,&quot;non-dropping-particle&quot;:&quot;&quot;},{&quot;family&quot;:&quot;Zhao&quot;,&quot;given&quot;:&quot;Kai&quot;,&quot;parse-names&quot;:false,&quot;dropping-particle&quot;:&quot;&quot;,&quot;non-dropping-particle&quot;:&quot;&quot;},{&quot;family&quot;:&quot;Gong&quot;,&quot;given&quot;:&quot;Fangping&quot;,&quot;parse-names&quot;:false,&quot;dropping-particle&quot;:&quot;&quot;,&quot;non-dropping-particle&quot;:&quot;&quot;},{&quot;family&quot;:&quot;Guo&quot;,&quot;given&quot;:&quot;Baozhu&quot;,&quot;parse-names&quot;:false,&quot;dropping-particle&quot;:&quot;&quot;,&quot;non-dropping-particle&quot;:&quot;&quot;},{&quot;family&quot;:&quot;Varshney&quot;,&quot;given&quot;:&quot;Rajeev K.&quot;,&quot;parse-names&quot;:false,&quot;dropping-particle&quot;:&quot;&quot;,&quot;non-dropping-particle&quot;:&quot;&quot;},{&quot;family&quot;:&quot;Yin&quot;,&quot;given&quot;:&quot;Dongmei&quot;,&quot;parse-names&quot;:false,&quot;dropping-particle&quot;:&quot;&quot;,&quot;non-dropping-particle&quot;:&quot;&quot;}],&quot;container-title&quot;:&quot;Genome Biology 2021 22:1&quot;,&quot;accessed&quot;:{&quot;date-parts&quot;:[[2021,11,16]]},&quot;DOI&quot;:&quot;10.1186/S13059-021-02520-X&quot;,&quot;ISSN&quot;:&quot;1474-760X&quot;,&quot;URL&quot;:&quot;https://genomebiology.biomedcentral.com/articles/10.1186/s13059-021-02520-x&quot;,&quot;issued&quot;:{&quot;date-parts&quot;:[[2021,11,16]]},&quot;page&quot;:&quot;1-21&quot;,&quot;abstract&quot;:&quot;Three-dimensional (3D) chromatin organization provides a critical foundation to investigate gene expression regulation and cellular homeostasis. Here, we present the first 3D genome architecture maps in wild type and mutant allotetraploid peanut lines, which illustrate A/B compartments, topologically associated domains (TADs), and widespread chromatin interactions. Most peanut chromosomal arms (52.3%) have active regions (A compartments) with relatively high gene density and high transcriptional levels. About 2.0% of chromosomal regions switch from inactive to active (B-to-A) in the mutant line, harboring 58 differentially expressed genes enriched in flavonoid biosynthesis and circadian rhythm functions. The mutant peanut line shows a higher number of genome-wide cis-interactions than its wild-type. The present study reveals a new TAD in the mutant line that generates different chromatin loops and harbors a specific upstream AP2EREBP-binding motif which might upregulate the expression of the GA2ox gene and decrease active gibberellin (GA) content, presumably making the mutant plant dwarf. Our findings will shed new light on the relationship between 3D chromatin architecture and transcriptional regulation in plants.&quot;,&quot;publisher&quot;:&quot;BioMed Central&quot;,&quot;issue&quot;:&quot;1&quot;,&quot;volume&quot;:&quot;22&quot;,&quot;container-title-short&quot;:&quot;&quot;},&quot;isTemporary&quot;:false},{&quot;id&quot;:&quot;90c11eb6-8a76-3b05-95c5-794294f6e2d7&quot;,&quot;itemData&quot;:{&quot;type&quot;:&quot;article-journal&quot;,&quot;id&quot;:&quot;90c11eb6-8a76-3b05-95c5-794294f6e2d7&quot;,&quot;title&quot;:&quot;The 3D architecture of the pepper genome and its relationship to function and evolution&quot;,&quot;author&quot;:[{&quot;family&quot;:&quot;Liao&quot;,&quot;given&quot;:&quot;Yi&quot;,&quot;parse-names&quot;:false,&quot;dropping-particle&quot;:&quot;&quot;,&quot;non-dropping-particle&quot;:&quot;&quot;},{&quot;family&quot;:&quot;Wang&quot;,&quot;given&quot;:&quot;Juntao&quot;,&quot;parse-names&quot;:false,&quot;dropping-particle&quot;:&quot;&quot;,&quot;non-dropping-particle&quot;:&quot;&quot;},{&quot;family&quot;:&quot;Zhu&quot;,&quot;given&quot;:&quot;Zhangsheng&quot;,&quot;parse-names&quot;:false,&quot;dropping-particle&quot;:&quot;&quot;,&quot;non-dropping-particle&quot;:&quot;&quot;},{&quot;family&quot;:&quot;Liu&quot;,&quot;given&quot;:&quot;Yuanlong&quot;,&quot;parse-names&quot;:false,&quot;dropping-particle&quot;:&quot;&quot;,&quot;non-dropping-particle&quot;:&quot;&quot;},{&quot;family&quot;:&quot;Chen&quot;,&quot;given&quot;:&quot;Jinfeng&quot;,&quot;parse-names&quot;:false,&quot;dropping-particle&quot;:&quot;&quot;,&quot;non-dropping-particle&quot;:&quot;&quot;},{&quot;family&quot;:&quot;Zhou&quot;,&quot;given&quot;:&quot;Yongfeng&quot;,&quot;parse-names&quot;:false,&quot;dropping-particle&quot;:&quot;&quot;,&quot;non-dropping-particle&quot;:&quot;&quot;},{&quot;family&quot;:&quot;Liu&quot;,&quot;given&quot;:&quot;Feng&quot;,&quot;parse-names&quot;:false,&quot;dropping-particle&quot;:&quot;&quot;,&quot;non-dropping-particle&quot;:&quot;&quot;},{&quot;family&quot;:&quot;Lei&quot;,&quot;given&quot;:&quot;Jianjun&quot;,&quot;parse-names&quot;:false,&quot;dropping-particle&quot;:&quot;&quot;,&quot;non-dropping-particle&quot;:&quot;&quot;},{&quot;family&quot;:&quot;Gaut&quot;,&quot;given&quot;:&quot;Brandon S.&quot;,&quot;parse-names&quot;:false,&quot;dropping-particle&quot;:&quot;&quot;,&quot;non-dropping-particle&quot;:&quot;&quot;},{&quot;family&quot;:&quot;Cao&quot;,&quot;given&quot;:&quot;Bihao&quot;,&quot;parse-names&quot;:false,&quot;dropping-particle&quot;:&quot;&quot;,&quot;non-dropping-particle&quot;:&quot;&quot;},{&quot;family&quot;:&quot;Emerson&quot;,&quot;given&quot;:&quot;J. J.&quot;,&quot;parse-names&quot;:false,&quot;dropping-particle&quot;:&quot;&quot;,&quot;non-dropping-particle&quot;:&quot;&quot;},{&quot;family&quot;:&quot;Chen&quot;,&quot;given&quot;:&quot;Changming&quot;,&quot;parse-names&quot;:false,&quot;dropping-particle&quot;:&quot;&quot;,&quot;non-dropping-particle&quot;:&quot;&quot;}],&quot;container-title&quot;:&quot;Nature Communications 2022 13:1&quot;,&quot;accessed&quot;:{&quot;date-parts&quot;:[[2022,6,16]]},&quot;DOI&quot;:&quot;10.1038/s41467-022-31112-x&quot;,&quot;ISSN&quot;:&quot;2041-1723&quot;,&quot;URL&quot;:&quot;https://www.nature.com/articles/s41467-022-31112-x&quot;,&quot;issued&quot;:{&quot;date-parts&quot;:[[2022,6,16]]},&quot;page&quot;:&quot;1-18&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publisher&quot;:&quot;Nature Publishing Group&quot;,&quot;issue&quot;:&quot;1&quot;,&quot;volume&quot;:&quot;13&quot;,&quot;container-title-short&quot;:&quot;&quot;},&quot;isTemporary&quot;:false},{&quot;id&quot;:&quot;af5130e9-5e1d-3206-ac0a-73f92d0f2a56&quot;,&quot;itemData&quot;:{&quot;type&quot;:&quot;article-journal&quot;,&quot;id&quot;:&quot;af5130e9-5e1d-3206-ac0a-73f92d0f2a56&quot;,&quot;title&quot;:&quot;Evolutionary insights into 3D genome organization and epigenetic landscape of Vigna mungo&quot;,&quot;author&quot;:[{&quot;family&quot;:&quot;Junaid&quot;,&quot;given&quot;:&quot;Alim&quot;,&quot;parse-names&quot;:false,&quot;dropping-particle&quot;:&quot;&quot;,&quot;non-dropping-particle&quot;:&quot;&quot;},{&quot;family&quot;:&quot;Singh&quot;,&quot;given&quot;:&quot;Baljinder&quot;,&quot;parse-names&quot;:false,&quot;dropping-particle&quot;:&quot;&quot;,&quot;non-dropping-particle&quot;:&quot;&quot;},{&quot;family&quot;:&quot;Bhatia&quot;,&quot;given&quot;:&quot;Sabhyata&quot;,&quot;parse-names&quot;:false,&quot;dropping-particle&quot;:&quot;&quot;,&quot;non-dropping-particle&quot;:&quot;&quot;}],&quot;container-title&quot;:&quot;Life science alliance&quot;,&quot;container-title-short&quot;:&quot;Life Sci Alliance&quot;,&quot;accessed&quot;:{&quot;date-parts&quot;:[[2023,12,18]]},&quot;DOI&quot;:&quot;10.26508/LSA.202302074&quot;,&quot;ISSN&quot;:&quot;2575-1077&quot;,&quot;PMID&quot;:&quot;37923361&quot;,&quot;URL&quot;:&quot;https://pubmed.ncbi.nlm.nih.gov/37923361/&quot;,&quot;issued&quot;:{&quot;date-parts&quot;:[[2023,1,1]]},&quot;abstract&quot;:&quo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quot;,&quot;publisher&quot;:&quot;Life Sci Alliance&quot;,&quot;issue&quot;:&quot;1&quot;,&quot;volume&quot;:&quot;7&quot;},&quot;isTemporary&quot;:false},{&quot;id&quot;:&quot;54164b7b-0e8a-3ea9-90b9-d27a84045fb7&quot;,&quot;itemData&quot;:{&quot;type&quot;:&quot;article-journal&quot;,&quot;id&quot;:&quot;54164b7b-0e8a-3ea9-90b9-d27a84045fb7&quot;,&quot;title&quot;:&quot;Bioinformatic analysis of chromatin organization and biased expression of duplicated genes between two poplars with a common whole-genome duplication&quot;,&quot;author&quot;:[{&quot;family&quot;:&quot;Zhang&quot;,&quot;given&quot;:&quot;Le&quot;,&quot;parse-names&quot;:false,&quot;dropping-particle&quot;:&quot;&quot;,&quot;non-dropping-particle&quot;:&quot;&quot;},{&quot;family&quot;:&quot;Zhao&quot;,&quot;given&quot;:&quot;Jingtian&quot;,&quot;parse-names&quot;:false,&quot;dropping-particle&quot;:&quot;&quot;,&quot;non-dropping-particle&quot;:&quot;&quot;},{&quot;family&quot;:&quot;Bi&quot;,&quot;given&quot;:&quot;Hao&quot;,&quot;parse-names&quot;:false,&quot;dropping-particle&quot;:&quot;&quot;,&quot;non-dropping-particle&quot;:&quot;&quot;},{&quot;family&quot;:&quot;Yang&quot;,&quot;given&quot;:&quot;Xiangyu&quot;,&quot;parse-names&quot;:false,&quot;dropping-particle&quot;:&quot;&quot;,&quot;non-dropping-particle&quot;:&quot;&quot;},{&quot;family&quot;:&quot;Zhang&quot;,&quot;given&quot;:&quot;Zhiyang&quot;,&quot;parse-names&quot;:false,&quot;dropping-particle&quot;:&quot;&quot;,&quot;non-dropping-particle&quot;:&quot;&quot;},{&quot;family&quot;:&quot;Su&quot;,&quot;given&quot;:&quot;Yutao&quot;,&quot;parse-names&quot;:false,&quot;dropping-particle&quot;:&quot;&quot;,&quot;non-dropping-particle&quot;:&quot;&quot;},{&quot;family&quot;:&quot;Li&quot;,&quot;given&quot;:&quot;Zhenghao&quot;,&quot;parse-names&quot;:false,&quot;dropping-particle&quot;:&quot;&quot;,&quot;non-dropping-particle&quot;:&quot;&quot;},{&quot;family&quot;:&quot;Zhang&quot;,&quot;given&quot;:&quot;Lei&quot;,&quot;parse-names&quot;:false,&quot;dropping-particle&quot;:&quot;&quot;,&quot;non-dropping-particle&quot;:&quot;&quot;},{&quot;family&quot;:&quot;Sanderson&quot;,&quot;given&quot;:&quot;Brian J.&quot;,&quot;parse-names&quot;:false,&quot;dropping-particle&quot;:&quot;&quot;,&quot;non-dropping-particle&quot;:&quot;&quot;},{&quot;family&quot;:&quot;Liu&quot;,&quot;given&quot;:&quot;Jianquan&quot;,&quot;parse-names&quot;:false,&quot;dropping-particle&quot;:&quot;&quot;,&quot;non-dropping-particle&quot;:&quot;&quot;},{&quot;family&quot;:&quot;Ma&quot;,&quot;given&quot;:&quot;Tao&quot;,&quot;parse-names&quot;:false,&quot;dropping-particle&quot;:&quot;&quot;,&quot;non-dropping-particle&quot;:&quot;&quot;}],&quot;container-title&quot;:&quot;Horticulture Research 2021 8:1&quot;,&quot;accessed&quot;:{&quot;date-parts&quot;:[[2021,11,9]]},&quot;DOI&quot;:&quot;10.1038/s41438-021-00494-2&quot;,&quot;ISSN&quot;:&quot;2052-7276&quot;,&quot;URL&quot;:&quot;https://www.nature.com/articles/s41438-021-00494-2&quot;,&quot;issued&quot;:{&quot;date-parts&quot;:[[2021,3,10]]},&quot;page&quot;:&quot;1-12&quot;,&quot;abstract&quot;:&quot;The nonrandom three-dimensional organization of chromatin plays an important role in the regulation of gene expression. However, it remains unclear whether this organization is conserved and whether it is involved in regulating gene expression during speciation after whole-genome duplication (WGD) in plants. In this study, high-resolution interaction maps were generated using high-throughput chromatin conformation capture (Hi-C) techniques for two poplar species, Populus euphratica and Populus alba var. pyramidalis, which diverged ~14 Mya after a common WGD. We examined the similarities and differences in the hierarchical chromatin organization between the two species, including A/B compartment regions and topologically associating domains (TADs), as well as in their DNA methylation and gene expression patterns. We found that chromatin status was strongly associated with epigenetic modifications and gene transcriptional activity, yet the conservation of hierarchical chromatin organization across the two species was low. The divergence of gene expression between WGD-derived paralogs was associated with the strength of chromatin interactions, and colocalized paralogs exhibited strong similarities in epigenetic modifications and expression levels. Thus, the spatial localization of duplicated genes is highly correlated with biased expression during the diploidization process. This study provides new insights into the evolution of chromatin organization and transcriptional regulation during the speciation process of poplars after WGD.&quot;,&quot;publisher&quot;:&quot;Nature Publishing Group&quot;,&quot;issue&quot;:&quot;1&quot;,&quot;volume&quot;:&quot;8&quot;},&quot;isTemporary&quot;:false}],&quot;citationTag&quot;:&quot;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&quot;},{&quot;citationID&quot;:&quot;MENDELEY_CITATION_08a455cf-3434-402d-8986-fdc7d8c40f4c&quot;,&quot;properties&quot;:{&quot;noteIndex&quot;:0},&quot;isEdited&quot;:false,&quot;manualOverride&quot;:{&quot;citeprocText&quot;:&quot;[22]&quot;,&quot;isManuallyOverridden&quot;:false,&quot;manualOverrideText&quot;:&quot;&quot;},&quot;citationTag&quot;:&quot;MENDELEY_CITATION_v3_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&quot;,&quot;citationItems&quot;:[{&quot;id&quot;:&quot;f7ebf0b3-9ac3-517a-a2d3-1565f8ede770&quot;,&quot;itemData&quot;:{&quot;DOI&quot;:&quot;10.1073/PNAS.1808631116/SUPPL_FILE/PNAS.1808631116.SD03.XLSX&quot;,&quot;ISSN&quot;:&quot;10916490&quot;,&quot;PMID&quot;:&quot;30659153&quot;,&quot;abstract&quot;:&quot;The potential impact of structural variants includes not only the duplication or deletion of coding sequences, but also the perturbation of noncoding DNA regulatory elements and structural chromatin features, including topological domains (TADs). Structural variants disrupting TAD boundaries have been implicated both in cancer and developmental disease; this likely occurs via “enhancer hijacking,” whereby removal of the TAD boundary exposes enhancers to new target transcription start sites (TSSs). With this functional role, we hypothesized that boundaries would display evidence for negative selection. Here we demonstrate that the chromatin landscape constrains structural variation both within healthy humans and across primate evolution. In contrast, in patients with developmental delay, variants occur remarkably uniformly across genomic features, suggesting a potentially broad role for enhancer hijacking in human disease.&quot;,&quot;author&quot;:[{&quot;dropping-particle&quot;:&quot;&quot;,&quot;family&quot;:&quot;Fudenberg&quot;,&quot;given&quot;:&quot;Geoff&quot;,&quot;non-dropping-particle&quot;:&quot;&quot;,&quot;parse-names&quot;:false,&quot;suffix&quot;:&quot;&quot;},{&quot;dropping-particle&quot;:&quot;&quot;,&quot;family&quot;:&quot;Pollard&quot;,&quot;given&quot;:&quot;Katherine S.&quot;,&quot;non-dropping-particle&quot;:&quot;&quot;,&quot;parse-names&quot;:false,&quot;suffix&quot;:&quot;&quot;}],&quot;container-title&quot;:&quot;Proceedings of the National Academy of Sciences of the United States of America&quot;,&quot;id&quot;:&quot;f7ebf0b3-9ac3-517a-a2d3-1565f8ede770&quot;,&quot;issue&quot;:&quot;6&quot;,&quot;issued&quot;:{&quot;date-parts&quot;:[[&quot;2019&quot;,&quot;2&quot;,&quot;5&quot;]]},&quot;page&quot;:&quot;2175-2180&quot;,&quot;publisher&quot;:&quot;National Academy of Sciences&quot;,&quot;title&quot;:&quot;Chromatin features constrain structural variation across evolutionary timescales&quot;,&quot;type&quot;:&quot;article-journal&quot;,&quot;volume&quot;:&quot;116&quot;,&quot;container-title-short&quot;:&quot;Proc Natl Acad Sci U S A&quot;},&quot;uris&quot;:[&quot;http://www.mendeley.com/documents/?uuid=acdcdf15-1b40-3b0a-a1fb-581b36cec604&quot;],&quot;isTemporary&quot;:false,&quot;legacyDesktopId&quot;:&quot;acdcdf15-1b40-3b0a-a1fb-581b36cec604&quot;}]},{&quot;citationID&quot;:&quot;MENDELEY_CITATION_5646ba6e-6945-4a30-9cf0-19555cdb6577&quot;,&quot;properties&quot;:{&quot;noteIndex&quot;:0},&quot;isEdited&quot;:false,&quot;manualOverride&quot;:{&quot;isManuallyOverridden&quot;:false,&quot;citeprocText&quot;:&quot;[10]&quot;,&quot;manualOverrideText&quot;:&quot;&quot;},&quot;citationTag&quot;:&quot;MENDELEY_CITATION_v3_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&quot;,&quot;citationItems&quot;:[{&quot;id&quot;:&quot;90c11eb6-8a76-3b05-95c5-794294f6e2d7&quot;,&quot;itemData&quot;:{&quot;type&quot;:&quot;article-journal&quot;,&quot;id&quot;:&quot;90c11eb6-8a76-3b05-95c5-794294f6e2d7&quot;,&quot;title&quot;:&quot;The 3D architecture of the pepper genome and its relationship to function and evolution&quot;,&quot;author&quot;:[{&quot;family&quot;:&quot;Liao&quot;,&quot;given&quot;:&quot;Yi&quot;,&quot;parse-names&quot;:false,&quot;dropping-particle&quot;:&quot;&quot;,&quot;non-dropping-particle&quot;:&quot;&quot;},{&quot;family&quot;:&quot;Wang&quot;,&quot;given&quot;:&quot;Juntao&quot;,&quot;parse-names&quot;:false,&quot;dropping-particle&quot;:&quot;&quot;,&quot;non-dropping-particle&quot;:&quot;&quot;},{&quot;family&quot;:&quot;Zhu&quot;,&quot;given&quot;:&quot;Zhangsheng&quot;,&quot;parse-names&quot;:false,&quot;dropping-particle&quot;:&quot;&quot;,&quot;non-dropping-particle&quot;:&quot;&quot;},{&quot;family&quot;:&quot;Liu&quot;,&quot;given&quot;:&quot;Yuanlong&quot;,&quot;parse-names&quot;:false,&quot;dropping-particle&quot;:&quot;&quot;,&quot;non-dropping-particle&quot;:&quot;&quot;},{&quot;family&quot;:&quot;Chen&quot;,&quot;given&quot;:&quot;Jinfeng&quot;,&quot;parse-names&quot;:false,&quot;dropping-particle&quot;:&quot;&quot;,&quot;non-dropping-particle&quot;:&quot;&quot;},{&quot;family&quot;:&quot;Zhou&quot;,&quot;given&quot;:&quot;Yongfeng&quot;,&quot;parse-names&quot;:false,&quot;dropping-particle&quot;:&quot;&quot;,&quot;non-dropping-particle&quot;:&quot;&quot;},{&quot;family&quot;:&quot;Liu&quot;,&quot;given&quot;:&quot;Feng&quot;,&quot;parse-names&quot;:false,&quot;dropping-particle&quot;:&quot;&quot;,&quot;non-dropping-particle&quot;:&quot;&quot;},{&quot;family&quot;:&quot;Lei&quot;,&quot;given&quot;:&quot;Jianjun&quot;,&quot;parse-names&quot;:false,&quot;dropping-particle&quot;:&quot;&quot;,&quot;non-dropping-particle&quot;:&quot;&quot;},{&quot;family&quot;:&quot;Gaut&quot;,&quot;given&quot;:&quot;Brandon S.&quot;,&quot;parse-names&quot;:false,&quot;dropping-particle&quot;:&quot;&quot;,&quot;non-dropping-particle&quot;:&quot;&quot;},{&quot;family&quot;:&quot;Cao&quot;,&quot;given&quot;:&quot;Bihao&quot;,&quot;parse-names&quot;:false,&quot;dropping-particle&quot;:&quot;&quot;,&quot;non-dropping-particle&quot;:&quot;&quot;},{&quot;family&quot;:&quot;Emerson&quot;,&quot;given&quot;:&quot;J. J.&quot;,&quot;parse-names&quot;:false,&quot;dropping-particle&quot;:&quot;&quot;,&quot;non-dropping-particle&quot;:&quot;&quot;},{&quot;family&quot;:&quot;Chen&quot;,&quot;given&quot;:&quot;Changming&quot;,&quot;parse-names&quot;:false,&quot;dropping-particle&quot;:&quot;&quot;,&quot;non-dropping-particle&quot;:&quot;&quot;}],&quot;container-title&quot;:&quot;Nature Communications 2022 13:1&quot;,&quot;accessed&quot;:{&quot;date-parts&quot;:[[2022,6,16]]},&quot;DOI&quot;:&quot;10.1038/s41467-022-31112-x&quot;,&quot;ISSN&quot;:&quot;2041-1723&quot;,&quot;URL&quot;:&quot;https://www.nature.com/articles/s41467-022-31112-x&quot;,&quot;issued&quot;:{&quot;date-parts&quot;:[[2022,6,16]]},&quot;page&quot;:&quot;1-18&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publisher&quot;:&quot;Nature Publishing Group&quot;,&quot;issue&quot;:&quot;1&quot;,&quot;volume&quot;:&quot;13&quot;,&quot;container-title-short&quot;:&quot;&quot;},&quot;isTemporary&quot;:false}]},{&quot;citationID&quot;:&quot;MENDELEY_CITATION_12404a56-62bb-4a06-a7d5-37a1d5578796&quot;,&quot;properties&quot;:{&quot;noteIndex&quot;:0},&quot;isEdited&quot;:false,&quot;manualOverride&quot;:{&quot;citeprocText&quot;:&quot;[63]&quot;,&quot;isManuallyOverridden&quot;:false,&quot;manualOverrideText&quot;:&quot;&quot;},&quot;citationTag&quot;:&quot;MENDELEY_CITATION_v3_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&quot;,&quot;citationItems&quot;:[{&quot;id&quot;:&quot;afa2055d-206a-5bcc-9a9e-5caf252cffd9&quot;,&quot;itemData&quot;:{&quot;DOI&quot;:&quot;10.1038/s42003-020-0932-2&quot;,&quot;ISSN&quot;:&quot;23993642&quot;,&quot;abstract&quot;:&quot;Genomes of many eukaryotic species have a defined three-dimensional architecture critical for cellular processes. They are partitioned into topologically associated domains (TADs), defined as regions of high chromatin inter-connectivity. While TADs are not a prominent feature of A. thaliana genome organization, they have been reported for other plants including rice, maize, tomato and cotton and for which TAD formation appears to be linked to transcription and chromatin epigenetic status. Here we show that in the rice genome, sequence variation and meiotic recombination rate correlate with the 3D genome structure. TADs display increased SNP and SV density and higher recombination rate compared to inter-TAD regions. We associate the observed differences with the TAD epigenetic landscape, TE composition and an increased incidence of meiotic crossovers.&quot;,&quot;author&quot;:[{&quot;dropping-particle&quot;:&quot;&quot;,&quot;family&quot;:&quot;Golicz&quot;,&quot;given&quot;:&quot;Agnieszka A.&quot;,&quot;non-dropping-particle&quot;:&quot;&quot;,&quot;parse-names&quot;:false,&quot;suffix&quot;:&quot;&quot;},{&quot;dropping-particle&quot;:&quot;&quot;,&quot;family&quot;:&quot;Bhalla&quot;,&quot;given&quot;:&quot;Prem L.&quot;,&quot;non-dropping-particle&quot;:&quot;&quot;,&quot;parse-names&quot;:false,&quot;suffix&quot;:&quot;&quot;},{&quot;dropping-particle&quot;:&quot;&quot;,&quot;family&quot;:&quot;Edwards&quot;,&quot;given&quot;:&quot;David&quot;,&quot;non-dropping-particle&quot;:&quot;&quot;,&quot;parse-names&quot;:false,&quot;suffix&quot;:&quot;&quot;},{&quot;dropping-particle&quot;:&quot;&quot;,&quot;family&quot;:&quot;Singh&quot;,&quot;given&quot;:&quot;Mohan B.&quot;,&quot;non-dropping-particle&quot;:&quot;&quot;,&quot;parse-names&quot;:false,&quot;suffix&quot;:&quot;&quot;}],&quot;container-title&quot;:&quot;Communications Biology&quot;,&quot;id&quot;:&quot;afa2055d-206a-5bcc-9a9e-5caf252cffd9&quot;,&quot;issue&quot;:&quot;1&quot;,&quot;issued&quot;:{&quot;date-parts&quot;:[[&quot;2020&quot;,&quot;12&quot;,&quot;1&quot;]]},&quot;page&quot;:&quot;1-9&quot;,&quot;publisher&quot;:&quot;Nature Research&quot;,&quot;title&quot;:&quot;Rice 3D chromatin structure correlates with sequence variation and meiotic recombination rate&quot;,&quot;type&quot;:&quot;article-journal&quot;,&quot;volume&quot;:&quot;3&quot;,&quot;container-title-short&quot;:&quot;Commun Biol&quot;},&quot;uris&quot;:[&quot;http://www.mendeley.com/documents/?uuid=7bce9283-912e-3365-aaa5-94112117ec12&quot;],&quot;isTemporary&quot;:false,&quot;legacyDesktopId&quot;:&quot;7bce9283-912e-3365-aaa5-94112117ec12&quot;}]},{&quot;citationID&quot;:&quot;MENDELEY_CITATION_be77a4c0-e672-47a9-8ec7-fe1681c4acf2&quot;,&quot;properties&quot;:{&quot;noteIndex&quot;:0},&quot;isEdited&quot;:false,&quot;manualOverride&quot;:{&quot;citeprocText&quot;:&quot;[22]&quot;,&quot;isManuallyOverridden&quot;:false,&quot;manualOverrideText&quot;:&quot;&quot;},&quot;citationTag&quot;:&quot;MENDELEY_CITATION_v3_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&quot;,&quot;citationItems&quot;:[{&quot;id&quot;:&quot;f7ebf0b3-9ac3-517a-a2d3-1565f8ede770&quot;,&quot;itemData&quot;:{&quot;DOI&quot;:&quot;10.1073/PNAS.1808631116/SUPPL_FILE/PNAS.1808631116.SD03.XLSX&quot;,&quot;ISSN&quot;:&quot;10916490&quot;,&quot;PMID&quot;:&quot;30659153&quot;,&quot;abstract&quot;:&quot;The potential impact of structural variants includes not only the duplication or deletion of coding sequences, but also the perturbation of noncoding DNA regulatory elements and structural chromatin features, including topological domains (TADs). Structural variants disrupting TAD boundaries have been implicated both in cancer and developmental disease; this likely occurs via “enhancer hijacking,” whereby removal of the TAD boundary exposes enhancers to new target transcription start sites (TSSs). With this functional role, we hypothesized that boundaries would display evidence for negative selection. Here we demonstrate that the chromatin landscape constrains structural variation both within healthy humans and across primate evolution. In contrast, in patients with developmental delay, variants occur remarkably uniformly across genomic features, suggesting a potentially broad role for enhancer hijacking in human disease.&quot;,&quot;author&quot;:[{&quot;dropping-particle&quot;:&quot;&quot;,&quot;family&quot;:&quot;Fudenberg&quot;,&quot;given&quot;:&quot;Geoff&quot;,&quot;non-dropping-particle&quot;:&quot;&quot;,&quot;parse-names&quot;:false,&quot;suffix&quot;:&quot;&quot;},{&quot;dropping-particle&quot;:&quot;&quot;,&quot;family&quot;:&quot;Pollard&quot;,&quot;given&quot;:&quot;Katherine S.&quot;,&quot;non-dropping-particle&quot;:&quot;&quot;,&quot;parse-names&quot;:false,&quot;suffix&quot;:&quot;&quot;}],&quot;container-title&quot;:&quot;Proceedings of the National Academy of Sciences of the United States of America&quot;,&quot;id&quot;:&quot;f7ebf0b3-9ac3-517a-a2d3-1565f8ede770&quot;,&quot;issue&quot;:&quot;6&quot;,&quot;issued&quot;:{&quot;date-parts&quot;:[[&quot;2019&quot;,&quot;2&quot;,&quot;5&quot;]]},&quot;page&quot;:&quot;2175-2180&quot;,&quot;publisher&quot;:&quot;National Academy of Sciences&quot;,&quot;title&quot;:&quot;Chromatin features constrain structural variation across evolutionary timescales&quot;,&quot;type&quot;:&quot;article-journal&quot;,&quot;volume&quot;:&quot;116&quot;,&quot;container-title-short&quot;:&quot;Proc Natl Acad Sci U S A&quot;},&quot;uris&quot;:[&quot;http://www.mendeley.com/documents/?uuid=acdcdf15-1b40-3b0a-a1fb-581b36cec604&quot;],&quot;isTemporary&quot;:false,&quot;legacyDesktopId&quot;:&quot;acdcdf15-1b40-3b0a-a1fb-581b36cec604&quot;}]},{&quot;citationID&quot;:&quot;MENDELEY_CITATION_3b26127c-0ceb-4dd8-b961-a2a6d7623770&quot;,&quot;properties&quot;:{&quot;noteIndex&quot;:0},&quot;isEdited&quot;:false,&quot;manualOverride&quot;:{&quot;isManuallyOverridden&quot;:false,&quot;citeprocText&quot;:&quot;[10]&quot;,&quot;manualOverrideText&quot;:&quot;&quot;},&quot;citationTag&quot;:&quot;MENDELEY_CITATION_v3_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&quot;,&quot;citationItems&quot;:[{&quot;id&quot;:&quot;90c11eb6-8a76-3b05-95c5-794294f6e2d7&quot;,&quot;itemData&quot;:{&quot;type&quot;:&quot;article-journal&quot;,&quot;id&quot;:&quot;90c11eb6-8a76-3b05-95c5-794294f6e2d7&quot;,&quot;title&quot;:&quot;The 3D architecture of the pepper genome and its relationship to function and evolution&quot;,&quot;author&quot;:[{&quot;family&quot;:&quot;Liao&quot;,&quot;given&quot;:&quot;Yi&quot;,&quot;parse-names&quot;:false,&quot;dropping-particle&quot;:&quot;&quot;,&quot;non-dropping-particle&quot;:&quot;&quot;},{&quot;family&quot;:&quot;Wang&quot;,&quot;given&quot;:&quot;Juntao&quot;,&quot;parse-names&quot;:false,&quot;dropping-particle&quot;:&quot;&quot;,&quot;non-dropping-particle&quot;:&quot;&quot;},{&quot;family&quot;:&quot;Zhu&quot;,&quot;given&quot;:&quot;Zhangsheng&quot;,&quot;parse-names&quot;:false,&quot;dropping-particle&quot;:&quot;&quot;,&quot;non-dropping-particle&quot;:&quot;&quot;},{&quot;family&quot;:&quot;Liu&quot;,&quot;given&quot;:&quot;Yuanlong&quot;,&quot;parse-names&quot;:false,&quot;dropping-particle&quot;:&quot;&quot;,&quot;non-dropping-particle&quot;:&quot;&quot;},{&quot;family&quot;:&quot;Chen&quot;,&quot;given&quot;:&quot;Jinfeng&quot;,&quot;parse-names&quot;:false,&quot;dropping-particle&quot;:&quot;&quot;,&quot;non-dropping-particle&quot;:&quot;&quot;},{&quot;family&quot;:&quot;Zhou&quot;,&quot;given&quot;:&quot;Yongfeng&quot;,&quot;parse-names&quot;:false,&quot;dropping-particle&quot;:&quot;&quot;,&quot;non-dropping-particle&quot;:&quot;&quot;},{&quot;family&quot;:&quot;Liu&quot;,&quot;given&quot;:&quot;Feng&quot;,&quot;parse-names&quot;:false,&quot;dropping-particle&quot;:&quot;&quot;,&quot;non-dropping-particle&quot;:&quot;&quot;},{&quot;family&quot;:&quot;Lei&quot;,&quot;given&quot;:&quot;Jianjun&quot;,&quot;parse-names&quot;:false,&quot;dropping-particle&quot;:&quot;&quot;,&quot;non-dropping-particle&quot;:&quot;&quot;},{&quot;family&quot;:&quot;Gaut&quot;,&quot;given&quot;:&quot;Brandon S.&quot;,&quot;parse-names&quot;:false,&quot;dropping-particle&quot;:&quot;&quot;,&quot;non-dropping-particle&quot;:&quot;&quot;},{&quot;family&quot;:&quot;Cao&quot;,&quot;given&quot;:&quot;Bihao&quot;,&quot;parse-names&quot;:false,&quot;dropping-particle&quot;:&quot;&quot;,&quot;non-dropping-particle&quot;:&quot;&quot;},{&quot;family&quot;:&quot;Emerson&quot;,&quot;given&quot;:&quot;J. J.&quot;,&quot;parse-names&quot;:false,&quot;dropping-particle&quot;:&quot;&quot;,&quot;non-dropping-particle&quot;:&quot;&quot;},{&quot;family&quot;:&quot;Chen&quot;,&quot;given&quot;:&quot;Changming&quot;,&quot;parse-names&quot;:false,&quot;dropping-particle&quot;:&quot;&quot;,&quot;non-dropping-particle&quot;:&quot;&quot;}],&quot;container-title&quot;:&quot;Nature Communications 2022 13:1&quot;,&quot;accessed&quot;:{&quot;date-parts&quot;:[[2022,6,16]]},&quot;DOI&quot;:&quot;10.1038/s41467-022-31112-x&quot;,&quot;ISSN&quot;:&quot;2041-1723&quot;,&quot;URL&quot;:&quot;https://www.nature.com/articles/s41467-022-31112-x&quot;,&quot;issued&quot;:{&quot;date-parts&quot;:[[2022,6,16]]},&quot;page&quot;:&quot;1-18&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publisher&quot;:&quot;Nature Publishing Group&quot;,&quot;issue&quot;:&quot;1&quot;,&quot;volume&quot;:&quot;13&quot;,&quot;container-title-short&quot;:&quot;&quot;},&quot;isTemporary&quot;:false}]},{&quot;citationID&quot;:&quot;MENDELEY_CITATION_ff8266a8-58d7-44c5-ab6b-7f8fb4a5665b&quot;,&quot;properties&quot;:{&quot;noteIndex&quot;:0},&quot;isEdited&quot;:false,&quot;manualOverride&quot;:{&quot;isManuallyOverridden&quot;:false,&quot;citeprocText&quot;:&quot;[64]&quot;,&quot;manualOverrideText&quot;:&quot;&quot;},&quot;citationTag&quot;:&quot;MENDELEY_CITATION_v3_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&quot;,&quot;citationItems&quot;:[{&quot;id&quot;:&quot;b3688a25-355f-397d-b9ee-3b31b3e89117&quot;,&quot;itemData&quot;:{&quot;type&quot;:&quot;article-journal&quot;,&quot;id&quot;:&quot;b3688a25-355f-397d-b9ee-3b31b3e89117&quot;,&quot;title&quot;:&quot;Pan-3D genome analysis reveals structural and functional differentiation of soybean genomes&quot;,&quot;author&quot;:[{&quot;family&quot;:&quot;Ni&quot;,&quot;given&quot;:&quot;Lingbin&quot;,&quot;parse-names&quot;:false,&quot;dropping-particle&quot;:&quot;&quot;,&quot;non-dropping-particle&quot;:&quot;&quot;},{&quot;family&quot;:&quot;Liu&quot;,&quot;given&quot;:&quot;Yucheng&quot;,&quot;parse-names&quot;:false,&quot;dropping-particle&quot;:&quot;&quot;,&quot;non-dropping-particle&quot;:&quot;&quot;},{&quot;family&quot;:&quot;Ma&quot;,&quot;given&quot;:&quot;Xin&quot;,&quot;parse-names&quot;:false,&quot;dropping-particle&quot;:&quot;&quot;,&quot;non-dropping-particle&quot;:&quot;&quot;},{&quot;family&quot;:&quot;Liu&quot;,&quot;given&quot;:&quot;Tengfei&quot;,&quot;parse-names&quot;:false,&quot;dropping-particle&quot;:&quot;&quot;,&quot;non-dropping-particle&quot;:&quot;&quot;},{&quot;family&quot;:&quot;Yang&quot;,&quot;given&quot;:&quot;Xiaoyue&quot;,&quot;parse-names&quot;:false,&quot;dropping-particle&quot;:&quot;&quot;,&quot;non-dropping-particle&quot;:&quot;&quot;},{&quot;family&quot;:&quot;Wang&quot;,&quot;given&quot;:&quot;Zhao&quot;,&quot;parse-names&quot;:false,&quot;dropping-particle&quot;:&quot;&quot;,&quot;non-dropping-particle&quot;:&quot;&quot;},{&quot;family&quot;:&quot;Liang&quot;,&quot;given&quot;:&quot;Qianjin&quot;,&quot;parse-names&quot;:false,&quot;dropping-particle&quot;:&quot;&quot;,&quot;non-dropping-particle&quot;:&quot;&quot;},{&quot;family&quot;:&quot;Liu&quot;,&quot;given&quot;:&quot;Shulin&quot;,&quot;parse-names&quot;:false,&quot;dropping-particle&quot;:&quot;&quot;,&quot;non-dropping-particle&quot;:&quot;&quot;},{&quot;family&quot;:&quot;Zhang&quot;,&quot;given&quot;:&quot;Min&quot;,&quot;parse-names&quot;:false,&quot;dropping-particle&quot;:&quot;&quot;,&quot;non-dropping-particle&quot;:&quot;&quot;},{&quot;family&quot;:&quot;Wang&quot;,&quot;given&quot;:&quot;Zheng&quot;,&quot;parse-names&quot;:false,&quot;dropping-particle&quot;:&quot;&quot;,&quot;non-dropping-particle&quot;:&quot;&quot;},{&quot;family&quot;:&quot;Shen&quot;,&quot;given&quot;:&quot;Yanting&quot;,&quot;parse-names&quot;:false,&quot;dropping-particle&quot;:&quot;&quot;,&quot;non-dropping-particle&quot;:&quot;&quot;},{&quot;family&quot;:&quot;Tian&quot;,&quot;given&quot;:&quot;Zhixi&quot;,&quot;parse-names&quot;:false,&quot;dropping-particle&quot;:&quot;&quot;,&quot;non-dropping-particle&quot;:&quot;&quot;}],&quot;container-title&quot;:&quot;Genome biology&quot;,&quot;container-title-short&quot;:&quot;Genome Biol&quot;,&quot;accessed&quot;:{&quot;date-parts&quot;:[[2023,1,22]]},&quot;DOI&quot;:&quot;10.1186/S13059-023-02854-8&quot;,&quot;ISSN&quot;:&quot;1474-760X&quot;,&quot;PMID&quot;:&quot;36658660&quot;,&quot;URL&quot;:&quot;https://pubmed.ncbi.nlm.nih.gov/36658660/&quot;,&quot;issued&quot;:{&quot;date-parts&quot;:[[2023,1,19]]},&quot;page&quot;:&quot;12&quot;,&quot;publisher&quot;:&quot;Genome Biol&quot;,&quot;issue&quot;:&quot;1&quot;,&quot;volume&quot;:&quot;24&quot;},&quot;isTemporary&quot;:false}]},{&quot;citationID&quot;:&quot;MENDELEY_CITATION_88042a22-35fa-40b8-9147-ed2cf9f64b01&quot;,&quot;properties&quot;:{&quot;noteIndex&quot;:0},&quot;isEdited&quot;:false,&quot;manualOverride&quot;:{&quot;citeprocText&quot;:&quot;[65]&quot;,&quot;isManuallyOverridden&quot;:false,&quot;manualOverrideText&quot;:&quot;&quot;},&quot;citationTag&quot;:&quot;MENDELEY_CITATION_v3_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&quot;,&quot;citationItems&quot;:[{&quot;id&quot;:&quot;1f11228c-c0d1-578e-896a-f1cfa1d6545c&quot;,&quot;itemData&quot;:{&quot;DOI&quot;:&quot;10.1016/J.YGENO.2021.07.023&quot;,&quot;ISSN&quot;:&quot;0888-7543&quot;,&quot;abstract&quot;:&quot;Structural variations (SVs) are recognized to have an important role in transcriptional regulation, especially in the light of resolved 3D genome structure using high-throughput chromosome conformation capture (Hi-C) technology in mammals. However, the effect of SVs on 3D genome organization in plants remains rarely understood. In this study, we identified 295,496 SVs and 5251 topologically associating domains (TADs) in two diploid and two tetraploid cottons. We observed that approximately 16% of SVs occurred in TAD boundary regions that were called boundary affecting-structural variations (BA-SVs), and had a large effect on disrupting TAD organization. Nevertheless, SVs preferred occurring in TAD interior instead of TAD boundary, probably associated with the relaxed evolutionary selection pressure. We noticed the biased evolution of the At and Dt subgenomes of tetraploid cottons, in terms of SV-mediated disruption of 3D genome structure relative to diploids. In addition, we provide evidence showing that both SVs and TAD disruption could lead to expression difference of orthologous genes. This study advances our understanding of the effect of SVs on 3D genome organization and gene expression regulation in plants.&quot;,&quot;author&quot;:[{&quot;dropping-particle&quot;:&quot;&quot;,&quot;family&quot;:&quot;Long&quot;,&quot;given&quot;:&quot;Yuexuan&quot;,&quot;non-dropping-particle&quot;:&quot;&quot;,&quot;parse-names&quot;:false,&quot;suffix&quot;:&quot;&quot;},{&quot;dropping-particle&quot;:&quot;&quot;,&quot;family&quot;:&quot;Liu&quot;,&quot;given&quot;:&quot;Zhenping&quot;,&quot;non-dropping-particle&quot;:&quot;&quot;,&quot;parse-names&quot;:false,&quot;suffix&quot;:&quot;&quot;},{&quot;dropping-particle&quot;:&quot;&quot;,&quot;family&quot;:&quot;Wang&quot;,&quot;given&quot;:&quot;Pengcheng&quot;,&quot;non-dropping-particle&quot;:&quot;&quot;,&quot;parse-names&quot;:false,&quot;suffix&quot;:&quot;&quot;},{&quot;dropping-particle&quot;:&quot;&quot;,&quot;family&quot;:&quot;Yang&quot;,&quot;given&quot;:&quot;Hang&quot;,&quot;non-dropping-particle&quot;:&quot;&quot;,&quot;parse-names&quot;:false,&quot;suffix&quot;:&quot;&quot;},{&quot;dropping-particle&quot;:&quot;&quot;,&quot;family&quot;:&quot;Wang&quot;,&quot;given&quot;:&quot;Yuejin&quot;,&quot;non-dropping-particle&quot;:&quot;&quot;,&quot;parse-names&quot;:false,&quot;suffix&quot;:&quot;&quot;},{&quot;dropping-particle&quot;:&quot;&quot;,&quot;family&quot;:&quot;Zhang&quot;,&quot;given&quot;:&quot;Sainan&quot;,&quot;non-dropping-particle&quot;:&quot;&quot;,&quot;parse-names&quot;:false,&quot;suffix&quot;:&quot;&quot;},{&quot;dropping-particle&quot;:&quot;&quot;,&quot;family&quot;:&quot;Zhang&quot;,&quot;given&quot;:&quot;Xianlong&quot;,&quot;non-dropping-particle&quot;:&quot;&quot;,&quot;parse-names&quot;:false,&quot;suffix&quot;:&quot;&quot;},{&quot;dropping-particle&quot;:&quot;&quot;,&quot;family&quot;:&quot;Wang&quot;,&quot;given&quot;:&quot;Maojun&quot;,&quot;non-dropping-particle&quot;:&quot;&quot;,&quot;parse-names&quot;:false,&quot;suffix&quot;:&quot;&quot;}],&quot;container-title&quot;:&quot;Genomics&quot;,&quot;id&quot;:&quot;1f11228c-c0d1-578e-896a-f1cfa1d6545c&quot;,&quot;issue&quot;:&quot;5&quot;,&quot;issued&quot;:{&quot;date-parts&quot;:[[&quot;2021&quot;,&quot;9&quot;,&quot;1&quot;]]},&quot;page&quot;:&quot;3405-3414&quot;,&quot;publisher&quot;:&quot;Academic Press&quot;,&quot;title&quot;:&quot;Disruption of topologically associating domains by structural variations in tetraploid cottons&quot;,&quot;type&quot;:&quot;article-journal&quot;,&quot;volume&quot;:&quot;113&quot;,&quot;container-title-short&quot;:&quot;Genomics&quot;},&quot;uris&quot;:[&quot;http://www.mendeley.com/documents/?uuid=386f80c3-b0de-36a9-bcaa-b672e25e7670&quot;],&quot;isTemporary&quot;:false,&quot;legacyDesktopId&quot;:&quot;386f80c3-b0de-36a9-bcaa-b672e25e7670&quot;}]},{&quot;citationID&quot;:&quot;MENDELEY_CITATION_179a8f98-adbc-4abd-b74e-da6a0bc67deb&quot;,&quot;properties&quot;:{&quot;noteIndex&quot;:0},&quot;isEdited&quot;:false,&quot;manualOverride&quot;:{&quot;citeprocText&quot;:&quot;[49]&quot;,&quot;isManuallyOverridden&quot;:false,&quot;manualOverrideText&quot;:&quot;&quot;},&quot;citationTag&quot;:&quot;MENDELEY_CITATION_v3_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&quot;,&quot;citationItems&quot;:[{&quot;id&quot;:&quot;a088ccd0-5d8e-52f9-8320-36668f89cb00&quot;,&quot;itemData&quot;:{&quot;DOI&quot;:&quot;10.1093/NAR/GKW1135&quot;,&quot;ISSN&quot;:&quot;13624962&quot;,&quot;PMID&quot;:&quot;27899667&quot;,&quot;abstract&quot;:&quot;We describe updates to the Rice SNP-Seek Database since its first release. We ran a new SNP-calling pipeline followed by filtering that resulted in complete, base, filtered and core SNP datasets. Besides the Nipponbare reference genome, the pipeline was run on genome assemblies of IR 64, 93-11, DJ 123 and Kasalath. New genotype query and display features are added for reference assemblies, SNP datasets and indels. JBrowse now displays BAM, VCF and other annotation tracks, the additional genome assemblies and an embedded VISTA genome comparison viewer. Middleware is redesigned for improved performance by using a hybrid of HDF5 and RDMS for genotype storage. Query modules for genotypes, varieties and genes are improved to handle various constraints. An integrated list manager allows the user to pass query parameters for further analysis. The SNP Annotator adds traits, ontology terms, effects and interactions to markers in a list. Webservice calls were implemented to access most data. These features enable seamless querying of SNPSeek across various biological entities, a step toward semi-automated gene-trait association discovery. URL: http://snp-seek.irri.org.&quot;,&quot;author&quot;:[{&quot;dropping-particle&quot;:&quot;&quot;,&quot;family&quot;:&quot;Mansueto&quot;,&quot;given&quot;:&quot;Locedie&quot;,&quot;non-dropping-particle&quot;:&quot;&quot;,&quot;parse-names&quot;:false,&quot;suffix&quot;:&quot;&quot;},{&quot;dropping-particle&quot;:&quot;&quot;,&quot;family&quot;:&quot;Fuentes&quot;,&quot;given&quot;:&quot;Roven Rommel&quot;,&quot;non-dropping-particle&quot;:&quot;&quot;,&quot;parse-names&quot;:false,&quot;suffix&quot;:&quot;&quot;},{&quot;dropping-particle&quot;:&quot;&quot;,&quot;family&quot;:&quot;Borja&quot;,&quot;given&quot;:&quot;Frances Nikki&quot;,&quot;non-dropping-particle&quot;:&quot;&quot;,&quot;parse-names&quot;:false,&quot;suffix&quot;:&quot;&quot;},{&quot;dropping-particle&quot;:&quot;&quot;,&quot;family&quot;:&quot;Detras&quot;,&quot;given&quot;:&quot;Jeffery&quot;,&quot;non-dropping-particle&quot;:&quot;&quot;,&quot;parse-names&quot;:false,&quot;suffix&quot;:&quot;&quot;},{&quot;dropping-particle&quot;:&quot;&quot;,&quot;family&quot;:&quot;Abrio-Santos&quot;,&quot;given&quot;:&quot;Juan Miguel&quot;,&quot;non-dropping-particle&quot;:&quot;&quot;,&quot;parse-names&quot;:false,&quot;suffix&quot;:&quot;&quot;},{&quot;dropping-particle&quot;:&quot;&quot;,&quot;family&quot;:&quot;Chebotarov&quot;,&quot;given&quot;:&quot;Dmytro&quot;,&quot;non-dropping-particle&quot;:&quot;&quot;,&quot;parse-names&quot;:false,&quot;suffix&quot;:&quot;&quot;},{&quot;dropping-particle&quot;:&quot;&quot;,&quot;family&quot;:&quot;Sanciangco&quot;,&quot;given&quot;:&quot;Millicent&quot;,&quot;non-dropping-particle&quot;:&quot;&quot;,&quot;parse-names&quot;:false,&quot;suffix&quot;:&quot;&quot;},{&quot;dropping-particle&quot;:&quot;&quot;,&quot;family&quot;:&quot;Palis&quot;,&quot;given&quot;:&quot;Kevin&quot;,&quot;non-dropping-particle&quot;:&quot;&quot;,&quot;parse-names&quot;:false,&quot;suffix&quot;:&quot;&quot;},{&quot;dropping-particle&quot;:&quot;&quot;,&quot;family&quot;:&quot;Copetti&quot;,&quot;given&quot;:&quot;Dario&quot;,&quot;non-dropping-particle&quot;:&quot;&quot;,&quot;parse-names&quot;:false,&quot;suffix&quot;:&quot;&quot;},{&quot;dropping-particle&quot;:&quot;&quot;,&quot;family&quot;:&quot;Poliakov&quot;,&quot;given&quot;:&quot;Alexandre&quot;,&quot;non-dropping-particle&quot;:&quot;&quot;,&quot;parse-names&quot;:false,&quot;suffix&quot;:&quot;&quot;},{&quot;dropping-particle&quot;:&quot;&quot;,&quot;family&quot;:&quot;Dubchak&quot;,&quot;given&quot;:&quot;Inna&quot;,&quot;non-dropping-particle&quot;:&quot;&quot;,&quot;parse-names&quot;:false,&quot;suffix&quot;:&quot;&quot;},{&quot;dropping-particle&quot;:&quot;&quot;,&quot;family&quot;:&quot;Solovyev&quot;,&quot;given&quot;:&quot;Victor&quot;,&quot;non-dropping-particle&quot;:&quot;&quot;,&quot;parse-names&quot;:false,&quot;suffix&quot;:&quot;&quot;},{&quot;dropping-particle&quot;:&quot;&quot;,&quot;family&quot;:&quot;Wing&quot;,&quot;given&quot;:&quot;Rod A.&quot;,&quot;non-dropping-particle&quot;:&quot;&quot;,&quot;parse-names&quot;:false,&quot;suffix&quot;:&quot;&quot;},{&quot;dropping-particle&quot;:&quot;&quot;,&quot;family&quot;:&quot;Hamilton&quot;,&quot;given&quot;:&quot;Ruaraidh Sackville&quot;,&quot;non-dropping-particle&quot;:&quot;&quot;,&quot;parse-names&quot;:false,&quot;suffix&quot;:&quot;&quot;},{&quot;dropping-particle&quot;:&quot;&quot;,&quot;family&quot;:&quot;Mauleon&quot;,&quot;given&quot;:&quot;Ramil&quot;,&quot;non-dropping-particle&quot;:&quot;&quot;,&quot;parse-names&quot;:false,&quot;suffix&quot;:&quot;&quot;},{&quot;dropping-particle&quot;:&quot;&quot;,&quot;family&quot;:&quot;McNally&quot;,&quot;given&quot;:&quot;Kenneth L.&quot;,&quot;non-dropping-particle&quot;:&quot;&quot;,&quot;parse-names&quot;:false,&quot;suffix&quot;:&quot;&quot;},{&quot;dropping-particle&quot;:&quot;&quot;,&quot;family&quot;:&quot;Alexandrov&quot;,&quot;given&quot;:&quot;Nickolai&quot;,&quot;non-dropping-particle&quot;:&quot;&quot;,&quot;parse-names&quot;:false,&quot;suffix&quot;:&quot;&quot;}],&quot;container-title&quot;:&quot;Nucleic Acids Research&quot;,&quot;id&quot;:&quot;a088ccd0-5d8e-52f9-8320-36668f89cb00&quot;,&quot;issue&quot;:&quot;Database issue&quot;,&quot;issued&quot;:{&quot;date-parts&quot;:[[&quot;2017&quot;,&quot;1&quot;,&quot;1&quot;]]},&quot;page&quot;:&quot;D1075&quot;,&quot;publisher&quot;:&quot;Oxford University Press&quot;,&quot;title&quot;:&quot;Rice SNP-seek database update: new SNPs, indels, and queries&quot;,&quot;type&quot;:&quot;article-journal&quot;,&quot;volume&quot;:&quot;45&quot;,&quot;container-title-short&quot;:&quot;Nucleic Acids Res&quot;},&quot;uris&quot;:[&quot;http://www.mendeley.com/documents/?uuid=b8eac53e-663b-3b3a-b78e-24b5e3c0d2c1&quot;],&quot;isTemporary&quot;:false,&quot;legacyDesktopId&quot;:&quot;b8eac53e-663b-3b3a-b78e-24b5e3c0d2c1&quot;}]},{&quot;citationID&quot;:&quot;MENDELEY_CITATION_5e659e6f-ec39-4d04-85b5-28726c5997e4&quot;,&quot;properties&quot;:{&quot;noteIndex&quot;:0},&quot;isEdited&quot;:false,&quot;manualOverride&quot;:{&quot;citeprocText&quot;:&quot;[20]&quot;,&quot;isManuallyOverridden&quot;:false,&quot;manualOverrideText&quot;:&quot;&quot;},&quot;citationTag&quot;:&quot;MENDELEY_CITATION_v3_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&quot;,&quot;citationItems&quot;:[{&quot;id&quot;:&quot;5cdb14f6-62f5-569b-a61a-3ab05b34d8e2&quot;,&quot;itemData&quot;:{&quot;DOI&quot;:&quot;10.1016/j.ajhg.2021.01.001&quot;,&quot;ISSN&quot;:&quot;00029297&quot;,&quot;author&quot;:[{&quot;dropping-particle&quot;:&quot;&quot;,&quot;family&quot;:&quot;McArthur&quot;,&quot;given&quot;:&quot;Evonne&quot;,&quot;non-dropping-particle&quot;:&quot;&quot;,&quot;parse-names&quot;:false,&quot;suffix&quot;:&quot;&quot;},{&quot;dropping-particle&quot;:&quot;&quot;,&quot;family&quot;:&quot;Capra&quot;,&quot;given&quot;:&quot;John A.&quot;,&quot;non-dropping-particle&quot;:&quot;&quot;,&quot;parse-names&quot;:false,&quot;suffix&quot;:&quot;&quot;}],&quot;container-title&quot;:&quot;The American Journal of Human Genetics&quot;,&quot;id&quot;:&quot;5cdb14f6-62f5-569b-a61a-3ab05b34d8e2&quot;,&quot;issue&quot;:&quot;2&quot;,&quot;issued&quot;:{&quot;date-parts&quot;:[[&quot;2021&quot;,&quot;2&quot;]]},&quot;page&quot;:&quot;269-283&quot;,&quot;publisher&quot;:&quot;Am J Hum Genet&quot;,&quot;title&quot;:&quot;Topologically associating domain boundaries that are stable across diverse cell types are evolutionarily constrained and enriched for heritability&quot;,&quot;type&quot;:&quot;article-journal&quot;,&quot;volume&quot;:&quot;108&quot;,&quot;container-title-short&quot;:&quot;&quot;},&quot;uris&quot;:[&quot;http://www.mendeley.com/documents/?uuid=58843655-f90f-37d6-8d37-08c87768f0ef&quot;],&quot;isTemporary&quot;:false,&quot;legacyDesktopId&quot;:&quot;58843655-f90f-37d6-8d37-08c87768f0ef&quot;}]},{&quot;citationID&quot;:&quot;MENDELEY_CITATION_8d1d4c97-d745-4028-8e44-5d0ff88a4b53&quot;,&quot;properties&quot;:{&quot;noteIndex&quot;:0},&quot;isEdited&quot;:false,&quot;manualOverride&quot;:{&quot;citeprocText&quot;:&quot;[21,40]&quot;,&quot;isManuallyOverridden&quot;:false,&quot;manualOverrideText&quot;:&quot;&quot;},&quot;citationItems&quot;:[{&quot;id&quot;:&quot;6b556997-233c-52a9-9ae7-b6005aedfabd&quot;,&quot;itemData&quot;:{&quot;DOI&quot;:&quot;10.1038/s41467-022-31112-x&quot;,&quot;ISSN&quot;:&quot;2041-1723&quot;,&quot;abstract&quot;:&quot;The organization of chromatin into self-interacting domains is universal among eukaryotic genomes, though how and why they form varies considerably. Here we report a chromosome-scale reference genome assembly of pepper (Capsicum annuum) and explore its 3D organization through integrating high-resolution Hi-C maps with epigenomic, transcriptomic, and genetic variation data. Chromatin folding domains in pepper are as prominent as TADs in mammals but exhibit unique characteristics. They tend to coincide with heterochromatic regions enriched with retrotransposons and are frequently embedded in loops, which may correlate with transcription factories. Their boundaries are hotspots for chromosome rearrangements but are otherwise depleted for genetic variation. While chromatin conformation broadly affects transcription variance, it does not predict differential gene expression between tissues. Our results suggest that pepper genome organization is explained by a model of heterochromatin-driven folding promoted by transcription factories and that such spatial architecture is under structural and functional constraints. The organization of chromatin into self-interacting domains is universal among eukaryotic genomes. Here, the authors report a reference-grade pepper genome assembly and use this reference to help describe the relationship among 3D chromatin conformation, chromatin function, and gene expression.&quot;,&quot;author&quot;:[{&quot;dropping-particle&quot;:&quot;&quot;,&quot;family&quot;:&quot;Liao&quot;,&quot;given&quot;:&quot;Yi&quot;,&quot;non-dropping-particle&quot;:&quot;&quot;,&quot;parse-names&quot;:false,&quot;suffix&quot;:&quot;&quot;},{&quot;dropping-particle&quot;:&quot;&quot;,&quot;family&quot;:&quot;Wang&quot;,&quot;given&quot;:&quot;Juntao&quot;,&quot;non-dropping-particle&quot;:&quot;&quot;,&quot;parse-names&quot;:false,&quot;suffix&quot;:&quot;&quot;},{&quot;dropping-particle&quot;:&quot;&quot;,&quot;family&quot;:&quot;Zhu&quot;,&quot;given&quot;:&quot;Zhangsheng&quot;,&quot;non-dropping-particle&quot;:&quot;&quot;,&quot;parse-names&quot;:false,&quot;suffix&quot;:&quot;&quot;},{&quot;dropping-particle&quot;:&quot;&quot;,&quot;family&quot;:&quot;Liu&quot;,&quot;given&quot;:&quot;Yuanlong&quot;,&quot;non-dropping-particle&quot;:&quot;&quot;,&quot;parse-names&quot;:false,&quot;suffix&quot;:&quot;&quot;},{&quot;dropping-particle&quot;:&quot;&quot;,&quot;family&quot;:&quot;Chen&quot;,&quot;given&quot;:&quot;Jinfeng&quot;,&quot;non-dropping-particle&quot;:&quot;&quot;,&quot;parse-names&quot;:false,&quot;suffix&quot;:&quot;&quot;},{&quot;dropping-particle&quot;:&quot;&quot;,&quot;family&quot;:&quot;Zhou&quot;,&quot;given&quot;:&quot;Yongfeng&quot;,&quot;non-dropping-particle&quot;:&quot;&quot;,&quot;parse-names&quot;:false,&quot;suffix&quot;:&quot;&quot;},{&quot;dropping-particle&quot;:&quot;&quot;,&quot;family&quot;:&quot;Liu&quot;,&quot;given&quot;:&quot;Feng&quot;,&quot;non-dropping-particle&quot;:&quot;&quot;,&quot;parse-names&quot;:false,&quot;suffix&quot;:&quot;&quot;},{&quot;dropping-particle&quot;:&quot;&quot;,&quot;family&quot;:&quot;Lei&quot;,&quot;given&quot;:&quot;Jianjun&quot;,&quot;non-dropping-particle&quot;:&quot;&quot;,&quot;parse-names&quot;:false,&quot;suffix&quot;:&quot;&quot;},{&quot;dropping-particle&quot;:&quot;&quot;,&quot;family&quot;:&quot;Gaut&quot;,&quot;given&quot;:&quot;Brandon S.&quot;,&quot;non-dropping-particle&quot;:&quot;&quot;,&quot;parse-names&quot;:false,&quot;suffix&quot;:&quot;&quot;},{&quot;dropping-particle&quot;:&quot;&quot;,&quot;family&quot;:&quot;Cao&quot;,&quot;given&quot;:&quot;Bihao&quot;,&quot;non-dropping-particle&quot;:&quot;&quot;,&quot;parse-names&quot;:false,&quot;suffix&quot;:&quot;&quot;},{&quot;dropping-particle&quot;:&quot;&quot;,&quot;family&quot;:&quot;Emerson&quot;,&quot;given&quot;:&quot;J. J.&quot;,&quot;non-dropping-particle&quot;:&quot;&quot;,&quot;parse-names&quot;:false,&quot;suffix&quot;:&quot;&quot;},{&quot;dropping-particle&quot;:&quot;&quot;,&quot;family&quot;:&quot;Chen&quot;,&quot;given&quot;:&quot;Changming&quot;,&quot;non-dropping-particle&quot;:&quot;&quot;,&quot;parse-names&quot;:false,&quot;suffix&quot;:&quot;&quot;}],&quot;container-title&quot;:&quot;Nature Communications 2022 13:1&quot;,&quot;id&quot;:&quot;6b556997-233c-52a9-9ae7-b6005aedfabd&quot;,&quot;issue&quot;:&quot;1&quot;,&quot;issued&quot;:{&quot;date-parts&quot;:[[&quot;2022&quot;,&quot;6&quot;,&quot;16&quot;]]},&quot;page&quot;:&quot;1-18&quot;,&quot;publisher&quot;:&quot;Nature Publishing Group&quot;,&quot;title&quot;:&quot;The 3D architecture of the pepper genome and its relationship to function and evolution&quot;,&quot;type&quot;:&quot;article-journal&quot;,&quot;volume&quot;:&quot;13&quot;,&quot;container-title-short&quot;:&quot;&quot;},&quot;uris&quot;:[&quot;http://www.mendeley.com/documents/?uuid=90c11eb6-8a76-3b05-95c5-794294f6e2d7&quot;],&quot;isTemporary&quot;:false,&quot;legacyDesktopId&quot;:&quot;90c11eb6-8a76-3b05-95c5-794294f6e2d7&quot;},{&quot;id&quot;:&quot;af5130e9-5e1d-3206-ac0a-73f92d0f2a56&quot;,&quot;itemData&quot;:{&quot;type&quot;:&quot;article-journal&quot;,&quot;id&quot;:&quot;af5130e9-5e1d-3206-ac0a-73f92d0f2a56&quot;,&quot;title&quot;:&quot;Evolutionary insights into 3D genome organization and epigenetic landscape of Vigna mungo&quot;,&quot;author&quot;:[{&quot;family&quot;:&quot;Junaid&quot;,&quot;given&quot;:&quot;Alim&quot;,&quot;parse-names&quot;:false,&quot;dropping-particle&quot;:&quot;&quot;,&quot;non-dropping-particle&quot;:&quot;&quot;},{&quot;family&quot;:&quot;Singh&quot;,&quot;given&quot;:&quot;Baljinder&quot;,&quot;parse-names&quot;:false,&quot;dropping-particle&quot;:&quot;&quot;,&quot;non-dropping-particle&quot;:&quot;&quot;},{&quot;family&quot;:&quot;Bhatia&quot;,&quot;given&quot;:&quot;Sabhyata&quot;,&quot;parse-names&quot;:false,&quot;dropping-particle&quot;:&quot;&quot;,&quot;non-dropping-particle&quot;:&quot;&quot;}],&quot;container-title&quot;:&quot;Life science alliance&quot;,&quot;container-title-short&quot;:&quot;Life Sci Alliance&quot;,&quot;accessed&quot;:{&quot;date-parts&quot;:[[2023,12,18]]},&quot;DOI&quot;:&quot;10.26508/LSA.202302074&quot;,&quot;ISSN&quot;:&quot;2575-1077&quot;,&quot;PMID&quot;:&quot;37923361&quot;,&quot;URL&quot;:&quot;https://pubmed.ncbi.nlm.nih.gov/37923361/&quot;,&quot;issued&quot;:{&quot;date-parts&quot;:[[2023,1,1]]},&quot;abstract&quot;:&quo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quot;,&quot;publisher&quot;:&quot;Life Sci Alliance&quot;,&quot;issue&quot;:&quot;1&quot;,&quot;volume&quot;:&quot;7&quot;},&quot;isTemporary&quot;:false}],&quot;citationTag&quot;:&quot;MENDELEY_CITATION_v3_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&quot;},{&quot;citationID&quot;:&quot;MENDELEY_CITATION_17dafa29-984f-4b60-8d83-0a322d1c26cf&quot;,&quot;properties&quot;:{&quot;noteIndex&quot;:0},&quot;isEdited&quot;:false,&quot;manualOverride&quot;:{&quot;citeprocText&quot;:&quot;[6]&quot;,&quot;isManuallyOverridden&quot;:false,&quot;manualOverrideText&quot;:&quot;&quot;},&quot;citationTag&quot;:&quot;MENDELEY_CITATION_v3_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&quot;,&quot;citationItems&quot;:[{&quot;id&quot;:&quot;feb8ae62-27db-58d8-93c9-41b6380a936e&quot;,&quot;itemData&quot;:{&quot;DOI&quot;:&quot;10.1038/s41467-017-02525-w&quot;,&quot;ISBN&quot;:&quot;4146701702525&quot;,&quot;ISSN&quot;:&quot;20411723&quot;,&quot;PMID&quot;:&quot;29335486&quot;,&quot;abstract&quot;:&quot;Despite an abundance of new studies about topologically associating domains (TADs), the role of genetic information in TAD formation is still not fully understood. Here we use our software, HiCExplorer (hicexplorer.readthedocs.io) to annotate &gt;2800 high-resolution (570 bp) TAD boundaries in Drosophila melanogaster. We identify eight DNA motifs enriched at boundaries, including a motif bound by the M1BP protein, and two new boundary motifs. In contrast to mammals, the CTCF motif is only enriched on a small fraction of boundaries flanking inactive chromatin while most active boundaries contain the motifs bound by the M1BP or Beaf-32 proteins. We demonstrate that boundaries can be accurately predicted using only the motif sequences at open chromatin sites. We propose that DNA sequence guides the genome architecture by allocation of boundary proteins in the genome. Finally, we present an interactive online database to access and explore the spatial organization of fly, mouse and human genomes, available at http://chorogenome.ie-freiburg.mpg.de .&quot;,&quot;author&quot;:[{&quot;dropping-particle&quot;:&quot;&quot;,&quot;family&quot;:&quot;Ramírez&quot;,&quot;given&quot;:&quot;Fidel&quot;,&quot;non-dropping-particle&quot;:&quot;&quot;,&quot;parse-names&quot;:false,&quot;suffix&quot;:&quot;&quot;},{&quot;dropping-particle&quot;:&quot;&quot;,&quot;family&quot;:&quot;Bhardwaj&quot;,&quot;given&quot;:&quot;Vivek&quot;,&quot;non-dropping-particle&quot;:&quot;&quot;,&quot;parse-names&quot;:false,&quot;suffix&quot;:&quot;&quot;},{&quot;dropping-particle&quot;:&quot;&quot;,&quot;family&quot;:&quot;Arrigoni&quot;,&quot;given&quot;:&quot;Laura&quot;,&quot;non-dropping-particle&quot;:&quot;&quot;,&quot;parse-names&quot;:false,&quot;suffix&quot;:&quot;&quot;},{&quot;dropping-particle&quot;:&quot;&quot;,&quot;family&quot;:&quot;Lam&quot;,&quot;given&quot;:&quot;Kin Chung&quot;,&quot;non-dropping-particle&quot;:&quot;&quot;,&quot;parse-names&quot;:false,&quot;suffix&quot;:&quot;&quot;},{&quot;dropping-particle&quot;:&quot;&quot;,&quot;family&quot;:&quot;Grüning&quot;,&quot;given&quot;:&quot;Björn A.&quot;,&quot;non-dropping-particle&quot;:&quot;&quot;,&quot;parse-names&quot;:false,&quot;suffix&quot;:&quot;&quot;},{&quot;dropping-particle&quot;:&quot;&quot;,&quot;family&quot;:&quot;Villaveces&quot;,&quot;given&quot;:&quot;José&quot;,&quot;non-dropping-particle&quot;:&quot;&quot;,&quot;parse-names&quot;:false,&quot;suffix&quot;:&quot;&quot;},{&quot;dropping-particle&quot;:&quot;&quot;,&quot;family&quot;:&quot;Habermann&quot;,&quot;given&quot;:&quot;Bianca&quot;,&quot;non-dropping-particle&quot;:&quot;&quot;,&quot;parse-names&quot;:false,&quot;suffix&quot;:&quot;&quot;},{&quot;dropping-particle&quot;:&quot;&quot;,&quot;family&quot;:&quot;Akhtar&quot;,&quot;given&quot;:&quot;Asifa&quot;,&quot;non-dropping-particle&quot;:&quot;&quot;,&quot;parse-names&quot;:false,&quot;suffix&quot;:&quot;&quot;},{&quot;dropping-particle&quot;:&quot;&quot;,&quot;family&quot;:&quot;Manke&quot;,&quot;given&quot;:&quot;Thomas&quot;,&quot;non-dropping-particle&quot;:&quot;&quot;,&quot;parse-names&quot;:false,&quot;suffix&quot;:&quot;&quot;}],&quot;container-title&quot;:&quot;Nature Communications&quot;,&quot;id&quot;:&quot;feb8ae62-27db-58d8-93c9-41b6380a936e&quot;,&quot;issue&quot;:&quot;1&quot;,&quot;issued&quot;:{&quot;date-parts&quot;:[[&quot;2018&quot;]]},&quot;title&quot;:&quot;High-resolution TADs reveal DNA sequences underlying genome organization in flies&quot;,&quot;type&quot;:&quot;article-journal&quot;,&quot;volume&quot;:&quot;9&quot;,&quot;container-title-short&quot;:&quot;Nat Commun&quot;},&quot;uris&quot;:[&quot;http://www.mendeley.com/documents/?uuid=f180f479-f513-3a98-b925-6b1d1272df7a&quot;],&quot;isTemporary&quot;:false,&quot;legacyDesktopId&quot;:&quot;f180f479-f513-3a98-b925-6b1d1272df7a&quot;}]},{&quot;citationID&quot;:&quot;MENDELEY_CITATION_ef7dbfce-1183-474a-a449-cd9fae8d59ff&quot;,&quot;properties&quot;:{&quot;noteIndex&quot;:0},&quot;isEdited&quot;:false,&quot;manualOverride&quot;:{&quot;citeprocText&quot;:&quot;[5,30]&quot;,&quot;isManuallyOverridden&quot;:false,&quot;manualOverrideText&quot;:&quot;&quot;},&quot;citationTag&quot;:&quot;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&quot;,&quot;citationItems&quot;:[{&quot;id&quot;:&quot;f3d4d710-6c8c-5429-8b7c-5e4a4b5e7cbc&quot;,&quot;itemData&quot;:{&quot;DOI&quot;:&quot;10.1038/nature11049&quot;,&quot;ISSN&quot;:&quot;1476-4687&quot;,&quot;PMID&quot;:&quot;22495304&quot;,&quot;abstract&quot;:&quo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quot;,&quot;author&quot;:[{&quot;dropping-particle&quot;:&quot;&quot;,&quot;family&quot;:&quot;Nora&quot;,&quot;given&quot;:&quot;Elphège P.&quot;,&quot;non-dropping-particle&quot;:&quot;&quot;,&quot;parse-names&quot;:false,&quot;suffix&quot;:&quot;&quot;},{&quot;dropping-particle&quot;:&quot;&quot;,&quot;family&quot;:&quot;Lajoie&quot;,&quot;given&quot;:&quot;Bryan R.&quot;,&quot;non-dropping-particle&quot;:&quot;&quot;,&quot;parse-names&quot;:false,&quot;suffix&quot;:&quot;&quot;},{&quot;dropping-particle&quot;:&quot;&quot;,&quot;family&quot;:&quot;Schulz&quot;,&quot;given&quot;:&quot;Edda G.&quot;,&quot;non-dropping-particle&quot;:&quot;&quot;,&quot;parse-names&quot;:false,&quot;suffix&quot;:&quot;&quot;},{&quot;dropping-particle&quot;:&quot;&quot;,&quot;family&quot;:&quot;Giorgetti&quot;,&quot;given&quot;:&quot;Luca&quot;,&quot;non-dropping-particle&quot;:&quot;&quot;,&quot;parse-names&quot;:false,&quot;suffix&quot;:&quot;&quot;},{&quot;dropping-particle&quot;:&quot;&quot;,&quot;family&quot;:&quot;Okamoto&quot;,&quot;given&quot;:&quot;Ikuhiro&quot;,&quot;non-dropping-particle&quot;:&quot;&quot;,&quot;parse-names&quot;:false,&quot;suffix&quot;:&quot;&quot;},{&quot;dropping-particle&quot;:&quot;&quot;,&quot;family&quot;:&quot;Servant&quot;,&quot;given&quot;:&quot;Nicolas&quot;,&quot;non-dropping-particle&quot;:&quot;&quot;,&quot;parse-names&quot;:false,&quot;suffix&quot;:&quot;&quot;},{&quot;dropping-particle&quot;:&quot;&quot;,&quot;family&quot;:&quot;Piolot&quot;,&quot;given&quot;:&quot;Tristan&quot;,&quot;non-dropping-particle&quot;:&quot;&quot;,&quot;parse-names&quot;:false,&quot;suffix&quot;:&quot;&quot;},{&quot;dropping-particle&quot;:&quot;&quot;,&quot;family&quot;:&quot;Berkum&quot;,&quot;given&quot;:&quot;Nynke L.&quot;,&quot;non-dropping-particle&quot;:&quot;Van&quot;,&quot;parse-names&quot;:false,&quot;suffix&quot;:&quot;&quot;},{&quot;dropping-particle&quot;:&quot;&quot;,&quot;family&quot;:&quot;Meisig&quot;,&quot;given&quot;:&quot;Johannes&quot;,&quot;non-dropping-particle&quot;:&quot;&quot;,&quot;parse-names&quot;:false,&quot;suffix&quot;:&quot;&quot;},{&quot;dropping-particle&quot;:&quot;&quot;,&quot;family&quot;:&quot;Sedat&quot;,&quot;given&quot;:&quot;John&quot;,&quot;non-dropping-particle&quot;:&quot;&quot;,&quot;parse-names&quot;:false,&quot;suffix&quot;:&quot;&quot;},{&quot;dropping-particle&quot;:&quot;&quot;,&quot;family&quot;:&quot;Gribnau&quot;,&quot;given&quot;:&quot;Joost&quot;,&quot;non-dropping-particle&quot;:&quot;&quot;,&quot;parse-names&quot;:false,&quot;suffix&quot;:&quot;&quot;},{&quot;dropping-particle&quot;:&quot;&quot;,&quot;family&quot;:&quot;Barillot&quot;,&quot;given&quot;:&quot;Emmanuel&quot;,&quot;non-dropping-particle&quot;:&quot;&quot;,&quot;parse-names&quot;:false,&quot;suffix&quot;:&quot;&quot;},{&quot;dropping-particle&quot;:&quot;&quot;,&quot;family&quot;:&quot;Blüthgen&quot;,&quot;given&quot;:&quot;Nils&quot;,&quot;non-dropping-particle&quot;:&quot;&quot;,&quot;parse-names&quot;:false,&quot;suffix&quot;:&quot;&quot;},{&quot;dropping-particle&quot;:&quot;&quot;,&quot;family&quot;:&quot;Dekker&quot;,&quot;given&quot;:&quot;Job&quot;,&quot;non-dropping-particle&quot;:&quot;&quot;,&quot;parse-names&quot;:false,&quot;suffix&quot;:&quot;&quot;},{&quot;dropping-particle&quot;:&quot;&quot;,&quot;family&quot;:&quot;Heard&quot;,&quot;given&quot;:&quot;Edith&quot;,&quot;non-dropping-particle&quot;:&quot;&quot;,&quot;parse-names&quot;:false,&quot;suffix&quot;:&quot;&quot;}],&quot;container-title&quot;:&quot;Nature 2012 485:7398&quot;,&quot;id&quot;:&quot;f3d4d710-6c8c-5429-8b7c-5e4a4b5e7cbc&quot;,&quot;issue&quot;:&quot;7398&quot;,&quot;issued&quot;:{&quot;date-parts&quot;:[[&quot;2012&quot;,&quot;4&quot;,&quot;11&quot;]]},&quot;page&quot;:&quot;381-385&quot;,&quot;publisher&quot;:&quot;Nature Publishing Group&quot;,&quot;title&quot;:&quot;Spatial partitioning of the regulatory landscape of the X-inactivation centre&quot;,&quot;type&quot;:&quot;article-journal&quot;,&quot;volume&quot;:&quot;485&quot;,&quot;container-title-short&quot;:&quot;&quot;},&quot;uris&quot;:[&quot;http://www.mendeley.com/documents/?uuid=e95f6f63-ce0f-3d3e-8aa3-4824b53c4e92&quot;],&quot;isTemporary&quot;:false,&quot;legacyDesktopId&quot;:&quot;e95f6f63-ce0f-3d3e-8aa3-4824b53c4e92&quot;},{&quot;id&quot;:&quot;76976591-67f7-529a-aad0-433fc3e0dcc9&quot;,&quot;itemData&quot;:{&quot;DOI&quot;:&quot;10.1016/j.cell.2014.11.021&quot;,&quot;ISSN&quot;:&quot;10974172&quot;,&quot;PMID&quot;:&quot;25497547&quot;,&quot;abstract&quot;:&quot;We use in situ Hi-C to probe the 3D architecture of genomes, constructing haploid and diploid maps of nine cell types. The densest, in human lymphoblastoid cells, contains 4.9 billion contacts, achieving 1 kb resolution. We find that genomes are partitioned into contact domains (median length, 185 kb), which are associated with distinct patterns of histone marks and segregate into six subcompartments. We identify ∼10,000 loops. These loops frequently link promoters and enhancers, correlate with gene activation, and show conservation across cell types and species. Loop anchors typically occur at domain boundaries and bind CTCF. CTCF sites at loop anchors occur predominantly (&gt;90%) in a convergent orientation, with the asymmetric motifs \&quot;facing\&quot; one another. The inactive X chromosome splits into two massive domains and contains large loops anchored at CTCF-binding repeats. PaperFlick&quot;,&quot;author&quot;:[{&quot;dropping-particle&quot;:&quot;&quot;,&quot;family&quot;:&quot;Rao&quot;,&quot;given&quot;:&quot;Suhas S.P.&quot;,&quot;non-dropping-particle&quot;:&quot;&quot;,&quot;parse-names&quot;:false,&quot;suffix&quot;:&quot;&quot;},{&quot;dropping-particle&quot;:&quot;&quot;,&quot;family&quot;:&quot;Huntley&quot;,&quot;given&quot;:&quot;Miriam H.&quot;,&quot;non-dropping-particle&quot;:&quot;&quot;,&quot;parse-names&quot;:false,&quot;suffix&quot;:&quot;&quot;},{&quot;dropping-particle&quot;:&quot;&quot;,&quot;family&quot;:&quot;Durand&quot;,&quot;given&quot;:&quot;Neva C.&quot;,&quot;non-dropping-particle&quot;:&quot;&quot;,&quot;parse-names&quot;:false,&quot;suffix&quot;:&quot;&quot;},{&quot;dropping-particle&quot;:&quot;&quot;,&quot;family&quot;:&quot;Stamenova&quot;,&quot;given&quot;:&quot;Elena K.&quot;,&quot;non-dropping-particle&quot;:&quot;&quot;,&quot;parse-names&quot;:false,&quot;suffix&quot;:&quot;&quot;},{&quot;dropping-particle&quot;:&quot;&quot;,&quot;family&quot;:&quot;Bochkov&quot;,&quot;given&quot;:&quot;Ivan D.&quot;,&quot;non-dropping-particle&quot;:&quot;&quot;,&quot;parse-names&quot;:false,&quot;suffix&quot;:&quot;&quot;},{&quot;dropping-particle&quot;:&quot;&quot;,&quot;family&quot;:&quot;Robinson&quot;,&quot;given&quot;:&quot;James T.&quot;,&quot;non-dropping-particle&quot;:&quot;&quot;,&quot;parse-names&quot;:false,&quot;suffix&quot;:&quot;&quot;},{&quot;dropping-particle&quot;:&quot;&quot;,&quot;family&quot;:&quot;Sanborn&quot;,&quot;given&quot;:&quot;Adrian L.&quot;,&quot;non-dropping-particle&quot;:&quot;&quot;,&quot;parse-names&quot;:false,&quot;suffix&quot;:&quot;&quot;},{&quot;dropping-particle&quot;:&quot;&quot;,&quot;family&quot;:&quot;Machol&quot;,&quot;given&quot;:&quot;Ido&quot;,&quot;non-dropping-particle&quot;:&quot;&quot;,&quot;parse-names&quot;:false,&quot;suffix&quot;:&quot;&quot;},{&quot;dropping-particle&quot;:&quot;&quot;,&quot;family&quot;:&quot;Omer&quot;,&quot;given&quot;:&quot;Arina D.&quot;,&quot;non-dropping-particle&quot;:&quot;&quot;,&quot;parse-names&quot;:false,&quot;suffix&quot;:&quot;&quot;},{&quot;dropping-particle&quot;:&quot;&quot;,&quot;family&quot;:&quot;Lander&quot;,&quot;given&quot;:&quot;Eric S.&quot;,&quot;non-dropping-particle&quot;:&quot;&quot;,&quot;parse-names&quot;:false,&quot;suffix&quot;:&quot;&quot;},{&quot;dropping-particle&quot;:&quot;&quot;,&quot;family&quot;:&quot;Aiden&quot;,&quot;given&quot;:&quot;Erez Lieberman&quot;,&quot;non-dropping-particle&quot;:&quot;&quot;,&quot;parse-names&quot;:false,&quot;suffix&quot;:&quot;&quot;}],&quot;container-title&quot;:&quot;Cell&quot;,&quot;id&quot;:&quot;76976591-67f7-529a-aad0-433fc3e0dcc9&quot;,&quot;issue&quot;:&quot;7&quot;,&quot;issued&quot;:{&quot;date-parts&quot;:[[&quot;2014&quot;,&quot;12&quot;,&quot;18&quot;]]},&quot;page&quot;:&quot;1665-1680&quot;,&quot;publisher&quot;:&quot;Cell Press&quot;,&quot;title&quot;:&quot;A 3D map of the human genome at kilobase resolution reveals principles of chromatin looping&quot;,&quot;type&quot;:&quot;article-journal&quot;,&quot;volume&quot;:&quot;159&quot;,&quot;container-title-short&quot;:&quot;Cell&quot;},&quot;uris&quot;:[&quot;http://www.mendeley.com/documents/?uuid=ffba8547-7200-3a26-b0e1-4a9434b5e014&quot;],&quot;isTemporary&quot;:false,&quot;legacyDesktopId&quot;:&quot;ffba8547-7200-3a26-b0e1-4a9434b5e014&quot;}]},{&quot;citationID&quot;:&quot;MENDELEY_CITATION_16373dd1-5366-4b70-ab34-36e3437ca0ec&quot;,&quot;properties&quot;:{&quot;noteIndex&quot;:0},&quot;isEdited&quot;:false,&quot;manualOverride&quot;:{&quot;citeprocText&quot;:&quot;[5]&quot;,&quot;isManuallyOverridden&quot;:false,&quot;manualOverrideText&quot;:&quot;&quot;},&quot;citationTag&quot;:&quot;MENDELEY_CITATION_v3_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&quot;,&quot;citationItems&quot;:[{&quot;id&quot;:&quot;f3d4d710-6c8c-5429-8b7c-5e4a4b5e7cbc&quot;,&quot;itemData&quot;:{&quot;DOI&quot;:&quot;10.1038/nature11049&quot;,&quot;ISSN&quot;:&quot;1476-4687&quot;,&quot;PMID&quot;:&quot;22495304&quot;,&quot;abstract&quot;:&quot;High-order chromatin folding in topologically associating domains has a critical role in proper long-range transcriptional control around the Xist locus, and presumably throughout the genome.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In eukaryotes transcriptional regulation often involves multiple long-range elements and is influenced by the genomic environment1. A prime example of this concerns the mouse X-inactivation centre (Xic), which orchestrates the initiation of X-chromosome inactivation (XCI) by controlling the expression of the non-protein-coding Xist transcript. The extent of Xic sequences required for the proper regulation of Xist remains unknown. Here we use chromosome conformation capture carbon-copy (5C)2 and super-resolution microscopy to analyse the spatial organization of a 4.5-megabases (Mb) region including Xist. We discover a series of discrete 200-kilobase to 1 Mb topologically associating domains (TADs), present both before and after cell differentiation and on the active and inactive X. TADs align with, but do not rely on, several domain-wide features of the epigenome, such as H3K27me3 or H3K9me2 blocks and lamina-associated domains. TADs also align with coordinately regulated gene clusters. Disruption of a TAD boundary causes ectopic chromosomal contacts and long-range transcriptional misregulation. The Xist/Tsix sense/antisense unit illustrates how TADs enable the spatial segregation of oppositely regulated chromosomal neighbour…&quot;,&quot;author&quot;:[{&quot;dropping-particle&quot;:&quot;&quot;,&quot;family&quot;:&quot;Nora&quot;,&quot;given&quot;:&quot;Elphège P.&quot;,&quot;non-dropping-particle&quot;:&quot;&quot;,&quot;parse-names&quot;:false,&quot;suffix&quot;:&quot;&quot;},{&quot;dropping-particle&quot;:&quot;&quot;,&quot;family&quot;:&quot;Lajoie&quot;,&quot;given&quot;:&quot;Bryan R.&quot;,&quot;non-dropping-particle&quot;:&quot;&quot;,&quot;parse-names&quot;:false,&quot;suffix&quot;:&quot;&quot;},{&quot;dropping-particle&quot;:&quot;&quot;,&quot;family&quot;:&quot;Schulz&quot;,&quot;given&quot;:&quot;Edda G.&quot;,&quot;non-dropping-particle&quot;:&quot;&quot;,&quot;parse-names&quot;:false,&quot;suffix&quot;:&quot;&quot;},{&quot;dropping-particle&quot;:&quot;&quot;,&quot;family&quot;:&quot;Giorgetti&quot;,&quot;given&quot;:&quot;Luca&quot;,&quot;non-dropping-particle&quot;:&quot;&quot;,&quot;parse-names&quot;:false,&quot;suffix&quot;:&quot;&quot;},{&quot;dropping-particle&quot;:&quot;&quot;,&quot;family&quot;:&quot;Okamoto&quot;,&quot;given&quot;:&quot;Ikuhiro&quot;,&quot;non-dropping-particle&quot;:&quot;&quot;,&quot;parse-names&quot;:false,&quot;suffix&quot;:&quot;&quot;},{&quot;dropping-particle&quot;:&quot;&quot;,&quot;family&quot;:&quot;Servant&quot;,&quot;given&quot;:&quot;Nicolas&quot;,&quot;non-dropping-particle&quot;:&quot;&quot;,&quot;parse-names&quot;:false,&quot;suffix&quot;:&quot;&quot;},{&quot;dropping-particle&quot;:&quot;&quot;,&quot;family&quot;:&quot;Piolot&quot;,&quot;given&quot;:&quot;Tristan&quot;,&quot;non-dropping-particle&quot;:&quot;&quot;,&quot;parse-names&quot;:false,&quot;suffix&quot;:&quot;&quot;},{&quot;dropping-particle&quot;:&quot;&quot;,&quot;family&quot;:&quot;Berkum&quot;,&quot;given&quot;:&quot;Nynke L.&quot;,&quot;non-dropping-particle&quot;:&quot;Van&quot;,&quot;parse-names&quot;:false,&quot;suffix&quot;:&quot;&quot;},{&quot;dropping-particle&quot;:&quot;&quot;,&quot;family&quot;:&quot;Meisig&quot;,&quot;given&quot;:&quot;Johannes&quot;,&quot;non-dropping-particle&quot;:&quot;&quot;,&quot;parse-names&quot;:false,&quot;suffix&quot;:&quot;&quot;},{&quot;dropping-particle&quot;:&quot;&quot;,&quot;family&quot;:&quot;Sedat&quot;,&quot;given&quot;:&quot;John&quot;,&quot;non-dropping-particle&quot;:&quot;&quot;,&quot;parse-names&quot;:false,&quot;suffix&quot;:&quot;&quot;},{&quot;dropping-particle&quot;:&quot;&quot;,&quot;family&quot;:&quot;Gribnau&quot;,&quot;given&quot;:&quot;Joost&quot;,&quot;non-dropping-particle&quot;:&quot;&quot;,&quot;parse-names&quot;:false,&quot;suffix&quot;:&quot;&quot;},{&quot;dropping-particle&quot;:&quot;&quot;,&quot;family&quot;:&quot;Barillot&quot;,&quot;given&quot;:&quot;Emmanuel&quot;,&quot;non-dropping-particle&quot;:&quot;&quot;,&quot;parse-names&quot;:false,&quot;suffix&quot;:&quot;&quot;},{&quot;dropping-particle&quot;:&quot;&quot;,&quot;family&quot;:&quot;Blüthgen&quot;,&quot;given&quot;:&quot;Nils&quot;,&quot;non-dropping-particle&quot;:&quot;&quot;,&quot;parse-names&quot;:false,&quot;suffix&quot;:&quot;&quot;},{&quot;dropping-particle&quot;:&quot;&quot;,&quot;family&quot;:&quot;Dekker&quot;,&quot;given&quot;:&quot;Job&quot;,&quot;non-dropping-particle&quot;:&quot;&quot;,&quot;parse-names&quot;:false,&quot;suffix&quot;:&quot;&quot;},{&quot;dropping-particle&quot;:&quot;&quot;,&quot;family&quot;:&quot;Heard&quot;,&quot;given&quot;:&quot;Edith&quot;,&quot;non-dropping-particle&quot;:&quot;&quot;,&quot;parse-names&quot;:false,&quot;suffix&quot;:&quot;&quot;}],&quot;container-title&quot;:&quot;Nature 2012 485:7398&quot;,&quot;id&quot;:&quot;f3d4d710-6c8c-5429-8b7c-5e4a4b5e7cbc&quot;,&quot;issue&quot;:&quot;7398&quot;,&quot;issued&quot;:{&quot;date-parts&quot;:[[&quot;2012&quot;,&quot;4&quot;,&quot;11&quot;]]},&quot;page&quot;:&quot;381-385&quot;,&quot;publisher&quot;:&quot;Nature Publishing Group&quot;,&quot;title&quot;:&quot;Spatial partitioning of the regulatory landscape of the X-inactivation centre&quot;,&quot;type&quot;:&quot;article-journal&quot;,&quot;volume&quot;:&quot;485&quot;,&quot;container-title-short&quot;:&quot;&quot;},&quot;uris&quot;:[&quot;http://www.mendeley.com/documents/?uuid=e95f6f63-ce0f-3d3e-8aa3-4824b53c4e92&quot;],&quot;isTemporary&quot;:false,&quot;legacyDesktopId&quot;:&quot;e95f6f63-ce0f-3d3e-8aa3-4824b53c4e92&quot;}]},{&quot;citationID&quot;:&quot;MENDELEY_CITATION_7e3591d0-c08b-4715-87aa-5413962c5338&quot;,&quot;properties&quot;:{&quot;noteIndex&quot;:0},&quot;isEdited&quot;:false,&quot;manualOverride&quot;:{&quot;citeprocText&quot;:&quot;[66]&quot;,&quot;isManuallyOverridden&quot;:false,&quot;manualOverrideText&quot;:&quot;&quot;},&quot;citationTag&quot;:&quot;MENDELEY_CITATION_v3_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&quot;,&quot;citationItems&quot;:[{&quot;id&quot;:&quot;81c3b348-76d2-53ca-8e84-57c64f61a765&quot;,&quot;itemData&quot;:{&quot;DOI&quot;:&quot;10.1016/j.molcel.2016.05.018&quot;,&quot;ISBN&quot;:&quot;1097-4164 (Electronic)\r1097-2765 (Linking)&quot;,&quot;ISSN&quot;:&quot;10974164&quot;,&quot;PMID&quot;:&quot;27259200&quot;,&quot;abstract&quot;:&quot;How eukaryotic chromosomes fold inside the nucleus is an age-old question that remains unanswered today. Early biochemical and microscopic studies revealed the existence of chromatin domains and loops as a pervasive feature of interphase chromosomes, but the biological implications of such organizational features were obscure. Genome-wide analysis of pair-wise chromatin interactions using chromatin conformation capture (3C)-based techniques has shed new light on the organization of chromosomes in interphase nuclei. Particularly, the finding of cell-type invariant, evolutionarily conserved topologically associating domains (TADs) in a broad spectrum of cell types has provided a new molecular framework for the study of animal development and human diseases. Here, we review recent progress in characterization of such chromatin domains and delineation of mechanisms of their formation in animal cells.&quot;,&quot;author&quot;:[{&quot;dropping-particle&quot;:&quot;&quot;,&quot;family&quot;:&quot;Dixon&quot;,&quot;given&quot;:&quot;Jesse R.&quot;,&quot;non-dropping-particle&quot;:&quot;&quot;,&quot;parse-names&quot;:false,&quot;suffix&quot;:&quot;&quot;},{&quot;dropping-particle&quot;:&quot;&quot;,&quot;family&quot;:&quot;Gorkin&quot;,&quot;given&quot;:&quot;David U.&quot;,&quot;non-dropping-particle&quot;:&quot;&quot;,&quot;parse-names&quot;:false,&quot;suffix&quot;:&quot;&quot;},{&quot;dropping-particle&quot;:&quot;&quot;,&quot;family&quot;:&quot;Ren&quot;,&quot;given&quot;:&quot;Bing&quot;,&quot;non-dropping-particle&quot;:&quot;&quot;,&quot;parse-names&quot;:false,&quot;suffix&quot;:&quot;&quot;}],&quot;container-title&quot;:&quot;Molecular Cell&quot;,&quot;id&quot;:&quot;81c3b348-76d2-53ca-8e84-57c64f61a765&quot;,&quot;issue&quot;:&quot;5&quot;,&quot;issued&quot;:{&quot;date-parts&quot;:[[&quot;2016&quot;]]},&quot;page&quot;:&quot;668-680&quot;,&quot;title&quot;:&quot;Chromatin Domains: The Unit of Chromosome Organization&quot;,&quot;type&quot;:&quot;article-journal&quot;,&quot;volume&quot;:&quot;62&quot;,&quot;container-title-short&quot;:&quot;Mol Cell&quot;},&quot;uris&quot;:[&quot;http://www.mendeley.com/documents/?uuid=fed56486-ce4d-38af-903f-a8463728e59f&quot;],&quot;isTemporary&quot;:false,&quot;legacyDesktopId&quot;:&quot;fed56486-ce4d-38af-903f-a8463728e59f&quot;}]},{&quot;citationID&quot;:&quot;MENDELEY_CITATION_2b74025b-60a8-4a42-91c7-f9232d741790&quot;,&quot;properties&quot;:{&quot;noteIndex&quot;:0},&quot;isEdited&quot;:false,&quot;manualOverride&quot;:{&quot;citeprocText&quot;:&quot;[19]&quot;,&quot;isManuallyOverridden&quot;:false,&quot;manualOverrideText&quot;:&quot;&quot;},&quot;citationTag&quot;:&quot;MENDELEY_CITATION_v3_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&quot;,&quot;citationItems&quot;:[{&quot;id&quot;:&quot;103eb13c-034b-5b5f-9e2c-bce8bfd1fb55&quot;,&quot;itemData&quot;:{&quot;DOI&quot;:&quot;10.1186/s12915-018-0556-x&quot;,&quot;ISSN&quot;:&quot;17417007&quot;,&quot;PMID&quot;:&quot;30086749&quot;,&quot;abstract&quot;:&quot;Background: The human genome is highly organized in the three-dimensional nucleus. Chromosomes fold locally into topologically associating domains (TADs) defined by increased intra-domain chromatin contacts. TADs contribute to gene regulation by restricting chromatin interactions of regulatory sequences, such as enhancers, with their target genes. Disruption of TADs can result in altered gene expression and is associated to genetic diseases and cancers. However, it is not clear to which extent TAD regions are conserved in evolution and whether disruption of TADs by evolutionary rearrangements can alter gene expression. Results: Here, we hypothesize that TADs represent essential functional units of genomes, which are stable against rearrangements during evolution. We investigate this using whole-genome alignments to identify evolutionary rearrangement breakpoints of different vertebrate species. Rearrangement breakpoints are strongly enriched at TAD boundaries and depleted within TADs across species. Furthermore, using gene expression data across many tissues in mouse and human, we show that genes within TADs have more conserved expression patterns. Disruption of TADs by evolutionary rearrangements is associated with changes in gene expression profiles, consistent with a functional role of TADs in gene expression regulation. Conclusions: Together, these results indicate that TADs are conserved building blocks of genomes with regulatory functions that are often reshuffled as a whole instead of being disrupted by rearrangements.&quot;,&quot;author&quot;:[{&quot;dropping-particle&quot;:&quot;&quot;,&quot;family&quot;:&quot;Krefting&quot;,&quot;given&quot;:&quot;Jan&quot;,&quot;non-dropping-particle&quot;:&quot;&quot;,&quot;parse-names&quot;:false,&quot;suffix&quot;:&quot;&quot;},{&quot;dropping-particle&quot;:&quot;&quot;,&quot;family&quot;:&quot;Andrade-Navarro&quot;,&quot;given&quot;:&quot;Miguel A.&quot;,&quot;non-dropping-particle&quot;:&quot;&quot;,&quot;parse-names&quot;:false,&quot;suffix&quot;:&quot;&quot;},{&quot;dropping-particle&quot;:&quot;&quot;,&quot;family&quot;:&quot;Ibn-Salem&quot;,&quot;given&quot;:&quot;Jonas&quot;,&quot;non-dropping-particle&quot;:&quot;&quot;,&quot;parse-names&quot;:false,&quot;suffix&quot;:&quot;&quot;}],&quot;container-title&quot;:&quot;BMC Biology&quot;,&quot;id&quot;:&quot;103eb13c-034b-5b5f-9e2c-bce8bfd1fb55&quot;,&quot;issue&quot;:&quot;1&quot;,&quot;issued&quot;:{&quot;date-parts&quot;:[[&quot;2018&quot;,&quot;8&quot;,&quot;7&quot;]]},&quot;publisher&quot;:&quot;BioMed Central Ltd.&quot;,&quot;title&quot;:&quot;Evolutionary stability of topologically associating domains is associated with conserved gene regulation&quot;,&quot;type&quot;:&quot;article-journal&quot;,&quot;volume&quot;:&quot;16&quot;,&quot;container-title-short&quot;:&quot;BMC Biol&quot;},&quot;uris&quot;:[&quot;http://www.mendeley.com/documents/?uuid=521f1e09-2af8-38c1-8113-19b833b3d715&quot;],&quot;isTemporary&quot;:false,&quot;legacyDesktopId&quot;:&quot;521f1e09-2af8-38c1-8113-19b833b3d715&quot;}]},{&quot;citationID&quot;:&quot;MENDELEY_CITATION_f8f36d93-d418-4d0d-abd0-99a88d0587c3&quot;,&quot;properties&quot;:{&quot;noteIndex&quot;:0},&quot;isEdited&quot;:false,&quot;manualOverride&quot;:{&quot;isManuallyOverridden&quot;:false,&quot;citeprocText&quot;:&quot;[61]&quot;,&quot;manualOverrideText&quot;:&quot;&quot;},&quot;citationTag&quot;:&quot;MENDELEY_CITATION_v3_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&quot;,&quot;citationItems&quot;:[{&quot;id&quot;:&quot;dad4c18e-b6da-3953-a268-8289f3030137&quot;,&quot;itemData&quot;:{&quot;type&quot;:&quot;article-journal&quot;,&quot;id&quot;:&quot;dad4c18e-b6da-3953-a268-8289f3030137&quot;,&quot;title&quot;:&quot;Comparative 3D genome architecture in vertebrates&quot;,&quot;author&quot;:[{&quot;family&quot;:&quot;Li&quot;,&quot;given&quot;:&quot;Diyan&quot;,&quot;parse-names&quot;:false,&quot;dropping-particle&quot;:&quot;&quot;,&quot;non-dropping-particle&quot;:&quot;&quot;},{&quot;family&quot;:&quot;He&quot;,&quot;given&quot;:&quot;Mengnan&quot;,&quot;parse-names&quot;:false,&quot;dropping-particle&quot;:&quot;&quot;,&quot;non-dropping-particle&quot;:&quot;&quot;},{&quot;family&quot;:&quot;Tang&quot;,&quot;given&quot;:&quot;Qianzi&quot;,&quot;parse-names&quot;:false,&quot;dropping-particle&quot;:&quot;&quot;,&quot;non-dropping-particle&quot;:&quot;&quot;},{&quot;family&quot;:&quot;Tian&quot;,&quot;given&quot;:&quot;Shilin&quot;,&quot;parse-names&quot;:false,&quot;dropping-particle&quot;:&quot;&quot;,&quot;non-dropping-particle&quot;:&quot;&quot;},{&quot;family&quot;:&quot;Zhang&quot;,&quot;given&quot;:&quot;Jiaman&quot;,&quot;parse-names&quot;:false,&quot;dropping-particle&quot;:&quot;&quot;,&quot;non-dropping-particle&quot;:&quot;&quot;},{&quot;family&quot;:&quot;Li&quot;,&quot;given&quot;:&quot;Yan&quot;,&quot;parse-names&quot;:false,&quot;dropping-particle&quot;:&quot;&quot;,&quot;non-dropping-particle&quot;:&quot;&quot;},{&quot;family&quot;:&quot;Wang&quot;,&quot;given&quot;:&quot;Danyang&quot;,&quot;parse-names&quot;:false,&quot;dropping-particle&quot;:&quot;&quot;,&quot;non-dropping-particle&quot;:&quot;&quot;},{&quot;family&quot;:&quot;Jin&quot;,&quot;given&quot;:&quot;Long&quot;,&quot;parse-names&quot;:false,&quot;dropping-particle&quot;:&quot;&quot;,&quot;non-dropping-particle&quot;:&quot;&quot;},{&quot;family&quot;:&quot;Ning&quot;,&quot;given&quot;:&quot;Chunyou&quot;,&quot;parse-names&quot;:false,&quot;dropping-particle&quot;:&quot;&quot;,&quot;non-dropping-particle&quot;:&quot;&quot;},{&quot;family&quot;:&quot;Zhu&quot;,&quot;given&quot;:&quot;Wei&quot;,&quot;parse-names&quot;:false,&quot;dropping-particle&quot;:&quot;&quot;,&quot;non-dropping-particle&quot;:&quot;&quot;},{&quot;family&quot;:&quot;Hu&quot;,&quot;given&quot;:&quot;Silu&quot;,&quot;parse-names&quot;:false,&quot;dropping-particle&quot;:&quot;&quot;,&quot;non-dropping-particle&quot;:&quot;&quot;},{&quot;family&quot;:&quot;Long&quot;,&quot;given&quot;:&quot;Keren&quot;,&quot;parse-names&quot;:false,&quot;dropping-particle&quot;:&quot;&quot;,&quot;non-dropping-particle&quot;:&quot;&quot;},{&quot;family&quot;:&quot;Ma&quot;,&quot;given&quot;:&quot;Jideng&quot;,&quot;parse-names&quot;:false,&quot;dropping-particle&quot;:&quot;&quot;,&quot;non-dropping-particle&quot;:&quot;&quot;},{&quot;family&quot;:&quot;Liu&quot;,&quot;given&quot;:&quot;Jing&quot;,&quot;parse-names&quot;:false,&quot;dropping-particle&quot;:&quot;&quot;,&quot;non-dropping-particle&quot;:&quot;&quot;},{&quot;family&quot;:&quot;Zhang&quot;,&quot;given&quot;:&quot;Zhihua&quot;,&quot;parse-names&quot;:false,&quot;dropping-particle&quot;:&quot;&quot;,&quot;non-dropping-particle&quot;:&quot;&quot;},{&quot;family&quot;:&quot;Li&quot;,&quot;given&quot;:&quot;Mingzhou&quot;,&quot;parse-names&quot;:false,&quot;dropping-particle&quot;:&quot;&quot;,&quot;non-dropping-particle&quot;:&quot;&quot;}],&quot;container-title&quot;:&quot;BMC biology&quot;,&quot;container-title-short&quot;:&quot;BMC Biol&quot;,&quot;accessed&quot;:{&quot;date-parts&quot;:[[2022,5,8]]},&quot;DOI&quot;:&quot;10.1186/S12915-022-01301-7&quot;,&quot;ISSN&quot;:&quot;1741-7007&quot;,&quot;PMID&quot;:&quot;35524220&quot;,&quot;URL&quot;:&quot;https://pubmed.ncbi.nlm.nih.gov/35524220/&quot;,&quot;issued&quot;:{&quot;date-parts&quot;:[[2022,12,6]]},&quot;page&quot;:&quot;99&quot;,&quot;publisher&quot;:&quot;BMC Biol&quot;,&quot;issue&quot;:&quot;1&quot;,&quot;volume&quot;:&quot;20&quot;},&quot;isTemporary&quot;:false}]},{&quot;citationID&quot;:&quot;MENDELEY_CITATION_2f028a9d-3c52-49a0-af51-b1712c5e308d&quot;,&quot;properties&quot;:{&quot;noteIndex&quot;:0},&quot;isEdited&quot;:false,&quot;manualOverride&quot;:{&quot;citeprocText&quot;:&quot;[67]&quot;,&quot;isManuallyOverridden&quot;:false,&quot;manualOverrideText&quot;:&quot;&quot;},&quot;citationTag&quot;:&quot;MENDELEY_CITATION_v3_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&quot;,&quot;citationItems&quot;:[{&quot;id&quot;:&quot;427de111-2d55-54c6-834a-69163b96ef99&quot;,&quot;itemData&quot;:{&quot;DOI&quot;:&quot;10.1038/s41564-023-01483-y&quot;,&quot;ISSN&quot;:&quot;2058-5276&quot;,&quot;abstract&quot;:&quot;Trypanosomes are eukaryotic, unicellular parasites, such as Trypanosoma brucei, which causes sleeping sickness, and Trypanosoma cruzi, which causes Chagas disease. Genomes of these parasites comprise core regions and species-specific disruptive regions that encode multigene families of surface glycoproteins. Few transcriptional regulators have been identified in these parasites, and the role of spatial organization of the genome in gene expression is unclear. Here we mapped genome-wide chromatin interactions in T. cruzi using chromosome conformation capture (Hi-C), and we show that the core and disruptive regions form three-dimensional chromatin compartments named C and D. These chromatin compartments differ in levels of DNA methylation, nucleosome positioning and chromatin interactions, affecting genome expression dynamics. Our data reveal that the trypanosome genome is organized into chromatin-folding domains and transcription is affected by the local chromatin structure. We propose a model in which epigenetic mechanisms affect gene expression in trypanosomes. Spatial organization of the Trypanosoma cruzi genome and how it affects gene expression.&quot;,&quot;author&quot;:[{&quot;dropping-particle&quot;:&quot;&quot;,&quot;family&quot;:&quot;Díaz-Viraqué&quot;,&quot;given&quot;:&quot;Florencia&quot;,&quot;non-dropping-particle&quot;:&quot;&quot;,&quot;parse-names&quot;:false,&quot;suffix&quot;:&quot;&quot;},{&quot;dropping-particle&quot;:&quot;&quot;,&quot;family&quot;:&quot;Chiribao&quot;,&quot;given&quot;:&quot;María Laura&quot;,&quot;non-dropping-particle&quot;:&quot;&quot;,&quot;parse-names&quot;:false,&quot;suffix&quot;:&quot;&quot;},{&quot;dropping-particle&quot;:&quot;&quot;,&quot;family&quot;:&quot;Libisch&quot;,&quot;given&quot;:&quot;María Gabriela&quot;,&quot;non-dropping-particle&quot;:&quot;&quot;,&quot;parse-names&quot;:false,&quot;suffix&quot;:&quot;&quot;},{&quot;dropping-particle&quot;:&quot;&quot;,&quot;family&quot;:&quot;Robello&quot;,&quot;given&quot;:&quot;Carlos&quot;,&quot;non-dropping-particle&quot;:&quot;&quot;,&quot;parse-names&quot;:false,&quot;suffix&quot;:&quot;&quot;}],&quot;container-title&quot;:&quot;Nature Microbiology 2023&quot;,&quot;id&quot;:&quot;427de111-2d55-54c6-834a-69163b96ef99&quot;,&quot;issued&quot;:{&quot;date-parts&quot;:[[&quot;2023&quot;,&quot;10&quot;,&quot;12&quot;]]},&quot;page&quot;:&quot;1-12&quot;,&quot;publisher&quot;:&quot;Nature Publishing Group&quot;,&quot;title&quot;:&quot;Genome-wide chromatin interaction map for Trypanosoma cruzi&quot;,&quot;type&quot;:&quot;article-journal&quot;,&quot;container-title-short&quot;:&quot;&quot;},&quot;uris&quot;:[&quot;http://www.mendeley.com/documents/?uuid=a0aac86c-7ac8-3498-8ed7-2bb14a91a216&quot;],&quot;isTemporary&quot;:false,&quot;legacyDesktopId&quot;:&quot;a0aac86c-7ac8-3498-8ed7-2bb14a91a216&quot;}]},{&quot;citationID&quot;:&quot;MENDELEY_CITATION_85e5f325-448a-4976-8f09-7235041369e7&quot;,&quot;properties&quot;:{&quot;noteIndex&quot;:0},&quot;isEdited&quot;:false,&quot;manualOverride&quot;:{&quot;citeprocText&quot;:&quot;[68]&quot;,&quot;isManuallyOverridden&quot;:false,&quot;manualOverrideText&quot;:&quot;&quot;},&quot;citationTag&quot;:&quot;MENDELEY_CITATION_v3_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&quot;,&quot;citationItems&quot;:[{&quot;id&quot;:&quot;d9a1db1a-9393-55b0-b5ac-4125c4963e13&quot;,&quot;itemData&quot;:{&quot;DOI&quot;:&quot;10.1111/jipb.12809&quot;,&quot;ISSN&quot;:&quot;17447909&quot;,&quot;PMID&quot;:&quot;30920762&quot;,&quot;abstract&quot;:&quot;Chromatins are not randomly packaged in the nucleus and their organization plays important roles in transcription regulation, which is best studied in the mammalian models. Using in situ Hi-C, we have compared the 3D chromatin architectures of rice mesophyll and endosperm, foxtail millet bundle sheath and mesophyll, and maize bundle sheath, mesophyll and endosperm tissues. We found that their global A/B compartment partitions are stable across tissues, while local A/B compartment has tissue-specific dynamic associated with differential gene expression. Plant domains are largely stable across tissues, while new domain border formations are often associated with transcriptional activation in the region. Genes inside plant domains are not conserved across species, and lack significant co-expression behavior unlike those in mammalian TADs. Although we only observed chromatin loops between gene islands in the large genomes, the maize loop gene pairs’ syntenic orthologs have shorter physical distances in small genome monocots, suggesting that loops instead of domains might have conserved biological function. Our study showed that plants’ chromatin features might not have conserved biological functions as the mammalian ones.&quot;,&quot;author&quot;:[{&quot;dropping-particle&quot;:&quot;&quot;,&quot;family&quot;:&quot;Dong&quot;,&quot;given&quot;:&quot;Pengfei&quot;,&quot;non-dropping-particle&quot;:&quot;&quot;,&quot;parse-names&quot;:false,&quot;suffix&quot;:&quot;&quot;},{&quot;dropping-particle&quot;:&quot;&quot;,&quot;family&quot;:&quot;Tu&quot;,&quot;given&quot;:&quot;Xiaoyu&quot;,&quot;non-dropping-particle&quot;:&quot;&quot;,&quot;parse-names&quot;:false,&quot;suffix&quot;:&quot;&quot;},{&quot;dropping-particle&quot;:&quot;&quot;,&quot;family&quot;:&quot;Li&quot;,&quot;given&quot;:&quot;Haoxuan&quot;,&quot;non-dropping-particle&quot;:&quot;&quot;,&quot;parse-names&quot;:false,&quot;suffix&quot;:&quot;&quot;},{&quot;dropping-particle&quot;:&quot;&quot;,&quot;family&quot;:&quot;Zhang&quot;,&quot;given&quot;:&quot;Jianhua&quot;,&quot;non-dropping-particle&quot;:&quot;&quot;,&quot;parse-names&quot;:false,&quot;suffix&quot;:&quot;&quot;},{&quot;dropping-particle&quot;:&quot;&quot;,&quot;family&quot;:&quot;Grierson&quot;,&quot;given&quot;:&quot;Donald&quot;,&quot;non-dropping-particle&quot;:&quot;&quot;,&quot;parse-names&quot;:false,&quot;suffix&quot;:&quot;&quot;},{&quot;dropping-particle&quot;:&quot;&quot;,&quot;family&quot;:&quot;Li&quot;,&quot;given&quot;:&quot;Pinghua&quot;,&quot;non-dropping-particle&quot;:&quot;&quot;,&quot;parse-names&quot;:false,&quot;suffix&quot;:&quot;&quot;},{&quot;dropping-particle&quot;:&quot;&quot;,&quot;family&quot;:&quot;Zhong&quot;,&quot;given&quot;:&quot;Silin&quot;,&quot;non-dropping-particle&quot;:&quot;&quot;,&quot;parse-names&quot;:false,&quot;suffix&quot;:&quot;&quot;}],&quot;container-title&quot;:&quot;Journal of Integrative Plant Biology&quot;,&quot;id&quot;:&quot;d9a1db1a-9393-55b0-b5ac-4125c4963e13&quot;,&quot;issue&quot;:&quot;2&quot;,&quot;issued&quot;:{&quot;date-parts&quot;:[[&quot;2020&quot;,&quot;2&quot;,&quot;1&quot;]]},&quot;page&quot;:&quot;201-217&quot;,&quot;publisher&quot;:&quot;Blackwell Publishing Ltd&quot;,&quot;title&quot;:&quot;Tissue-specific Hi-C analyses of rice, foxtail millet and maize suggest non-canonical function of plant chromatin domains&quot;,&quot;type&quot;:&quot;article-journal&quot;,&quot;volume&quot;:&quot;62&quot;,&quot;container-title-short&quot;:&quot;J Integr Plant Biol&quot;},&quot;uris&quot;:[&quot;http://www.mendeley.com/documents/?uuid=85d0a830-9a9e-36e6-bdae-fba51bde88f3&quot;],&quot;isTemporary&quot;:false,&quot;legacyDesktopId&quot;:&quot;85d0a830-9a9e-36e6-bdae-fba51bde88f3&quot;}]},{&quot;citationID&quot;:&quot;MENDELEY_CITATION_19bda229-f75c-474b-b8e9-6f106020d319&quot;,&quot;properties&quot;:{&quot;noteIndex&quot;:0},&quot;isEdited&quot;:false,&quot;manualOverride&quot;:{&quot;citeprocText&quot;:&quot;[46]&quot;,&quot;isManuallyOverridden&quot;:false,&quot;manualOverrideText&quot;:&quot;&quot;},&quot;citationTag&quot;:&quot;MENDELEY_CITATION_v3_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&quot;,&quot;citationItems&quot;:[{&quot;id&quot;:&quot;ff0b4522-4996-5bc2-902a-e07cc0dcdb12&quot;,&quot;itemData&quot;:{&quot;DOI&quot;:&quot;10.1073/PNAS.1920474117&quot;,&quot;ISSN&quot;:&quot;1091-6490&quot;,&quot;PMID&quot;:&quot;32493747&quot;,&quot;abstract&quot;:&quot;While colocalization within a bacterial operon enables coexpression of the constituent genes, the mechanistic logic of clustering of nonhomologous monocistronic genes in eukaryotes is not immediately obvious. Biosynthetic gene clusters that encode pathways for specialized metabolites are an exception to the classical eukaryote rule of random gene location and provide paradigmatic exemplars with which to understand eukaryotic cluster dynamics and regulation. Here, using 3C, Hi-C, and Capture Hi-C (CHi-C) organ-specific chromosome conformation capture techniques along with highresolution microscopy, we investigate how chromosome topology relates to transcriptional activity of clustered biosynthetic pathway genes in Arabidopsis thaliana. Our analyses reveal that biosynthetic gene clusters are embedded in local hot spots of 3D contacts that segregate cluster regions from the surrounding chromosome environment. The spatial conformation of these cluster-associated domains differs between transcriptionally active and silenced clusters. We further show that silenced clusters associate with heterochromatic chromosomal domains toward the periphery of the nucleus, while transcriptionally active clusters relocate away from the nuclear periphery. Examination of chromosome structure at unrelated clusters in maize, rice, and tomato indicates that integration of clustered pathway genes into distinct topological domains is a common feature in plant genomes. Our results shed light on the potential mechanisms that constrain coexpression within clusters of nonhomologous eukaryotic genes and suggest that gene clustering in the one-dimensional chromosome is accompanied by compartmentalization of the 3D chromosome.&quot;,&quot;author&quot;:[{&quot;dropping-particle&quot;:&quot;&quot;,&quot;family&quot;:&quot;Nützmann&quot;,&quot;given&quot;:&quot;Hans Wilhelm&quot;,&quot;non-dropping-particle&quot;:&quot;&quot;,&quot;parse-names&quot;:false,&quot;suffix&quot;:&quot;&quot;},{&quot;dropping-particle&quot;:&quot;&quot;,&quot;family&quot;:&quot;Doerr&quot;,&quot;given&quot;:&quot;Daniel&quot;,&quot;non-dropping-particle&quot;:&quot;&quot;,&quot;parse-names&quot;:false,&quot;suffix&quot;:&quot;&quot;},{&quot;dropping-particle&quot;:&quot;&quot;,&quot;family&quot;:&quot;Ramírez-Colmenero&quot;,&quot;given&quot;:&quot;América&quot;,&quot;non-dropping-particle&quot;:&quot;&quot;,&quot;parse-names&quot;:false,&quot;suffix&quot;:&quot;&quot;},{&quot;dropping-particle&quot;:&quot;&quot;,&quot;family&quot;:&quot;Sotelo-Fonseca&quot;,&quot;given&quot;:&quot;Jesús Emiliano&quot;,&quot;non-dropping-particle&quot;:&quot;&quot;,&quot;parse-names&quot;:false,&quot;suffix&quot;:&quot;&quot;},{&quot;dropping-particle&quot;:&quot;&quot;,&quot;family&quot;:&quot;Wegel&quot;,&quot;given&quot;:&quot;Eva&quot;,&quot;non-dropping-particle&quot;:&quot;&quot;,&quot;parse-names&quot;:false,&quot;suffix&quot;:&quot;&quot;},{&quot;dropping-particle&quot;:&quot;&quot;,&quot;family&quot;:&quot;Stefano&quot;,&quot;given&quot;:&quot;Marco&quot;,&quot;non-dropping-particle&quot;:&quot;Di&quot;,&quot;parse-names&quot;:false,&quot;suffix&quot;:&quot;&quot;},{&quot;dropping-particle&quot;:&quot;&quot;,&quot;family&quot;:&quot;Wingett&quot;,&quot;given&quot;:&quot;Steven W.&quot;,&quot;non-dropping-particle&quot;:&quot;&quot;,&quot;parse-names&quot;:false,&quot;suffix&quot;:&quot;&quot;},{&quot;dropping-particle&quot;:&quot;&quot;,&quot;family&quot;:&quot;Fraser&quot;,&quot;given&quot;:&quot;Peter&quot;,&quot;non-dropping-particle&quot;:&quot;&quot;,&quot;parse-names&quot;:false,&quot;suffix&quot;:&quot;&quot;},{&quot;dropping-particle&quot;:&quot;&quot;,&quot;family&quot;:&quot;Hurst&quot;,&quot;given&quot;:&quot;Laurence&quot;,&quot;non-dropping-particle&quot;:&quot;&quot;,&quot;parse-names&quot;:false,&quot;suffix&quot;:&quot;&quot;},{&quot;dropping-particle&quot;:&quot;&quot;,&quot;family&quot;:&quot;Fernandez-Valverde&quot;,&quot;given&quot;:&quot;Selene L.&quot;,&quot;non-dropping-particle&quot;:&quot;&quot;,&quot;parse-names&quot;:false,&quot;suffix&quot;:&quot;&quot;},{&quot;dropping-particle&quot;:&quot;&quot;,&quot;family&quot;:&quot;Osbourn&quot;,&quot;given&quot;:&quot;Anne&quot;,&quot;non-dropping-particle&quot;:&quot;&quot;,&quot;parse-names&quot;:false,&quot;suffix&quot;:&quot;&quot;}],&quot;container-title&quot;:&quot;Proceedings of the National Academy of Sciences of the United States of America&quot;,&quot;id&quot;:&quot;ff0b4522-4996-5bc2-902a-e07cc0dcdb12&quot;,&quot;issue&quot;:&quot;24&quot;,&quot;issued&quot;:{&quot;date-parts&quot;:[[&quot;2020&quot;,&quot;6&quot;,&quot;16&quot;]]},&quot;page&quot;:&quot;13800-13809&quot;,&quot;publisher&quot;:&quot;Proc Natl Acad Sci U S A&quot;,&quot;title&quot;:&quot;Active and repressed biosynthetic gene clusters have spatially distinct chromosome states&quot;,&quot;type&quot;:&quot;article-journal&quot;,&quot;volume&quot;:&quot;117&quot;,&quot;container-title-short&quot;:&quot;Proc Natl Acad Sci U S A&quot;},&quot;uris&quot;:[&quot;http://www.mendeley.com/documents/?uuid=90c89ed1-6cb5-376a-9dbd-a2eeaec505f1&quot;],&quot;isTemporary&quot;:false,&quot;legacyDesktopId&quot;:&quot;90c89ed1-6cb5-376a-9dbd-a2eeaec505f1&quot;}]},{&quot;citationID&quot;:&quot;MENDELEY_CITATION_001d2744-82c3-464f-82ec-41020b12a6d9&quot;,&quot;properties&quot;:{&quot;noteIndex&quot;:0},&quot;isEdited&quot;:false,&quot;manualOverride&quot;:{&quot;citeprocText&quot;:&quot;[16,69]&quot;,&quot;isManuallyOverridden&quot;:false,&quot;manualOverrideText&quot;:&quot;&quot;},&quot;citationTag&quot;:&quot;MENDELEY_CITATION_v3_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&quot;,&quot;citationItems&quot;:[{&quot;id&quot;:&quot;6c7f5b67-f938-5bb0-a4f7-aee9bae7c9a2&quot;,&quot;itemData&quot;:{&quot;DOI&quot;:&quot;10.1038/s41467-017-00524-5&quot;,&quot;ISSN&quot;:&quot;2041-1723&quot;,&quot;PMID&quot;:&quot;28874668&quot;,&quot;abstract&quot;:&quot;Developmental genes in metazoan genomes are surrounded by dense clusters of conserved noncoding elements (CNEs). CNEs exhibit unexplained extreme levels of sequence conservation, with many acting as developmental long-range enhancers. Clusters of CNEs define the span of regulatory inputs for many important developmental regulators and have been described previously as genomic regulatory blocks (GRBs). Their function and distribution around important regulatory genes raises the question of how they relate to 3D conformation of these loci. Here, we show that clusters of CNEs strongly coincide with topological organisation, predicting the boundaries of hundreds of topologically associating domains (TADs) in human and Drosophila. The set of TADs that are associated with high levels of noncoding conservation exhibit distinct properties compared to TADs devoid of extreme noncoding conservation. The close correspondence between extreme noncoding conservation and TADs suggests that these TADs are ancient, revealing a regulatory architecture conserved over hundreds of millions of years. Metazoan genomes contain many clusters of conserved noncoding elements. Here, the authors provide evidence that these clusters coincide with distinct topologically associating domains in humans and Drosophila, revealing a conserved regulatory genomic architecture.&quot;,&quot;author&quot;:[{&quot;dropping-particle&quot;:&quot;&quot;,&quot;family&quot;:&quot;Harmston&quot;,&quot;given&quot;:&quot;Nathan&quot;,&quot;non-dropping-particle&quot;:&quot;&quot;,&quot;parse-names&quot;:false,&quot;suffix&quot;:&quot;&quot;},{&quot;dropping-particle&quot;:&quot;&quot;,&quot;family&quot;:&quot;Ing-Simmons&quot;,&quot;given&quot;:&quot;Elizabeth&quot;,&quot;non-dropping-particle&quot;:&quot;&quot;,&quot;parse-names&quot;:false,&quot;suffix&quot;:&quot;&quot;},{&quot;dropping-particle&quot;:&quot;&quot;,&quot;family&quot;:&quot;Tan&quot;,&quot;given&quot;:&quot;Ge&quot;,&quot;non-dropping-particle&quot;:&quot;&quot;,&quot;parse-names&quot;:false,&quot;suffix&quot;:&quot;&quot;},{&quot;dropping-particle&quot;:&quot;&quot;,&quot;family&quot;:&quot;Perry&quot;,&quot;given&quot;:&quot;Malcolm&quot;,&quot;non-dropping-particle&quot;:&quot;&quot;,&quot;parse-names&quot;:false,&quot;suffix&quot;:&quot;&quot;},{&quot;dropping-particle&quot;:&quot;&quot;,&quot;family&quot;:&quot;Merkenschlager&quot;,&quot;given&quot;:&quot;Matthias&quot;,&quot;non-dropping-particle&quot;:&quot;&quot;,&quot;parse-names&quot;:false,&quot;suffix&quot;:&quot;&quot;},{&quot;dropping-particle&quot;:&quot;&quot;,&quot;family&quot;:&quot;Lenhard&quot;,&quot;given&quot;:&quot;Boris&quot;,&quot;non-dropping-particle&quot;:&quot;&quot;,&quot;parse-names&quot;:false,&quot;suffix&quot;:&quot;&quot;}],&quot;container-title&quot;:&quot;Nature Communications 2017 8:1&quot;,&quot;id&quot;:&quot;6c7f5b67-f938-5bb0-a4f7-aee9bae7c9a2&quot;,&quot;issue&quot;:&quot;1&quot;,&quot;issued&quot;:{&quot;date-parts&quot;:[[&quot;2017&quot;,&quot;9&quot;,&quot;5&quot;]]},&quot;page&quot;:&quot;1-13&quot;,&quot;publisher&quot;:&quot;Nature Publishing Group&quot;,&quot;title&quot;:&quot;Topologically associating domains are ancient features that coincide with Metazoan clusters of extreme noncoding conservation&quot;,&quot;type&quot;:&quot;article-journal&quot;,&quot;volume&quot;:&quot;8&quot;,&quot;container-title-short&quot;:&quot;&quot;},&quot;uris&quot;:[&quot;http://www.mendeley.com/documents/?uuid=397bc9e5-7db3-33ac-8b8a-715803072e9d&quot;],&quot;isTemporary&quot;:false,&quot;legacyDesktopId&quot;:&quot;397bc9e5-7db3-33ac-8b8a-715803072e9d&quot;},{&quot;id&quot;:&quot;4c57b15f-bfbe-5219-b7e5-586093840692&quot;,&quot;itemData&quot;:{&quot;DOI&quot;:&quot;10.1093/NAR/GKW813&quot;,&quot;ISSN&quot;:&quot;1362-4962&quot;,&quot;PMID&quot;:&quot;27634932&quot;,&quot;abstract&quot;:&quot;Paralog genes arise from gene duplication events during evolution, which often lead to similar proteins that cooperate in common pathways and in protein complexes. Consequently, paralogs show correlation in gene expression whereby the mechanisms of co-regulation remain unclear. In eukaryotes, genes are regulated in part by distal enhancer elements through looping interactions with gene promoters. These looping interactions can be measured by genome-wide chromatin conformation capture (Hi-C) experiments, which revealed self-interacting regions called topologically associating domains (TADs). We hypothesize that paralogs share common regulatory mechanisms to enable coordinated expression according to TADs. To test this hypothesis, we integrated paralogy annotations with human gene expression data in diverse tissues, genomewide enhancer-promoter associations and Hi-C experiments in human, mouse and dog genomes. We show that paralog gene pairs are enriched for colocalization in the same TAD, share more often common enhancer elements than expected and have increased contact frequencies over large genomic distances. Combined, our results indicate that paralogs share common regulatory mechanisms and cluster not only in the linear genome but also in the three-dimensional chromatin architecture. This enables concerted expression of paralogs over diverse cell-types and indicate evolutionary constraints in functional genome organization.&quot;,&quot;author&quot;:[{&quot;dropping-particle&quot;:&quot;&quot;,&quot;family&quot;:&quot;Ibn-Salem&quot;,&quot;given&quot;:&quot;Jonas&quot;,&quot;non-dropping-particle&quot;:&quot;&quot;,&quot;parse-names&quot;:false,&quot;suffix&quot;:&quot;&quot;},{&quot;dropping-particle&quot;:&quot;&quot;,&quot;family&quot;:&quot;Muro&quot;,&quot;given&quot;:&quot;Enrique M.&quot;,&quot;non-dropping-particle&quot;:&quot;&quot;,&quot;parse-names&quot;:false,&quot;suffix&quot;:&quot;&quot;},{&quot;dropping-particle&quot;:&quot;&quot;,&quot;family&quot;:&quot;Andrade-Navarro&quot;,&quot;given&quot;:&quot;Miguel A.&quot;,&quot;non-dropping-particle&quot;:&quot;&quot;,&quot;parse-names&quot;:false,&quot;suffix&quot;:&quot;&quot;}],&quot;container-title&quot;:&quot;Nucleic acids research&quot;,&quot;id&quot;:&quot;4c57b15f-bfbe-5219-b7e5-586093840692&quot;,&quot;issue&quot;:&quot;1&quot;,&quot;issued&quot;:{&quot;date-parts&quot;:[[&quot;2017&quot;,&quot;1&quot;,&quot;9&quot;]]},&quot;page&quot;:&quot;81-91&quot;,&quot;publisher&quot;:&quot;Nucleic Acids Res&quot;,&quot;title&quot;:&quot;Co-regulation of paralog genes in the three-dimensional chromatin architecture&quot;,&quot;type&quot;:&quot;article-journal&quot;,&quot;volume&quot;:&quot;45&quot;,&quot;container-title-short&quot;:&quot;Nucleic Acids Res&quot;},&quot;uris&quot;:[&quot;http://www.mendeley.com/documents/?uuid=12e7ee3e-d70c-3f5e-87cb-02beb9443bb0&quot;],&quot;isTemporary&quot;:false,&quot;legacyDesktopId&quot;:&quot;12e7ee3e-d70c-3f5e-87cb-02beb9443bb0&quot;}]},{&quot;citationID&quot;:&quot;MENDELEY_CITATION_3b1ae472-a822-41be-b600-73084fe01915&quot;,&quot;properties&quot;:{&quot;noteIndex&quot;:0},&quot;isEdited&quot;:false,&quot;manualOverride&quot;:{&quot;citeprocText&quot;:&quot;[32,45,70]&quot;,&quot;isManuallyOverridden&quot;:false,&quot;manualOverrideText&quot;:&quot;&quot;},&quot;citationTag&quot;:&quot;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&quot;,&quot;citationItems&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id&quot;:&quot;f478c1fa-ff35-5b14-93d1-1ae3f9e62aec&quot;,&quot;itemData&quot;:{&quot;DOI&quot;:&quot;10.1038/s41477-018-0199-5&quot;,&quot;author&quot;:[{&quot;dropping-particle&quot;:&quot;&quot;,&quot;family&quot;:&quot;Doğan&quot;,&quot;given&quot;:&quot;Ezgi Süheyla&quot;,&quot;non-dropping-particle&quot;:&quot;&quot;,&quot;parse-names&quot;:false,&quot;suffix&quot;:&quot;&quot;},{&quot;dropping-particle&quot;:&quot;&quot;,&quot;family&quot;:&quot;Liu&quot;,&quot;given&quot;:&quot;Chang&quot;,&quot;non-dropping-particle&quot;:&quot;&quot;,&quot;parse-names&quot;:false,&quot;suffix&quot;:&quot;&quot;}],&quot;id&quot;:&quot;f478c1fa-ff35-5b14-93d1-1ae3f9e62aec&quot;,&quot;issued&quot;:{&quot;date-parts&quot;:[[&quot;0&quot;]]},&quot;title&quot;:&quot;Three-dimensional chromatin packing and positioning of plant genomes&quot;,&quot;type&quot;:&quot;article-journal&quot;,&quot;container-title-short&quot;:&quot;&quot;},&quot;uris&quot;:[&quot;http://www.mendeley.com/documents/?uuid=da43d9d4-e459-3fc6-8e30-05c27ef6f7a1&quot;],&quot;isTemporary&quot;:false,&quot;legacyDesktopId&quot;:&quot;da43d9d4-e459-3fc6-8e30-05c27ef6f7a1&quot;},{&quot;id&quot;:&quot;3c1d7273-8525-5c5b-a43b-8113bd9b06e9&quot;,&quot;itemData&quot;:{&quot;DOI&quot;:&quot;10.1093/PLCELL/KOAD112&quot;,&quot;ISSN&quot;:&quot;1040-4651&quot;,&quot;abstract&quot;:&quot;Three-dimensional (3D) chromatin organization is highly dynamic during development and seems to play a crucial role in regulating gene expression. Self-interacting domains, commonly called topologically associating domains (TADs) or compartment domains (CDs), have been proposed as the basic structural units of chromatin organization. Surprisingly, although these units have been found in several plant species, they escaped detection in Arabidopsis (Arabidopsis thaliana). Here, we show that the Arabidopsis genome is partitioned into contiguous CDs with different epigenetic features, which are required to maintain appropriate intra-CD and long-range interactions. Consistent with this notion, the histone-modifying Polycomb group machinery is involved in 3D chromatin organization. Yet, while it is clear that Polycomb repressive complex 2 (PRC2)-mediated trimethylation of histone H3 on lysine 27 (H3K27me3) helps establish local and long-range chromatin interactions in plants, the implications of PRC1-mediated histone H2A monoubiquitination on lysine 121 (H2AK121ub) are unclear. We found that PRC1, together with PRC2, maintains intra-CD interactions, but it also hinders the formation of H3K4me3-enriched local chromatin loops when acting independently of PRC2. Moreover, the loss of PRC1 or PRC2 activity differentially affects long-range chromatin interactions, and these 3D changes differentially affect gene expression. Our results suggest that H2AK121ub helps prevent the formation of transposable element/H3K27me1-rich long loops and serves as a docking point for H3K27me3 incorporation.&quot;,&quot;author&quot;:[{&quot;dropping-particle&quot;:&quot;&quot;,&quot;family&quot;:&quot;Yin&quot;,&quot;given&quot;:&quot;Xiaochang&quot;,&quot;non-dropping-particle&quot;:&quot;&quot;,&quot;parse-names&quot;:false,&quot;suffix&quot;:&quot;&quot;},{&quot;dropping-particle&quot;:&quot;&quot;,&quot;family&quot;:&quot;Romero-Campero&quot;,&quot;given&quot;:&quot;Francisco J&quot;,&quot;non-dropping-particle&quot;:&quot;&quot;,&quot;parse-names&quot;:false,&quot;suffix&quot;:&quot;&quot;},{&quot;dropping-particle&quot;:&quot;&quot;,&quot;family&quot;:&quot;Yang&quot;,&quot;given&quot;:&quot;Minqi&quot;,&quot;non-dropping-particle&quot;:&quot;&quot;,&quot;parse-names&quot;:false,&quot;suffix&quot;:&quot;&quot;},{&quot;dropping-particle&quot;:&quot;&quot;,&quot;family&quot;:&quot;Baile&quot;,&quot;given&quot;:&quot;Fernando&quot;,&quot;non-dropping-particle&quot;:&quot;&quot;,&quot;parse-names&quot;:false,&quot;suffix&quot;:&quot;&quot;},{&quot;dropping-particle&quot;:&quot;&quot;,&quot;family&quot;:&quot;Cao&quot;,&quot;given&quot;:&quot;Yuxin&quot;,&quot;non-dropping-particle&quot;:&quot;&quot;,&quot;parse-names&quot;:false,&quot;suffix&quot;:&quot;&quot;},{&quot;dropping-particle&quot;:&quot;&quot;,&quot;family&quot;:&quot;Shu&quot;,&quot;given&quot;:&quot;Jiayue&quot;,&quot;non-dropping-particle&quot;:&quot;&quot;,&quot;parse-names&quot;:false,&quot;suffix&quot;:&quot;&quot;},{&quot;dropping-particle&quot;:&quot;&quot;,&quot;family&quot;:&quot;Luo&quot;,&quot;given&quot;:&quot;Lingxiao&quot;,&quot;non-dropping-particle&quot;:&quot;&quot;,&quot;parse-names&quot;:false,&quot;suffix&quot;:&quot;&quot;},{&quot;dropping-particle&quot;:&quot;&quot;,&quot;family&quot;:&quot;Wang&quot;,&quot;given&quot;:&quot;Dingyue&quot;,&quot;non-dropping-particle&quot;:&quot;&quot;,&quot;parse-names&quot;:false,&quot;suffix&quot;:&quot;&quot;},{&quot;dropping-particle&quot;:&quot;&quot;,&quot;family&quot;:&quot;Sun&quot;,&quot;given&quot;:&quot;Shang&quot;,&quot;non-dropping-particle&quot;:&quot;&quot;,&quot;parse-names&quot;:false,&quot;suffix&quot;:&quot;&quot;},{&quot;dropping-particle&quot;:&quot;&quot;,&quot;family&quot;:&quot;Yan&quot;,&quot;given&quot;:&quot;Peng&quot;,&quot;non-dropping-particle&quot;:&quot;&quot;,&quot;parse-names&quot;:false,&quot;suffix&quot;:&quot;&quot;},{&quot;dropping-particle&quot;:&quot;&quot;,&quot;family&quot;:&quot;Gong&quot;,&quot;given&quot;:&quot;Zhiyun&quot;,&quot;non-dropping-particle&quot;:&quot;&quot;,&quot;parse-names&quot;:false,&quot;suffix&quot;:&quot;&quot;},{&quot;dropping-particle&quot;:&quot;&quot;,&quot;family&quot;:&quot;Mo&quot;,&quot;given&quot;:&quot;Xiaorong&quot;,&quot;non-dropping-particle&quot;:&quot;&quot;,&quot;parse-names&quot;:false,&quot;suffix&quot;:&quot;&quot;},{&quot;dropping-particle&quot;:&quot;&quot;,&quot;family&quot;:&quot;Qin&quot;,&quot;given&quot;:&quot;Genji&quot;,&quot;non-dropping-particle&quot;:&quot;&quot;,&quot;parse-names&quot;:false,&quot;suffix&quot;:&quot;&quot;},{&quot;dropping-particle&quot;:&quot;&quot;,&quot;family&quot;:&quot;Calonje&quot;,&quot;given&quot;:&quot;Myriam&quot;,&quot;non-dropping-particle&quot;:&quot;&quot;,&quot;parse-names&quot;:false,&quot;suffix&quot;:&quot;&quot;},{&quot;dropping-particle&quot;:&quot;&quot;,&quot;family&quot;:&quot;Zhou&quot;,&quot;given&quot;:&quot;Yue&quot;,&quot;non-dropping-particle&quot;:&quot;&quot;,&quot;parse-names&quot;:false,&quot;suffix&quot;:&quot;&quot;}],&quot;container-title&quot;:&quot;The Plant Cell&quot;,&quot;id&quot;:&quot;3c1d7273-8525-5c5b-a43b-8113bd9b06e9&quot;,&quot;issue&quot;:&quot;7&quot;,&quot;issued&quot;:{&quot;date-parts&quot;:[[&quot;2023&quot;,&quot;6&quot;,&quot;26&quot;]]},&quot;page&quot;:&quot;2484-2503&quot;,&quot;publisher&quot;:&quot;Oxford Academic&quot;,&quot;title&quot;:&quot;Binding by the Polycomb complex component BMI1 and H2A monoubiquitination shape local and long-range interactions in the Arabidopsis genome&quot;,&quot;type&quot;:&quot;article-journal&quot;,&quot;volume&quot;:&quot;35&quot;,&quot;container-title-short&quot;:&quot;Plant Cell&quot;},&quot;uris&quot;:[&quot;http://www.mendeley.com/documents/?uuid=f23e45d7-1493-315d-904f-bd7bf6641432&quot;],&quot;isTemporary&quot;:false,&quot;legacyDesktopId&quot;:&quot;f23e45d7-1493-315d-904f-bd7bf6641432&quot;}]},{&quot;citationID&quot;:&quot;MENDELEY_CITATION_015ca7f0-abb7-4ff1-bb7d-febf2ca9150d&quot;,&quot;properties&quot;:{&quot;noteIndex&quot;:0},&quot;isEdited&quot;:false,&quot;manualOverride&quot;:{&quot;citeprocText&quot;:&quot;[44]&quot;,&quot;isManuallyOverridden&quot;:false,&quot;manualOverrideText&quot;:&quot;&quot;},&quot;citationTag&quot;:&quot;MENDELEY_CITATION_v3_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&quot;,&quot;citationItems&quot;:[{&quot;id&quot;:&quot;eacf1a90-485e-5ea0-8f0d-f33fb29d15f8&quot;,&quot;itemData&quot;:{&quot;DOI&quot;:&quot;10.1016/J.EJCB.2023.151344&quot;,&quot;ISSN&quot;:&quot;0171-9335&quot;,&quot;abstract&quot;:&quot;Research on the three-dimensional (3D) structure of the genome and its distribution within the nuclear space has made a big leap in the last two decades. Work in the animal field has led to significant advances in our general understanding on eukaryotic genome organization. This did not only bring along insights into how the 3D genome interacts with the epigenetic landscape and the transcriptional machinery but also how 3D genome architecture is relevant for fundamental developmental processes, such as cell differentiation. In parallel, the 3D organization of plant genomes have been extensively studied, which resulted in both congruent and novel findings, contributing to a more complete view on how eukaryotic genomes are organized in multiple dimensions. Plant genomes are remarkably diverse in size, composition, and ploidy. Furthermore, as intrinsically sessile organisms without the possibility to relocate to more favorable environments, plants have evolved an elaborate epigenetic repertoire to rapidly respond to environmental challenges. The diversity in genome organization and the complex epigenetic programs make plants ideal study subjects to acquire a better understanding on universal features and inherent constraints of genome organization. Furthermore, considering a wide range of species allows us to study the evolutionary crosstalk between the various levels of genome architecture. In this article, we aim at summarizing important findings on 3D genome architecture obtained in various plant species. These findings cover many aspects of 3D genome organization on a wide range of levels, from gene loops to topologically associated domains and to global 3D chromosome configurations. We present an overview on plant 3D genome organizational features that resemble those in animals and highlight facets that have only been observed in plants to date.&quot;,&quot;author&quot;:[{&quot;dropping-particle&quot;:&quot;&quot;,&quot;family&quot;:&quot;Tourdot&quot;,&quot;given&quot;:&quot;Edouard&quot;,&quot;non-dropping-particle&quot;:&quot;&quot;,&quot;parse-names&quot;:false,&quot;suffix&quot;:&quot;&quot;},{&quot;dropping-particle&quot;:&quot;&quot;,&quot;family&quot;:&quot;Grob&quot;,&quot;given&quot;:&quot;Stefan&quot;,&quot;non-dropping-particle&quot;:&quot;&quot;,&quot;parse-names&quot;:false,&quot;suffix&quot;:&quot;&quot;}],&quot;container-title&quot;:&quot;European Journal of Cell Biology&quot;,&quot;id&quot;:&quot;eacf1a90-485e-5ea0-8f0d-f33fb29d15f8&quot;,&quot;issue&quot;:&quot;4&quot;,&quot;issued&quot;:{&quot;date-parts&quot;:[[&quot;2023&quot;,&quot;12&quot;,&quot;1&quot;]]},&quot;page&quot;:&quot;151344&quot;,&quot;publisher&quot;:&quot;Urban &amp; Fischer&quot;,&quot;title&quot;:&quot;Three-dimensional chromatin architecture in plants – General features and novelties&quot;,&quot;type&quot;:&quot;article-journal&quot;,&quot;volume&quot;:&quot;102&quot;,&quot;container-title-short&quot;:&quot;Eur J Cell Biol&quot;},&quot;uris&quot;:[&quot;http://www.mendeley.com/documents/?uuid=e78b1748-c60e-3f74-9428-494f2a49ac78&quot;],&quot;isTemporary&quot;:false,&quot;legacyDesktopId&quot;:&quot;e78b1748-c60e-3f74-9428-494f2a49ac78&quot;}]},{&quot;citationID&quot;:&quot;MENDELEY_CITATION_6cb2642c-5756-4c35-ba60-4da5819bd216&quot;,&quot;properties&quot;:{&quot;noteIndex&quot;:0},&quot;isEdited&quot;:false,&quot;manualOverride&quot;:{&quot;citeprocText&quot;:&quot;[71]&quot;,&quot;isManuallyOverridden&quot;:false,&quot;manualOverrideText&quot;:&quot;&quot;},&quot;citationTag&quot;:&quot;MENDELEY_CITATION_v3_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&quot;,&quot;citationItems&quot;:[{&quot;id&quot;:&quot;c0ea5cf1-0174-5bc1-893a-09a4a6a55466&quot;,&quot;itemData&quot;:{&quot;DOI&quot;:&quot;10.1038/s41477-020-00766-0&quot;,&quot;ISSN&quot;:&quot;2055-0278&quot;,&quot;abstract&quot;:&quot;Information in the genome is not only encoded within sequence or epigenetic modifications, but is also found in how it folds in three-dimensional space. The formation of self-interacting genomic regions, named topologically associated domains (TADs), is known as a key feature of genome organization beyond the nucleosomal level. However, our understanding of the formation and function of TADs in plants is extremely limited. Here we show that the genome of Marchantia polymorpha, a member of a basal land plant lineage, exhibits TADs with epigenetic features similar to those of higher plants. By analysing various epigenetic marks across Marchantia TADs, we find that these regions generally represent interstitial heterochromatin and their borders are enriched with Marchantia transcription factor TCP1. We also identify a type of TAD that we name ‘TCP1-rich TAD’, in which genomic regions are highly accessible and are densely bound by TCP1 proteins. Transcription of TCP1 target genes differs on the basis gene location, and those in TCP1-rich TADs clearly show a lower expression level. In tcp1 mutant lines, neither TCP1-bound TAD borders nor TCP1-rich TADs display drastically altered chromatin organization patterns, suggesting that, in Marchantia, TCP1 is dispensable for TAD formation. However, we find that in tcp1 mutants, genes residing in TCP1-rich TADs have a greater extent of expression fold change as opposed to genes that do not belong to these TADs. Our results suggest that, besides standing as spatial chromatin-packing modules, plant TADs function as nuclear microcompartments associated with transcription factor activities. Analyses of the topologically associated domains (TADs) in Marchantia polymorpha revealed a type of TCP1-rich TAD that regulates the activities of TCP1 transcription factors in modulating target gene expression.&quot;,&quot;author&quot;:[{&quot;dropping-particle&quot;:&quot;&quot;,&quot;family&quot;:&quot;Karaaslan&quot;,&quot;given&quot;:&quot;Ezgi Süheyla&quot;,&quot;non-dropping-particle&quot;:&quot;&quot;,&quot;parse-names&quot;:false,&quot;suffix&quot;:&quot;&quot;},{&quot;dropping-particle&quot;:&quot;&quot;,&quot;family&quot;:&quot;Wang&quot;,&quot;given&quot;:&quot;Nan&quot;,&quot;non-dropping-particle&quot;:&quot;&quot;,&quot;parse-names&quot;:false,&quot;suffix&quot;:&quot;&quot;},{&quot;dropping-particle&quot;:&quot;&quot;,&quot;family&quot;:&quot;Faiß&quot;,&quot;given&quot;:&quot;Natalie&quot;,&quot;non-dropping-particle&quot;:&quot;&quot;,&quot;parse-names&quot;:false,&quot;suffix&quot;:&quot;&quot;},{&quot;dropping-particle&quot;:&quot;&quot;,&quot;family&quot;:&quot;Liang&quot;,&quot;given&quot;:&quot;Yuyu&quot;,&quot;non-dropping-particle&quot;:&quot;&quot;,&quot;parse-names&quot;:false,&quot;suffix&quot;:&quot;&quot;},{&quot;dropping-particle&quot;:&quot;&quot;,&quot;family&quot;:&quot;Montgomery&quot;,&quot;given&quot;:&quot;Sean A.&quot;,&quot;non-dropping-particle&quot;:&quot;&quot;,&quot;parse-names&quot;:false,&quot;suffix&quot;:&quot;&quot;},{&quot;dropping-particle&quot;:&quot;&quot;,&quot;family&quot;:&quot;Laubinger&quot;,&quot;given&quot;:&quot;Sascha&quot;,&quot;non-dropping-particle&quot;:&quot;&quot;,&quot;parse-names&quot;:false,&quot;suffix&quot;:&quot;&quot;},{&quot;dropping-particle&quot;:&quot;&quot;,&quot;family&quot;:&quot;Berendzen&quot;,&quot;given&quot;:&quot;Kenneth Wayne&quot;,&quot;non-dropping-particle&quot;:&quot;&quot;,&quot;parse-names&quot;:false,&quot;suffix&quot;:&quot;&quot;},{&quot;dropping-particle&quot;:&quot;&quot;,&quot;family&quot;:&quot;Berger&quot;,&quot;given&quot;:&quot;Frédéric&quot;,&quot;non-dropping-particle&quot;:&quot;&quot;,&quot;parse-names&quot;:false,&quot;suffix&quot;:&quot;&quot;},{&quot;dropping-particle&quot;:&quot;&quot;,&quot;family&quot;:&quot;Breuninger&quot;,&quot;given&quot;:&quot;Holger&quot;,&quot;non-dropping-particle&quot;:&quot;&quot;,&quot;parse-names&quot;:false,&quot;suffix&quot;:&quot;&quot;},{&quot;dropping-particle&quot;:&quot;&quot;,&quot;family&quot;:&quot;Liu&quot;,&quot;given&quot;:&quot;Chang&quot;,&quot;non-dropping-particle&quot;:&quot;&quot;,&quot;parse-names&quot;:false,&quot;suffix&quot;:&quot;&quot;}],&quot;container-title&quot;:&quot;Nature Plants 2020 6:10&quot;,&quot;id&quot;:&quot;c0ea5cf1-0174-5bc1-893a-09a4a6a55466&quot;,&quot;issue&quot;:&quot;10&quot;,&quot;issued&quot;:{&quot;date-parts&quot;:[[&quot;2020&quot;,&quot;9&quot;,&quot;7&quot;]]},&quot;page&quot;:&quot;1250-1261&quot;,&quot;publisher&quot;:&quot;Nature Publishing Group&quot;,&quot;title&quot;:&quot;Marchantia TCP transcription factor activity correlates with three-dimensional chromatin structure&quot;,&quot;type&quot;:&quot;article-journal&quot;,&quot;volume&quot;:&quot;6&quot;,&quot;container-title-short&quot;:&quot;&quot;},&quot;uris&quot;:[&quot;http://www.mendeley.com/documents/?uuid=8ddafd90-a2bd-3b53-8f46-b02dc6c6080d&quot;],&quot;isTemporary&quot;:false,&quot;legacyDesktopId&quot;:&quot;8ddafd90-a2bd-3b53-8f46-b02dc6c6080d&quot;}]},{&quot;citationID&quot;:&quot;MENDELEY_CITATION_13386ce8-d8bc-4948-b95c-f62b0f2645f5&quot;,&quot;properties&quot;:{&quot;noteIndex&quot;:0},&quot;isEdited&quot;:false,&quot;manualOverride&quot;:{&quot;citeprocText&quot;:&quot;[72]&quot;,&quot;isManuallyOverridden&quot;:false,&quot;manualOverrideText&quot;:&quot;&quot;},&quot;citationTag&quot;:&quot;MENDELEY_CITATION_v3_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&quot;,&quot;citationItems&quot;:[{&quot;id&quot;:&quot;b05bb9c7-0ca7-51c5-9411-7ec992584009&quot;,&quot;itemData&quot;:{&quot;DOI&quot;:&quot;10.1046/J.1365-313X.2002.01294.X&quot;,&quot;ISSN&quot;:&quot;0960-7412&quot;,&quot;PMID&quot;:&quot;12000681&quot;,&quot;abstract&quot;:&quot;The TCP domain is a plant-specific DNA binding domain found in proteins from a diverse array of species, including the cycloidea (cyc) and teosinte branched1 (tb1) gene products and the PCF1 and PCF2 proteins. To understand the role in transcriptional regulation of proteins with this domain, we have analysed the DNA binding and dimerization specificity of the TCP protein family using rice PCF proteins, and further evaluated potential targets for the TCP protein. The seven PCF members including five newly isolated proteins, were able to be grouped into two classes, I and II, based on sequence similarity in the TCP domain. Random binding site selection experiments and electrophoretic mobility shift assays (EMSAs) revealed the consensus DNA binding sequences of these two classes to be distinct but overlapping; GGNCCCAC for class I and GTGGNCCC for class II. The TB1 protein from maize, which belongs to class II, had the same specificity as the rice class II proteins, suggesting the conservation of binding specificity between TCP domains from different species. The yeast 2-hybrid assay and EMSA revealed that these proteins tend to form a homodimer or a heterodimer between members of the same class. We searched predicted 5′ flanking sequences of Arabidopsis genes for the consensus binding sequences and found that the consensus sites are distributed in the genome at a considerably lower frequency. We further analysed eight promoters containing the class I consensus TCP sites. The transcriptional activities of six promoters were decreased by a mutation of the TCP binding site, which is consistent with the observation that the class I TCP site can confer transactivation function on a heterologous promoter. These results suggest that the two classes of TCP protein are distinct in DNA binding specificity and transcriptional regulation.&quot;,&quot;author&quot;:[{&quot;dropping-particle&quot;:&quot;&quot;,&quot;family&quot;:&quot;Kosugi&quot;,&quot;given&quot;:&quot;Shunichi&quot;,&quot;non-dropping-particle&quot;:&quot;&quot;,&quot;parse-names&quot;:false,&quot;suffix&quot;:&quot;&quot;},{&quot;dropping-particle&quot;:&quot;&quot;,&quot;family&quot;:&quot;Ohashi&quot;,&quot;given&quot;:&quot;Yuko&quot;,&quot;non-dropping-particle&quot;:&quot;&quot;,&quot;parse-names&quot;:false,&quot;suffix&quot;:&quot;&quot;}],&quot;container-title&quot;:&quot;The Plant journal : for cell and molecular biology&quot;,&quot;id&quot;:&quot;b05bb9c7-0ca7-51c5-9411-7ec992584009&quot;,&quot;issue&quot;:&quot;3&quot;,&quot;issued&quot;:{&quot;date-parts&quot;:[[&quot;2002&quot;]]},&quot;page&quot;:&quot;337-348&quot;,&quot;publisher&quot;:&quot;Plant J&quot;,&quot;title&quot;:&quot;DNA binding and dimerization specificity and potential targets for the TCP protein family&quot;,&quot;type&quot;:&quot;article-journal&quot;,&quot;volume&quot;:&quot;30&quot;,&quot;container-title-short&quot;:&quot;Plant J&quot;},&quot;uris&quot;:[&quot;http://www.mendeley.com/documents/?uuid=7578c9c7-ffe8-348e-b386-de26787ecbea&quot;],&quot;isTemporary&quot;:false,&quot;legacyDesktopId&quot;:&quot;7578c9c7-ffe8-348e-b386-de26787ecbea&quot;}]},{&quot;citationID&quot;:&quot;MENDELEY_CITATION_dbd35118-37e2-4c13-a1e5-03252709a4d5&quot;,&quot;properties&quot;:{&quot;noteIndex&quot;:0},&quot;isEdited&quot;:false,&quot;manualOverride&quot;:{&quot;citeprocText&quot;:&quot;[73,74]&quot;,&quot;isManuallyOverridden&quot;:false,&quot;manualOverrideText&quot;:&quot;&quot;},&quot;citationTag&quot;:&quot;MENDELEY_CITATION_v3_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&quot;,&quot;citationItems&quot;:[{&quot;id&quot;:&quot;09f0d8c1-4dcd-5e69-863a-8c5f15a07609&quot;,&quot;itemData&quot;:{&quot;DOI&quot;:&quot;10.1186/s13059-015-0730-1&quot;,&quot;ISBN&quot;:&quot;1465-6906&quot;,&quot;ISSN&quot;:&quot;1474760X&quot;,&quot;PMID&quot;:&quot;26257189&quot;,&quot;abstract&quot;:&quot;The hierarchical levels of genome architecture exert transcriptional control by tuning the accessibility and proximity of genes and regulatory elements. Here, we review current insights into the trans-acting factors that enable the genome to flexibly adopt different functionally relevant conformations.&quot;,&quot;author&quot;:[{&quot;dropping-particle&quot;:&quot;&quot;,&quot;family&quot;:&quot;Bouwman&quot;,&quot;given&quot;:&quot;Britta A.M.&quot;,&quot;non-dropping-particle&quot;:&quot;&quot;,&quot;parse-names&quot;:false,&quot;suffix&quot;:&quot;&quot;},{&quot;dropping-particle&quot;:&quot;&quot;,&quot;family&quot;:&quot;Laat&quot;,&quot;given&quot;:&quot;Wouter&quot;,&quot;non-dropping-particle&quot;:&quot;de&quot;,&quot;parse-names&quot;:false,&quot;suffix&quot;:&quot;&quot;}],&quot;container-title&quot;:&quot;Genome Biology&quot;,&quot;id&quot;:&quot;09f0d8c1-4dcd-5e69-863a-8c5f15a07609&quot;,&quot;issue&quot;:&quot;1&quot;,&quot;issued&quot;:{&quot;date-parts&quot;:[[&quot;2015&quot;]]},&quot;title&quot;:&quot;Getting the genome in shape: The formation of loops, domains and compartments&quot;,&quot;type&quot;:&quot;article-journal&quot;,&quot;volume&quot;:&quot;16&quot;,&quot;container-title-short&quot;:&quot;Genome Biol&quot;},&quot;uris&quot;:[&quot;http://www.mendeley.com/documents/?uuid=e43b373f-df46-3b20-808f-3d77dc6e04cb&quot;],&quot;isTemporary&quot;:false,&quot;legacyDesktopId&quot;:&quot;e43b373f-df46-3b20-808f-3d77dc6e04cb&quot;},{&quot;id&quot;:&quot;343160c0-202a-5743-b8b8-63bd64ea08a7&quot;,&quot;itemData&quot;:{&quot;DOI&quot;:&quot;10.1186/s12915-015-0168-7&quot;,&quot;ISBN&quot;:&quot;1291501501687&quot;,&quot;ISSN&quot;:&quot;17417007&quot;,&quot;PMID&quot;:&quot;26248466&quot;,&quot;abstract&quot;:&quot;BACKGROUND: Insulators play a central role in gene regulation, chromosomal architecture and genome function in higher eukaryotes. To learn more about how insulators carry out their diverse functions, we have begun an analysis of the Drosophila CTCF (dCTCF). CTCF is one of the few insulator proteins known to be conserved from flies to man.\\n\\nRESULTS: In the studies reported here we have focused on the identification and characterization of two dCTCF protein interaction modules. The first mediates dCTCF multimerization, while the second mediates dCTCF-CP190 interactions. The multimerization domain maps in the N-terminus of the dCTCF protein and likely mediates the formation of tetrameric complexes. The CP190 interaction module encompasses a sequence ~200 amino acids long that spans the C-terminal and mediates interactions with the N-terminal BTB domain of the CP190 protein. Transgene rescue experiments showed that a dCTCF protein lacking sequences critical for CP190 interactions was almost as effective as wild type in rescuing the phenotypic effects of a dCTCF null allele. The mutation did, however, affect CP190 recruitment to specific Drosophila insulator elements and had a modest effect on dCTCF chromatin association. A protein lacking the N-terminal dCTCF multimerization domain incompletely rescued the zygotic and maternal effect lethality of the null and did not rescue the defects in Abd-B regulation evident in surviving adult dCTCF mutant flies. Finally, we show that elimination of maternally contributed dCTCF at the onset of embryogenesis has quite different effects on development and Abd-B regulation than is observed when the homozygous mutant animals develop in the presence of maternally derived dCTCF activity.\\n\\nCONCLUSIONS: Our results indicate that dCTCF-CP190 interactions are less critical for the in vivo functions of the dCTCF protein than the N-terminal dCTCF-dCTCF interaction domain. We also show that the phenotypic consequences of dCTCF mutations differ depending upon when and how dCTCF activity is lost.&quot;,&quot;author&quot;:[{&quot;dropping-particle&quot;:&quot;&quot;,&quot;family&quot;:&quot;Bonchuk&quot;,&quot;given&quot;:&quot;Artem&quot;,&quot;non-dropping-particle&quot;:&quot;&quot;,&quot;parse-names&quot;:false,&quot;suffix&quot;:&quot;&quot;},{&quot;dropping-particle&quot;:&quot;&quot;,&quot;family&quot;:&quot;Maksimenko&quot;,&quot;given&quot;:&quot;Oksana&quot;,&quot;non-dropping-particle&quot;:&quot;&quot;,&quot;parse-names&quot;:false,&quot;suffix&quot;:&quot;&quot;},{&quot;dropping-particle&quot;:&quot;&quot;,&quot;family&quot;:&quot;Kyrchanova&quot;,&quot;given&quot;:&quot;Olga&quot;,&quot;non-dropping-particle&quot;:&quot;&quot;,&quot;parse-names&quot;:false,&quot;suffix&quot;:&quot;&quot;},{&quot;dropping-particle&quot;:&quot;&quot;,&quot;family&quot;:&quot;Ivlieva&quot;,&quot;given&quot;:&quot;Tatyana&quot;,&quot;non-dropping-particle&quot;:&quot;&quot;,&quot;parse-names&quot;:false,&quot;suffix&quot;:&quot;&quot;},{&quot;dropping-particle&quot;:&quot;&quot;,&quot;family&quot;:&quot;Mogila&quot;,&quot;given&quot;:&quot;Vladic&quot;,&quot;non-dropping-particle&quot;:&quot;&quot;,&quot;parse-names&quot;:false,&quot;suffix&quot;:&quot;&quot;},{&quot;dropping-particle&quot;:&quot;&quot;,&quot;family&quot;:&quot;Deshpande&quot;,&quot;given&quot;:&quot;Girish&quot;,&quot;non-dropping-particle&quot;:&quot;&quot;,&quot;parse-names&quot;:false,&quot;suffix&quot;:&quot;&quot;},{&quot;dropping-particle&quot;:&quot;&quot;,&quot;family&quot;:&quot;Wolle&quot;,&quot;given&quot;:&quot;Daniel&quot;,&quot;non-dropping-particle&quot;:&quot;&quot;,&quot;parse-names&quot;:false,&quot;suffix&quot;:&quot;&quot;},{&quot;dropping-particle&quot;:&quot;&quot;,&quot;family&quot;:&quot;Schedl&quot;,&quot;given&quot;:&quot;Paul&quot;,&quot;non-dropping-particle&quot;:&quot;&quot;,&quot;parse-names&quot;:false,&quot;suffix&quot;:&quot;&quot;},{&quot;dropping-particle&quot;:&quot;&quot;,&quot;family&quot;:&quot;Georgiev&quot;,&quot;given&quot;:&quot;Pavel&quot;,&quot;non-dropping-particle&quot;:&quot;&quot;,&quot;parse-names&quot;:false,&quot;suffix&quot;:&quot;&quot;}],&quot;container-title&quot;:&quot;BMC Biology&quot;,&quot;id&quot;:&quot;343160c0-202a-5743-b8b8-63bd64ea08a7&quot;,&quot;issue&quot;:&quot;1&quot;,&quot;issued&quot;:{&quot;date-parts&quot;:[[&quot;2015&quot;]]},&quot;page&quot;:&quot;1-23&quot;,&quot;publisher&quot;:&quot;BMC Biology&quot;,&quot;title&quot;:&quot;Functional role of dimerization and CP190 interacting domains of CTCF protein in Drosophila melanogaster&quot;,&quot;type&quot;:&quot;article-journal&quot;,&quot;volume&quot;:&quot;13&quot;,&quot;container-title-short&quot;:&quot;BMC Biol&quot;},&quot;uris&quot;:[&quot;http://www.mendeley.com/documents/?uuid=59559d54-5c86-4561-ac2b-4597a07bb06d&quot;],&quot;isTemporary&quot;:false,&quot;legacyDesktopId&quot;:&quot;59559d54-5c86-4561-ac2b-4597a07bb06d&quot;}]},{&quot;citationID&quot;:&quot;MENDELEY_CITATION_cea093a3-eae0-4aff-9769-fe58cb97ee55&quot;,&quot;properties&quot;:{&quot;noteIndex&quot;:0},&quot;isEdited&quot;:false,&quot;manualOverride&quot;:{&quot;citeprocText&quot;:&quot;[25]&quot;,&quot;isManuallyOverridden&quot;:false,&quot;manualOverrideText&quot;:&quot;&quot;},&quot;citationTag&quot;:&quot;MENDELEY_CITATION_v3_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&quot;,&quot;citationItems&quot;:[{&quot;id&quot;:&quot;ebaa8065-7a0b-5473-9cf1-baf20f7e3d4d&quot;,&quot;itemData&quot;:{&quot;DOI&quot;:&quot;10.1038/s41467-023-43841-8&quot;,&quot;ISSN&quot;:&quot;20411723&quot;,&quot;PMID&quot;:&quot;38062027&quot;,&quot;abstract&quot;:&quo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quot;,&quot;author&quot;:[{&quot;dropping-particle&quot;:&quot;&quot;,&quot;family&quot;:&quot;Okhovat&quot;,&quot;given&quot;:&quot;Mariam&quot;,&quot;non-dropping-particle&quot;:&quot;&quot;,&quot;parse-names&quot;:false,&quot;suffix&quot;:&quot;&quot;},{&quot;dropping-particle&quot;:&quot;&quot;,&quot;family&quot;:&quot;VanCampen&quot;,&quot;given&quot;:&quot;Jake&quot;,&quot;non-dropping-particle&quot;:&quot;&quot;,&quot;parse-names&quot;:false,&quot;suffix&quot;:&quot;&quot;},{&quot;dropping-particle&quot;:&quot;&quot;,&quot;family&quot;:&quot;Nevonen&quot;,&quot;given&quot;:&quot;Kimberly A.&quot;,&quot;non-dropping-particle&quot;:&quot;&quot;,&quot;parse-names&quot;:false,&quot;suffix&quot;:&quot;&quot;},{&quot;dropping-particle&quot;:&quot;&quot;,&quot;family&quot;:&quot;Harshman&quot;,&quot;given&quot;:&quot;Lana&quot;,&quot;non-dropping-particle&quot;:&quot;&quot;,&quot;parse-names&quot;:false,&quot;suffix&quot;:&quot;&quot;},{&quot;dropping-particle&quot;:&quot;&quot;,&quot;family&quot;:&quot;Li&quot;,&quot;given&quot;:&quot;Weiyu&quot;,&quot;non-dropping-particle&quot;:&quot;&quot;,&quot;parse-names&quot;:false,&quot;suffix&quot;:&quot;&quot;},{&quot;dropping-particle&quot;:&quot;&quot;,&quot;family&quot;:&quot;Layman&quot;,&quot;given&quot;:&quot;Cora E.&quot;,&quot;non-dropping-particle&quot;:&quot;&quot;,&quot;parse-names&quot;:false,&quot;suffix&quot;:&quot;&quot;},{&quot;dropping-particle&quot;:&quot;&quot;,&quot;family&quot;:&quot;Ward&quot;,&quot;given&quot;:&quot;Samantha&quot;,&quot;non-dropping-particle&quot;:&quot;&quot;,&quot;parse-names&quot;:false,&quot;suffix&quot;:&quot;&quot;},{&quot;dropping-particle&quot;:&quot;&quot;,&quot;family&quot;:&quot;Herrera&quot;,&quot;given&quot;:&quot;Jarod&quot;,&quot;non-dropping-particle&quot;:&quot;&quot;,&quot;parse-names&quot;:false,&quot;suffix&quot;:&quot;&quot;},{&quot;dropping-particle&quot;:&quot;&quot;,&quot;family&quot;:&quot;Wells&quot;,&quot;given&quot;:&quot;Jackson&quot;,&quot;non-dropping-particle&quot;:&quot;&quot;,&quot;parse-names&quot;:false,&quot;suffix&quot;:&quot;&quot;},{&quot;dropping-particle&quot;:&quot;&quot;,&quot;family&quot;:&quot;Sheng&quot;,&quot;given&quot;:&quot;Rory R.&quot;,&quot;non-dropping-particle&quot;:&quot;&quot;,&quot;parse-names&quot;:false,&quot;suffix&quot;:&quot;&quot;},{&quot;dropping-particle&quot;:&quot;&quot;,&quot;family&quot;:&quot;Mao&quot;,&quot;given&quot;:&quot;Yafei&quot;,&quot;non-dropping-particle&quot;:&quot;&quot;,&quot;parse-names&quot;:false,&quot;suffix&quot;:&quot;&quot;},{&quot;dropping-particle&quot;:&quot;&quot;,&quot;family&quot;:&quot;Ndjamen&quot;,&quot;given&quot;:&quot;Blaise&quot;,&quot;non-dropping-particle&quot;:&quot;&quot;,&quot;parse-names&quot;:false,&quot;suffix&quot;:&quot;&quot;},{&quot;dropping-particle&quot;:&quot;&quot;,&quot;family&quot;:&quot;Lima&quot;,&quot;given&quot;:&quot;Ana C.&quot;,&quot;non-dropping-particle&quot;:&quot;&quot;,&quot;parse-names&quot;:false,&quot;suffix&quot;:&quot;&quot;},{&quot;dropping-particle&quot;:&quot;&quot;,&quot;family&quot;:&quot;Vigh-Conrad&quot;,&quot;given&quot;:&quot;Katinka A.&quot;,&quot;non-dropping-particle&quot;:&quot;&quot;,&quot;parse-names&quot;:false,&quot;suffix&quot;:&quot;&quot;},{&quot;dropping-particle&quot;:&quot;&quot;,&quot;family&quot;:&quot;Stendahl&quot;,&quot;given&quot;:&quot;Alexandra M.&quot;,&quot;non-dropping-particle&quot;:&quot;&quot;,&quot;parse-names&quot;:false,&quot;suffix&quot;:&quot;&quot;},{&quot;dropping-particle&quot;:&quot;&quot;,&quot;family&quot;:&quot;Yang&quot;,&quot;given&quot;:&quot;Ran&quot;,&quot;non-dropping-particle&quot;:&quot;&quot;,&quot;parse-names&quot;:false,&quot;suffix&quot;:&quot;&quot;},{&quot;dropping-particle&quot;:&quot;&quot;,&quot;family&quot;:&quot;Fedorov&quot;,&quot;given&quot;:&quot;Lev&quot;,&quot;non-dropping-particle&quot;:&quot;&quot;,&quot;parse-names&quot;:false,&quot;suffix&quot;:&quot;&quot;},{&quot;dropping-particle&quot;:&quot;&quot;,&quot;family&quot;:&quot;Matthews&quot;,&quot;given&quot;:&quot;Ian R.&quot;,&quot;non-dropping-particle&quot;:&quot;&quot;,&quot;parse-names&quot;:false,&quot;suffix&quot;:&quot;&quot;},{&quot;dropping-particle&quot;:&quot;&quot;,&quot;family&quot;:&quot;Easow&quot;,&quot;given&quot;:&quot;Sarah A.&quot;,&quot;non-dropping-particle&quot;:&quot;&quot;,&quot;parse-names&quot;:false,&quot;suffix&quot;:&quot;&quot;},{&quot;dropping-particle&quot;:&quot;&quot;,&quot;family&quot;:&quot;Chan&quot;,&quot;given&quot;:&quot;Dylan K.&quot;,&quot;non-dropping-particle&quot;:&quot;&quot;,&quot;parse-names&quot;:false,&quot;suffix&quot;:&quot;&quot;},{&quot;dropping-particle&quot;:&quot;&quot;,&quot;family&quot;:&quot;Jan&quot;,&quot;given&quot;:&quot;Taha A.&quot;,&quot;non-dropping-particle&quot;:&quot;&quot;,&quot;parse-names&quot;:false,&quot;suffix&quot;:&quot;&quot;},{&quot;dropping-particle&quot;:&quot;&quot;,&quot;family&quot;:&quot;Eichler&quot;,&quot;given&quot;:&quot;Evan E.&quot;,&quot;non-dropping-particle&quot;:&quot;&quot;,&quot;parse-names&quot;:false,&quot;suffix&quot;:&quot;&quot;},{&quot;dropping-particle&quot;:&quot;&quot;,&quot;family&quot;:&quot;Rugonyi&quot;,&quot;given&quot;:&quot;Sandra&quot;,&quot;non-dropping-particle&quot;:&quot;&quot;,&quot;parse-names&quot;:false,&quot;suffix&quot;:&quot;&quot;},{&quot;dropping-particle&quot;:&quot;&quot;,&quot;family&quot;:&quot;Conrad&quot;,&quot;given&quot;:&quot;Donald F.&quot;,&quot;non-dropping-particle&quot;:&quot;&quot;,&quot;parse-names&quot;:false,&quot;suffix&quot;:&quot;&quot;},{&quot;dropping-particle&quot;:&quot;&quot;,&quot;family&quot;:&quot;Ahituv&quot;,&quot;given&quot;:&quot;Nadav&quot;,&quot;non-dropping-particle&quot;:&quot;&quot;,&quot;parse-names&quot;:false,&quot;suffix&quot;:&quot;&quot;},{&quot;dropping-particle&quot;:&quot;&quot;,&quot;family&quot;:&quot;Carbone&quot;,&quot;given&quot;:&quot;Lucia&quot;,&quot;non-dropping-particle&quot;:&quot;&quot;,&quot;parse-names&quot;:false,&quot;suffix&quot;:&quot;&quot;}],&quot;container-title&quot;:&quot;Nature Communications&quot;,&quot;id&quot;:&quot;ebaa8065-7a0b-5473-9cf1-baf20f7e3d4d&quot;,&quot;issue&quot;:&quot;1&quot;,&quot;issued&quot;:{&quot;date-parts&quot;:[[&quot;2023&quot;,&quot;12&quot;,&quot;7&quot;]]},&quot;page&quot;:&quot;8111&quot;,&quot;publisher&quot;:&quot;Nat Commun&quot;,&quot;title&quot;:&quot;TAD evolutionary and functional characterization reveals diversity in mammalian TAD boundary properties and function&quot;,&quot;type&quot;:&quot;article-journal&quot;,&quot;volume&quot;:&quot;14&quot;,&quot;container-title-short&quot;:&quot;Nat Commun&quot;},&quot;uris&quot;:[&quot;http://www.mendeley.com/documents/?uuid=9c669c11-3e0a-36c9-b237-08dd18687c1a&quot;],&quot;isTemporary&quot;:false,&quot;legacyDesktopId&quot;:&quot;9c669c11-3e0a-36c9-b237-08dd18687c1a&quot;}]},{&quot;citationID&quot;:&quot;MENDELEY_CITATION_78dbcda7-0764-4e65-8749-78e6d0998781&quot;,&quot;properties&quot;:{&quot;noteIndex&quot;:0},&quot;isEdited&quot;:false,&quot;manualOverride&quot;:{&quot;citeprocText&quot;:&quot;[2]&quot;,&quot;isManuallyOverridden&quot;:false,&quot;manualOverrideText&quot;:&quot;&quot;},&quot;citationTag&quot;:&quot;MENDELEY_CITATION_v3_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&quot;,&quot;citationItems&quot;:[{&quot;id&quot;:&quot;e802f97f-9816-5fb5-a49b-eac18d182bcc&quot;,&quot;itemData&quot;:{&quot;DOI&quot;:&quot;10.1038/S41467-024-45884-X&quot;,&quot;ISSN&quot;:&quot;2041-1723&quot;,&quot;PMID&quot;:&quot;38402218&quot;,&quot;abstract&quot;:&quot;&lt;p&gt; The spatial organization of eukaryotic genomes is linked to their biological functions, although it is not clear how this impacts the overall evolution of a genome. Here, we uncover the three-dimensional (3D) genome organization of the phytopathogen &lt;italic&gt;Verticillium dahliae&lt;/italic&gt; , known to possess distinct genomic regions, designated adaptive genomic regions (AGRs), enriched in transposable elements and genes that mediate host infection. Short-range DNA interactions form clear topologically associating domains (TADs) with gene-rich boundaries that show reduced levels of gene expression and reduced genomic variation. Intriguingly, TADs are less clearly insulated in AGRs than in the core genome. At a global scale, the genome contains bipartite long-range interactions, particularly enriched for AGRs and more generally containing segmental duplications. Notably, the patterns observed for &lt;italic&gt;V. dahliae&lt;/italic&gt; are also present in other &lt;italic&gt;Verticillium&lt;/italic&gt; species. Thus, our analysis links 3D genome organization to evolutionary features conserved throughout the &lt;italic&gt;Verticillium&lt;/italic&gt; genus. &lt;/p&gt;&quot;,&quot;author&quot;:[{&quot;dropping-particle&quot;:&quot;&quot;,&quot;family&quot;:&quot;Torres&quot;,&quot;given&quot;:&quot;David E.&quot;,&quot;non-dropping-particle&quot;:&quot;&quot;,&quot;parse-names&quot;:false,&quot;suffix&quot;:&quot;&quot;},{&quot;dropping-particle&quot;:&quot;&quot;,&quot;family&quot;:&quot;Kramer&quot;,&quot;given&quot;:&quot;H. Martin&quot;,&quot;non-dropping-particle&quot;:&quot;&quot;,&quot;parse-names&quot;:false,&quot;suffix&quot;:&quot;&quot;},{&quot;dropping-particle&quot;:&quot;&quot;,&quot;family&quot;:&quot;Tracanna&quot;,&quot;given&quot;:&quot;Vittorio&quot;,&quot;non-dropping-particle&quot;:&quot;&quot;,&quot;parse-names&quot;:false,&quot;suffix&quot;:&quot;&quot;},{&quot;dropping-particle&quot;:&quot;&quot;,&quot;family&quot;:&quot;Fiorin&quot;,&quot;given&quot;:&quot;Gabriel L.&quot;,&quot;non-dropping-particle&quot;:&quot;&quot;,&quot;parse-names&quot;:false,&quot;suffix&quot;:&quot;&quot;},{&quot;dropping-particle&quot;:&quot;&quot;,&quot;family&quot;:&quot;Cook&quot;,&quot;given&quot;:&quot;David E.&quot;,&quot;non-dropping-particle&quot;:&quot;&quot;,&quot;parse-names&quot;:false,&quot;suffix&quot;:&quot;&quot;},{&quot;dropping-particle&quot;:&quot;&quot;,&quot;family&quot;:&quot;Seidl&quot;,&quot;given&quot;:&quot;Michael F.&quot;,&quot;non-dropping-particle&quot;:&quot;&quot;,&quot;parse-names&quot;:false,&quot;suffix&quot;:&quot;&quot;},{&quot;dropping-particle&quot;:&quot;&quot;,&quot;family&quot;:&quot;Thomma&quot;,&quot;given&quot;:&quot;Bart P. H. J.&quot;,&quot;non-dropping-particle&quot;:&quot;&quot;,&quot;parse-names&quot;:false,&quot;suffix&quot;:&quot;&quot;}],&quot;container-title&quot;:&quot;Nature communications&quot;,&quot;id&quot;:&quot;e802f97f-9816-5fb5-a49b-eac18d182bcc&quot;,&quot;issue&quot;:&quot;1&quot;,&quot;issued&quot;:{&quot;date-parts&quot;:[[&quot;2024&quot;,&quot;2&quot;,&quot;24&quot;]]},&quot;page&quot;:&quot;1701&quot;,&quot;publisher&quot;:&quot;Nat Commun&quot;,&quot;title&quot;:&quot;Implications of the three-dimensional chromatin organization for genome evolution in a fungal plant pathogen&quot;,&quot;type&quot;:&quot;article-journal&quot;,&quot;volume&quot;:&quot;15&quot;,&quot;container-title-short&quot;:&quot;Nat Commun&quot;},&quot;uris&quot;:[&quot;http://www.mendeley.com/documents/?uuid=b52f5597-b8cb-3797-a291-034c2be35517&quot;],&quot;isTemporary&quot;:false,&quot;legacyDesktopId&quot;:&quot;b52f5597-b8cb-3797-a291-034c2be35517&quot;}]},{&quot;citationID&quot;:&quot;MENDELEY_CITATION_8152f467-89d8-4921-91f2-45d29f8d8314&quot;,&quot;properties&quot;:{&quot;noteIndex&quot;:0},&quot;isEdited&quot;:false,&quot;manualOverride&quot;:{&quot;citeprocText&quot;:&quot;[28]&quot;,&quot;isManuallyOverridden&quot;:false,&quot;manualOverrideText&quot;:&quot;&quot;},&quot;citationTag&quot;:&quot;MENDELEY_CITATION_v3_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&quot;,&quot;citationItems&quot;:[{&quot;id&quot;:&quot;e29b8d4d-05cc-56df-bd6a-e2584f7c6a88&quot;,&quot;itemData&quot;:{&quot;DOI&quot;:&quot;10.1038/s41467-023-44347-z&quot;,&quot;ISSN&quot;:&quot;2041-1723&quot;,&quot;abstract&quot;:&quot;Although chromatin organizations in plants have been dissected at the scales of compartments and topologically associating domain (TAD)-like domains, there remains a gap in resolving fine-scale structures. Here, we use Micro-C-XL, a high-throughput chromosome conformation capture (Hi-C)-based technology that involves micrococcal nuclease (instead of restriction enzymes) and long cross-linkers, to dissect single nucleosome-resolution chromatin organization in Arabidopsis. Insulation analysis reveals more than 14,000 boundaries, which mostly include chromatin accessibility, epigenetic modifications, and transcription factors. Micro-C-XL reveals associations between RNA Pols and local chromatin organizations, suggesting that gene transcription substantially contributes to the establishment of local chromatin domains. By perturbing Pol II both genetically and chemically at the gene level, we confirm its function in regulating chromatin organization. Visible loops and stripes are assigned to super-enhancers and their targeted genes, thus providing direct insights for the identification and mechanistic analysis of distal CREs and their working modes in plants. We further investigate possible factors regulating these chromatin loops. Subsequently, we expand Micro-C-XL to soybean and rice. In summary, we use Micro-C-XL for analyses of plants, which reveal fine-scale chromatin organization and enhancer-promoter loops and provide insights regarding three-dimensional genomes in plants. The authors employ Micro-C-XL to investigate chromatin structures in plants, specifically focusing on nucleosome-resolution chromatin organizations and enhancer-promoter chromatin loops in Arabidopsis, rice, and soybean.&quot;,&quot;author&quot;:[{&quot;dropping-particle&quot;:&quot;&quot;,&quot;family&quot;:&quot;Sun&quot;,&quot;given&quot;:&quot;Linhua&quot;,&quot;non-dropping-particle&quot;:&quot;&quot;,&quot;parse-names&quot;:false,&quot;suffix&quot;:&quot;&quot;},{&quot;dropping-particle&quot;:&quot;&quot;,&quot;family&quot;:&quot;Zhou&quot;,&quot;given&quot;:&quot;Jingru&quot;,&quot;non-dropping-particle&quot;:&quot;&quot;,&quot;parse-names&quot;:false,&quot;suffix&quot;:&quot;&quot;},{&quot;dropping-particle&quot;:&quot;&quot;,&quot;family&quot;:&quot;Xu&quot;,&quot;given&quot;:&quot;Xiao&quot;,&quot;non-dropping-particle&quot;:&quot;&quot;,&quot;parse-names&quot;:false,&quot;suffix&quot;:&quot;&quot;},{&quot;dropping-particle&quot;:&quot;&quot;,&quot;family&quot;:&quot;Liu&quot;,&quot;given&quot;:&quot;Yi&quot;,&quot;non-dropping-particle&quot;:&quot;&quot;,&quot;parse-names&quot;:false,&quot;suffix&quot;:&quot;&quot;},{&quot;dropping-particle&quot;:&quot;&quot;,&quot;family&quot;:&quot;Ma&quot;,&quot;given&quot;:&quot;Ni&quot;,&quot;non-dropping-particle&quot;:&quot;&quot;,&quot;parse-names&quot;:false,&quot;suffix&quot;:&quot;&quot;},{&quot;dropping-particle&quot;:&quot;&quot;,&quot;family&quot;:&quot;Liu&quot;,&quot;given&quot;:&quot;Yutong&quot;,&quot;non-dropping-particle&quot;:&quot;&quot;,&quot;parse-names&quot;:false,&quot;suffix&quot;:&quot;&quot;},{&quot;dropping-particle&quot;:&quot;&quot;,&quot;family&quot;:&quot;Nie&quot;,&quot;given&quot;:&quot;Wenchao&quot;,&quot;non-dropping-particle&quot;:&quot;&quot;,&quot;parse-names&quot;:false,&quot;suffix&quot;:&quot;&quot;},{&quot;dropping-particle&quot;:&quot;&quot;,&quot;family&quot;:&quot;Zou&quot;,&quot;given&quot;:&quot;Ling&quot;,&quot;non-dropping-particle&quot;:&quot;&quot;,&quot;parse-names&quot;:false,&quot;suffix&quot;:&quot;&quot;},{&quot;dropping-particle&quot;:&quot;&quot;,&quot;family&quot;:&quot;Deng&quot;,&quot;given&quot;:&quot;Xing Wang&quot;,&quot;non-dropping-particle&quot;:&quot;&quot;,&quot;parse-names&quot;:false,&quot;suffix&quot;:&quot;&quot;},{&quot;dropping-particle&quot;:&quot;&quot;,&quot;family&quot;:&quot;He&quot;,&quot;given&quot;:&quot;Hang&quot;,&quot;non-dropping-particle&quot;:&quot;&quot;,&quot;parse-names&quot;:false,&quot;suffix&quot;:&quot;&quot;}],&quot;container-title&quot;:&quot;Nature Communications 2024 15:1&quot;,&quot;id&quot;:&quot;e29b8d4d-05cc-56df-bd6a-e2584f7c6a88&quot;,&quot;issue&quot;:&quot;1&quot;,&quot;issued&quot;:{&quot;date-parts&quot;:[[&quot;2024&quot;,&quot;1&quot;,&quot;2&quot;]]},&quot;page&quot;:&quot;1-18&quot;,&quot;publisher&quot;:&quot;Nature Publishing Group&quot;,&quot;title&quot;:&quot;Mapping nucleosome-resolution chromatin organization and enhancer-promoter loops in plants using Micro-C-XL&quot;,&quot;type&quot;:&quot;article-journal&quot;,&quot;volume&quot;:&quot;15&quot;,&quot;container-title-short&quot;:&quot;&quot;},&quot;uris&quot;:[&quot;http://www.mendeley.com/documents/?uuid=6a5aafcd-fb3b-3ffe-a78f-39d7c1166ac3&quot;],&quot;isTemporary&quot;:false,&quot;legacyDesktopId&quot;:&quot;6a5aafcd-fb3b-3ffe-a78f-39d7c1166ac3&quot;}]},{&quot;citationID&quot;:&quot;MENDELEY_CITATION_7d6b8fdf-d9c9-4714-9a0b-8fe4e0b878ca&quot;,&quot;properties&quot;:{&quot;noteIndex&quot;:0},&quot;isEdited&quot;:false,&quot;manualOverride&quot;:{&quot;citeprocText&quot;:&quot;[3]&quot;,&quot;isManuallyOverridden&quot;:false,&quot;manualOverrideText&quot;:&quot;&quot;},&quot;citationTag&quot;:&quot;MENDELEY_CITATION_v3_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&quot;,&quot;citationItems&quot;:[{&quot;id&quot;:&quot;9165ad01-17f0-530b-aa3f-7e83c562d6e1&quot;,&quot;itemData&quot;:{&quot;DOI&quot;:&quot;10.1038/s41588-020-00712-y&quot;,&quot;ISSN&quot;:&quot;15461718&quot;,&quot;abstract&quot;:&quot;Dynamic changes in the three-dimensional (3D) organization of chromatin are associated with central biological processes, such as transcription, replication and development. Therefore, the comprehensive identification and quantification of these changes is fundamental to understanding of evolutionary and regulatory mechanisms. Here, we present Comparison of Hi-C Experiments using Structural Similarity (CHESS), an algorithm for the comparison of chromatin contact maps and automatic differential feature extraction. We demonstrate the robustness of CHESS to experimental variability and showcase its biological applications on (1) interspecies comparisons of syntenic regions in human and mouse models; (2) intraspecies identification of conformational changes in Zelda-depleted Drosophila embryos; (3) patient-specific aberrant chromatin conformation in a diffuse large B-cell lymphoma sample; and (4) the systematic identification of chromatin contact differences in high-resolution Capture-C data. In summary, CHESS is a computationally efficient method for the comparison and classification of changes in chromatin contact data.&quot;,&quot;author&quot;:[{&quot;dropping-particle&quot;:&quot;&quot;,&quot;family&quot;:&quot;Galan&quot;,&quot;given&quot;:&quot;Silvia&quot;,&quot;non-dropping-particle&quot;:&quot;&quot;,&quot;parse-names&quot;:false,&quot;suffix&quot;:&quot;&quot;},{&quot;dropping-particle&quot;:&quot;&quot;,&quot;family&quot;:&quot;Machnik&quot;,&quot;given&quot;:&quot;Nick&quot;,&quot;non-dropping-particle&quot;:&quot;&quot;,&quot;parse-names&quot;:false,&quot;suffix&quot;:&quot;&quot;},{&quot;dropping-particle&quot;:&quot;&quot;,&quot;family&quot;:&quot;Kruse&quot;,&quot;given&quot;:&quot;Kai&quot;,&quot;non-dropping-particle&quot;:&quot;&quot;,&quot;parse-names&quot;:false,&quot;suffix&quot;:&quot;&quot;},{&quot;dropping-particle&quot;:&quot;&quot;,&quot;family&quot;:&quot;Díaz&quot;,&quot;given&quot;:&quot;Noelia&quot;,&quot;non-dropping-particle&quot;:&quot;&quot;,&quot;parse-names&quot;:false,&quot;suffix&quot;:&quot;&quot;},{&quot;dropping-particle&quot;:&quot;&quot;,&quot;family&quot;:&quot;Marti-Renom&quot;,&quot;given&quot;:&quot;Marc A.&quot;,&quot;non-dropping-particle&quot;:&quot;&quot;,&quot;parse-names&quot;:false,&quot;suffix&quot;:&quot;&quot;},{&quot;dropping-particle&quot;:&quot;&quot;,&quot;family&quot;:&quot;Vaquerizas&quot;,&quot;given&quot;:&quot;Juan M.&quot;,&quot;non-dropping-particle&quot;:&quot;&quot;,&quot;parse-names&quot;:false,&quot;suffix&quot;:&quot;&quot;}],&quot;container-title&quot;:&quot;Nature Genetics&quot;,&quot;id&quot;:&quot;9165ad01-17f0-530b-aa3f-7e83c562d6e1&quot;,&quot;issued&quot;:{&quot;date-parts&quot;:[[&quot;2020&quot;]]},&quot;publisher&quot;:&quot;Nature Research&quot;,&quot;title&quot;:&quot;CHESS enables quantitative comparison of chromatin contact data and automatic feature extraction&quot;,&quot;type&quot;:&quot;article-journal&quot;,&quot;container-title-short&quot;:&quot;Nat Genet&quot;},&quot;uris&quot;:[&quot;http://www.mendeley.com/documents/?uuid=416ab382-77c1-3693-a477-233b08fef651&quot;],&quot;isTemporary&quot;:false,&quot;legacyDesktopId&quot;:&quot;416ab382-77c1-3693-a477-233b08fef651&quot;}]},{&quot;citationID&quot;:&quot;MENDELEY_CITATION_4cd418d2-19e3-4f2c-bf9f-ed9fa2c1d768&quot;,&quot;properties&quot;:{&quot;noteIndex&quot;:0},&quot;isEdited&quot;:false,&quot;manualOverride&quot;:{&quot;citeprocText&quot;:&quot;[75]&quot;,&quot;isManuallyOverridden&quot;:false,&quot;manualOverrideText&quot;:&quot;&quot;},&quot;citationTag&quot;:&quot;MENDELEY_CITATION_v3_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&quot;,&quot;citationItems&quot;:[{&quot;id&quot;:&quot;34a40a75-2ea8-545f-ba8b-90299aa7286e&quot;,&quot;itemData&quot;:{&quot;DOI&quot;:&quot;10.1038/s41588-021-00799-x&quot;,&quot;ISSN&quot;:&quot;1061-4036&quot;,&quot;abstract&quot;:&quot;&lt;p&gt; The relationship between chromatin organization and gene regulation remains unclear. While disruption of chromatin domains and domain boundaries can lead to misexpression of developmental genes, acute depletion of regulators of genome organization has a relatively small effect on gene expression. It is therefore uncertain whether gene expression and chromatin state drive chromatin organization or whether changes in chromatin organization facilitate cell-type-specific activation of gene expression. Here, using the dorsoventral patterning of the &lt;italic&gt;Drosophila melanogaster&lt;/italic&gt; embryo as a model system, we provide evidence for the independence of chromatin organization and dorsoventral gene expression. We define tissue-specific enhancers and link them to expression patterns using single-cell RNA-seq. Surprisingly, despite tissue-specific chromatin states and gene expression, chromatin organization is largely maintained across tissues. Our results indicate that tissue-specific chromatin conformation is not necessary for tissue-specific gene expression but rather acts as a scaffold facilitating gene expression when enhancers become active. &lt;/p&gt;&quot;,&quot;author&quot;:[{&quot;dropping-particle&quot;:&quot;&quot;,&quot;family&quot;:&quot;Ing-Simmons&quot;,&quot;given&quot;:&quot;Elizabeth&quot;,&quot;non-dropping-particle&quot;:&quot;&quot;,&quot;parse-names&quot;:false,&quot;suffix&quot;:&quot;&quot;},{&quot;dropping-particle&quot;:&quot;&quot;,&quot;family&quot;:&quot;Vaid&quot;,&quot;given&quot;:&quot;Roshan&quot;,&quot;non-dropping-particle&quot;:&quot;&quot;,&quot;parse-names&quot;:false,&quot;suffix&quot;:&quot;&quot;},{&quot;dropping-particle&quot;:&quot;&quot;,&quot;family&quot;:&quot;Bing&quot;,&quot;given&quot;:&quot;Xin Yang&quot;,&quot;non-dropping-particle&quot;:&quot;&quot;,&quot;parse-names&quot;:false,&quot;suffix&quot;:&quot;&quot;},{&quot;dropping-particle&quot;:&quot;&quot;,&quot;family&quot;:&quot;Levine&quot;,&quot;given&quot;:&quot;Michael&quot;,&quot;non-dropping-particle&quot;:&quot;&quot;,&quot;parse-names&quot;:false,&quot;suffix&quot;:&quot;&quot;},{&quot;dropping-particle&quot;:&quot;&quot;,&quot;family&quot;:&quot;Mannervik&quot;,&quot;given&quot;:&quot;Mattias&quot;,&quot;non-dropping-particle&quot;:&quot;&quot;,&quot;parse-names&quot;:false,&quot;suffix&quot;:&quot;&quot;},{&quot;dropping-particle&quot;:&quot;&quot;,&quot;family&quot;:&quot;Vaquerizas&quot;,&quot;given&quot;:&quot;Juan M.&quot;,&quot;non-dropping-particle&quot;:&quot;&quot;,&quot;parse-names&quot;:false,&quot;suffix&quot;:&quot;&quot;}],&quot;container-title&quot;:&quot;Nature Genetics&quot;,&quot;id&quot;:&quot;34a40a75-2ea8-545f-ba8b-90299aa7286e&quot;,&quot;issued&quot;:{&quot;date-parts&quot;:[[&quot;2021&quot;,&quot;4&quot;,&quot;1&quot;]]},&quot;title&quot;:&quot;Independence of chromatin conformation and gene regulation during Drosophila dorsoventral patterning&quot;,&quot;type&quot;:&quot;article-journal&quot;,&quot;container-title-short&quot;:&quot;Nat Genet&quot;},&quot;uris&quot;:[&quot;http://www.mendeley.com/documents/?uuid=aa56c387-a478-3de9-ac99-7e24605102e4&quot;],&quot;isTemporary&quot;:false,&quot;legacyDesktopId&quot;:&quot;aa56c387-a478-3de9-ac99-7e24605102e4&quot;}]},{&quot;citationID&quot;:&quot;MENDELEY_CITATION_1ef28618-7c62-45b5-a738-a1ea39d8ac2d&quot;,&quot;properties&quot;:{&quot;noteIndex&quot;:0},&quot;isEdited&quot;:false,&quot;manualOverride&quot;:{&quot;citeprocText&quot;:&quot;[76]&quot;,&quot;isManuallyOverridden&quot;:false,&quot;manualOverrideText&quot;:&quot;&quot;},&quot;citationTag&quot;:&quot;MENDELEY_CITATION_v3_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&quot;,&quot;citationItems&quot;:[{&quot;id&quot;:&quot;26796ffd-60f5-591d-bcb8-c144f1aa57dd&quot;,&quot;itemData&quot;:{&quot;DOI&quot;:&quot;10.1093/NAR/GKAE131&quot;,&quot;ISSN&quot;:&quot;1362-4962&quot;,&quot;PMID&quot;:&quot;38407438&quot;,&quot;abstract&quot;:&quot;Eukaryotic genomes are spatially organized within the nucleus in a nonrandom manner. However, fungal genome arrangement and its function in development and adaptation remain largely unexplored. Here, we show that the high-order chromosome structure of Fusarium graminearum is sculpted by both H3K27me3 modification and ancient genome rearrangements. Active secondary metabolic gene clusters form a structure resembling chromatin jets. We demonstrate that these jet-like domains, which can propagate symmetrically for 54 kb, are prevalent in the genome and correlate with active gene transcription and histone acetylation. Deletion of GCN5, which encodes a core and functionally conserved histone acetyltransferase, blocks the formation of the domains. Insertion of an exogenous gene within the jet-like domain significantly augments its transcription. These findings uncover an interesting link between alterations in chromatin structure and the activation of fungal secondary metabolism, which could be a general mechanism for fungi to rapidly respond to environmental cues, and highlight the utility of leveraging three-dimensional genome organization in improving gene transcription in eukaryotes.&quot;,&quot;author&quot;:[{&quot;dropping-particle&quot;:&quot;&quot;,&quot;family&quot;:&quot;Shao&quot;,&quot;given&quot;:&quot;Wenyong&quot;,&quot;non-dropping-particle&quot;:&quot;&quot;,&quot;parse-names&quot;:false,&quot;suffix&quot;:&quot;&quot;},{&quot;dropping-particle&quot;:&quot;&quot;,&quot;family&quot;:&quot;Wang&quot;,&quot;given&quot;:&quot;Jingrui&quot;,&quot;non-dropping-particle&quot;:&quot;&quot;,&quot;parse-names&quot;:false,&quot;suffix&quot;:&quot;&quot;},{&quot;dropping-particle&quot;:&quot;&quot;,&quot;family&quot;:&quot;Zhang&quot;,&quot;given&quot;:&quot;Yueqi&quot;,&quot;non-dropping-particle&quot;:&quot;&quot;,&quot;parse-names&quot;:false,&quot;suffix&quot;:&quot;&quot;},{&quot;dropping-particle&quot;:&quot;&quot;,&quot;family&quot;:&quot;Zhang&quot;,&quot;given&quot;:&quot;Chaofan&quot;,&quot;non-dropping-particle&quot;:&quot;&quot;,&quot;parse-names&quot;:false,&quot;suffix&quot;:&quot;&quot;},{&quot;dropping-particle&quot;:&quot;&quot;,&quot;family&quot;:&quot;Chen&quot;,&quot;given&quot;:&quot;Jie&quot;,&quot;non-dropping-particle&quot;:&quot;&quot;,&quot;parse-names&quot;:false,&quot;suffix&quot;:&quot;&quot;},{&quot;dropping-particle&quot;:&quot;&quot;,&quot;family&quot;:&quot;Chen&quot;,&quot;given&quot;:&quot;Yun&quot;,&quot;non-dropping-particle&quot;:&quot;&quot;,&quot;parse-names&quot;:false,&quot;suffix&quot;:&quot;&quot;},{&quot;dropping-particle&quot;:&quot;&quot;,&quot;family&quot;:&quot;Fei&quot;,&quot;given&quot;:&quot;Zhangjun&quot;,&quot;non-dropping-particle&quot;:&quot;&quot;,&quot;parse-names&quot;:false,&quot;suffix&quot;:&quot;&quot;},{&quot;dropping-particle&quot;:&quot;&quot;,&quot;family&quot;:&quot;Ma&quot;,&quot;given&quot;:&quot;Zhonghua&quot;,&quot;non-dropping-particle&quot;:&quot;&quot;,&quot;parse-names&quot;:false,&quot;suffix&quot;:&quot;&quot;},{&quot;dropping-particle&quot;:&quot;&quot;,&quot;family&quot;:&quot;Sun&quot;,&quot;given&quot;:&quot;Xuepeng&quot;,&quot;non-dropping-particle&quot;:&quot;&quot;,&quot;parse-names&quot;:false,&quot;suffix&quot;:&quot;&quot;},{&quot;dropping-particle&quot;:&quot;&quot;,&quot;family&quot;:&quot;Jiao&quot;,&quot;given&quot;:&quot;Chen&quot;,&quot;non-dropping-particle&quot;:&quot;&quot;,&quot;parse-names&quot;:false,&quot;suffix&quot;:&quot;&quot;}],&quot;container-title&quot;:&quot;Nucleic acids research&quot;,&quot;id&quot;:&quot;26796ffd-60f5-591d-bcb8-c144f1aa57dd&quot;,&quot;issued&quot;:{&quot;date-parts&quot;:[[&quot;2024&quot;,&quot;2&quot;,&quot;26&quot;]]},&quot;publisher&quot;:&quot;Nucleic Acids Res&quot;,&quot;title&quot;:&quot;The jet-like chromatin structure defines active secondary metabolism in fungi&quot;,&quot;type&quot;:&quot;article-journal&quot;,&quot;container-title-short&quot;:&quot;Nucleic Acids Res&quot;},&quot;uris&quot;:[&quot;http://www.mendeley.com/documents/?uuid=7fe52a83-f8a2-34fe-a63b-c17950c74c60&quot;],&quot;isTemporary&quot;:false,&quot;legacyDesktopId&quot;:&quot;7fe52a83-f8a2-34fe-a63b-c17950c74c60&quot;}]},{&quot;citationID&quot;:&quot;MENDELEY_CITATION_f1cc4f30-8315-4e7f-95f0-f683793664bf&quot;,&quot;properties&quot;:{&quot;noteIndex&quot;:0},&quot;isEdited&quot;:false,&quot;manualOverride&quot;:{&quot;citeprocText&quot;:&quot;[3]&quot;,&quot;isManuallyOverridden&quot;:false,&quot;manualOverrideText&quot;:&quot;&quot;},&quot;citationTag&quot;:&quot;MENDELEY_CITATION_v3_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&quot;,&quot;citationItems&quot;:[{&quot;id&quot;:&quot;9165ad01-17f0-530b-aa3f-7e83c562d6e1&quot;,&quot;itemData&quot;:{&quot;DOI&quot;:&quot;10.1038/s41588-020-00712-y&quot;,&quot;ISSN&quot;:&quot;15461718&quot;,&quot;abstract&quot;:&quot;Dynamic changes in the three-dimensional (3D) organization of chromatin are associated with central biological processes, such as transcription, replication and development. Therefore, the comprehensive identification and quantification of these changes is fundamental to understanding of evolutionary and regulatory mechanisms. Here, we present Comparison of Hi-C Experiments using Structural Similarity (CHESS), an algorithm for the comparison of chromatin contact maps and automatic differential feature extraction. We demonstrate the robustness of CHESS to experimental variability and showcase its biological applications on (1) interspecies comparisons of syntenic regions in human and mouse models; (2) intraspecies identification of conformational changes in Zelda-depleted Drosophila embryos; (3) patient-specific aberrant chromatin conformation in a diffuse large B-cell lymphoma sample; and (4) the systematic identification of chromatin contact differences in high-resolution Capture-C data. In summary, CHESS is a computationally efficient method for the comparison and classification of changes in chromatin contact data.&quot;,&quot;author&quot;:[{&quot;dropping-particle&quot;:&quot;&quot;,&quot;family&quot;:&quot;Galan&quot;,&quot;given&quot;:&quot;Silvia&quot;,&quot;non-dropping-particle&quot;:&quot;&quot;,&quot;parse-names&quot;:false,&quot;suffix&quot;:&quot;&quot;},{&quot;dropping-particle&quot;:&quot;&quot;,&quot;family&quot;:&quot;Machnik&quot;,&quot;given&quot;:&quot;Nick&quot;,&quot;non-dropping-particle&quot;:&quot;&quot;,&quot;parse-names&quot;:false,&quot;suffix&quot;:&quot;&quot;},{&quot;dropping-particle&quot;:&quot;&quot;,&quot;family&quot;:&quot;Kruse&quot;,&quot;given&quot;:&quot;Kai&quot;,&quot;non-dropping-particle&quot;:&quot;&quot;,&quot;parse-names&quot;:false,&quot;suffix&quot;:&quot;&quot;},{&quot;dropping-particle&quot;:&quot;&quot;,&quot;family&quot;:&quot;Díaz&quot;,&quot;given&quot;:&quot;Noelia&quot;,&quot;non-dropping-particle&quot;:&quot;&quot;,&quot;parse-names&quot;:false,&quot;suffix&quot;:&quot;&quot;},{&quot;dropping-particle&quot;:&quot;&quot;,&quot;family&quot;:&quot;Marti-Renom&quot;,&quot;given&quot;:&quot;Marc A.&quot;,&quot;non-dropping-particle&quot;:&quot;&quot;,&quot;parse-names&quot;:false,&quot;suffix&quot;:&quot;&quot;},{&quot;dropping-particle&quot;:&quot;&quot;,&quot;family&quot;:&quot;Vaquerizas&quot;,&quot;given&quot;:&quot;Juan M.&quot;,&quot;non-dropping-particle&quot;:&quot;&quot;,&quot;parse-names&quot;:false,&quot;suffix&quot;:&quot;&quot;}],&quot;container-title&quot;:&quot;Nature Genetics&quot;,&quot;id&quot;:&quot;9165ad01-17f0-530b-aa3f-7e83c562d6e1&quot;,&quot;issued&quot;:{&quot;date-parts&quot;:[[&quot;2020&quot;]]},&quot;publisher&quot;:&quot;Nature Research&quot;,&quot;title&quot;:&quot;CHESS enables quantitative comparison of chromatin contact data and automatic feature extraction&quot;,&quot;type&quot;:&quot;article-journal&quot;,&quot;container-title-short&quot;:&quot;Nat Genet&quot;},&quot;uris&quot;:[&quot;http://www.mendeley.com/documents/?uuid=416ab382-77c1-3693-a477-233b08fef651&quot;],&quot;isTemporary&quot;:false,&quot;legacyDesktopId&quot;:&quot;416ab382-77c1-3693-a477-233b08fef651&quot;}]},{&quot;citationID&quot;:&quot;MENDELEY_CITATION_2dbd0db5-765b-4b92-b31a-252a52aa175f&quot;,&quot;properties&quot;:{&quot;noteIndex&quot;:0},&quot;isEdited&quot;:false,&quot;manualOverride&quot;:{&quot;citeprocText&quot;:&quot;[77]&quot;,&quot;isManuallyOverridden&quot;:false,&quot;manualOverrideText&quot;:&quot;&quot;},&quot;citationTag&quot;:&quot;MENDELEY_CITATION_v3_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&quot;,&quot;citationItems&quot;:[{&quot;id&quot;:&quot;6f08c56d-7285-5ebb-8f7d-9c052bca0ed7&quot;,&quot;itemData&quot;:{&quot;DOI&quot;:&quot;10.1128/SPECTRUM.02608-22&quot;,&quot;ISSN&quot;:&quot;2165-0497&quot;,&quot;PMID&quot;:&quot;36250889&quot;,&quot;abstract&quot;:&quot;Previously, our understanding of 3D genome architecture has mainly come from model mammals, insects, and plants. However, the organization and regulatory functions of 3D genomes in fungi are largely unknown. The folding and dynamics of three-dimensional (3D) genome organization are fundamental for eukaryotes executing genome functions but have been largely unexplored in nonmodel fungi. Using high-throughput sequencing coupled with chromosome conformation capture (Hi-C) data, we generated two chromosome-level assemblies for Puccinia striiformis f. sp. tritici , a fungus causing stripe rust disease on wheat, for studying 3D genome architectures of plant pathogenic fungi. The chromatin organization of the fungus followed a combination of the fractal globule model and the equilibrium globule model. Surprisingly, chromosome compartmentalization was not detected. Dynamics of 3D genome organization during two developmental stages of P. striiformis f. sp. tritici indicated that regulation of gene activities might be independent of the changes of genome organization. In addition, chromatin conformation conservation was found to be independent of genome sequence synteny conservation among different fungi. These results highlighted the distinct folding principles of fungal 3D genomes. Our findings should be an important step toward a holistic understanding of the principles and functions of genome architecture across different eukaryotic kingdoms.  IMPORTANCE Previously, our understanding of 3D genome architecture has mainly come from model mammals, insects, and plants. However, the organization and regulatory functions of 3D genomes in fungi are largely unknown. In this study, we comprehensively investigated P. striiformis f. sp. tritici , a plant fungal pathogen, and revealed distinct features of the 3D genome, comparing it with the universal folding feature of 3D genomes in higher eukaryotic organisms. We further suggested that there might be distinct regulatory mechanisms of gene expression that are independent of chromatin organization changes during the developmental stages of this rust fungus. Moreover, we showed that the evolutionary pattern of 3D genomes in this fungus is also different from the cases in mammalian genomes. In addition, the genome assembly pipeline and the generated two chromosome-level genomes will be valuable resources. These results highlighted the unexplored distinct features of 3D genome organization in fungi. Therefore, our study pro…&quot;,&quot;author&quot;:[{&quot;dropping-particle&quot;:&quot;&quot;,&quot;family&quot;:&quot;Xia&quot;,&quot;given&quot;:&quot;Chongjing&quot;,&quot;non-dropping-particle&quot;:&quot;&quot;,&quot;parse-names&quot;:false,&quot;suffix&quot;:&quot;&quot;},{&quot;dropping-particle&quot;:&quot;&quot;,&quot;family&quot;:&quot;Huang&quot;,&quot;given&quot;:&quot;Liang&quot;,&quot;non-dropping-particle&quot;:&quot;&quot;,&quot;parse-names&quot;:false,&quot;suffix&quot;:&quot;&quot;},{&quot;dropping-particle&quot;:&quot;&quot;,&quot;family&quot;:&quot;Huang&quot;,&quot;given&quot;:&quot;Jie&quot;,&quot;non-dropping-particle&quot;:&quot;&quot;,&quot;parse-names&quot;:false,&quot;suffix&quot;:&quot;&quot;},{&quot;dropping-particle&quot;:&quot;&quot;,&quot;family&quot;:&quot;Zhang&quot;,&quot;given&quot;:&quot;Hao&quot;,&quot;non-dropping-particle&quot;:&quot;&quot;,&quot;parse-names&quot;:false,&quot;suffix&quot;:&quot;&quot;},{&quot;dropping-particle&quot;:&quot;&quot;,&quot;family&quot;:&quot;Huang&quot;,&quot;given&quot;:&quot;Ying&quot;,&quot;non-dropping-particle&quot;:&quot;&quot;,&quot;parse-names&quot;:false,&quot;suffix&quot;:&quot;&quot;},{&quot;dropping-particle&quot;:&quot;&quot;,&quot;family&quot;:&quot;Benhamed&quot;,&quot;given&quot;:&quot;Moussa&quot;,&quot;non-dropping-particle&quot;:&quot;&quot;,&quot;parse-names&quot;:false,&quot;suffix&quot;:&quot;&quot;},{&quot;dropping-particle&quot;:&quot;&quot;,&quot;family&quot;:&quot;Wang&quot;,&quot;given&quot;:&quot;Meinan&quot;,&quot;non-dropping-particle&quot;:&quot;&quot;,&quot;parse-names&quot;:false,&quot;suffix&quot;:&quot;&quot;},{&quot;dropping-particle&quot;:&quot;&quot;,&quot;family&quot;:&quot;Chen&quot;,&quot;given&quot;:&quot;Xianming&quot;,&quot;non-dropping-particle&quot;:&quot;&quot;,&quot;parse-names&quot;:false,&quot;suffix&quot;:&quot;&quot;},{&quot;dropping-particle&quot;:&quot;&quot;,&quot;family&quot;:&quot;Zhang&quot;,&quot;given&quot;:&quot;Min&quot;,&quot;non-dropping-particle&quot;:&quot;&quot;,&quot;parse-names&quot;:false,&quot;suffix&quot;:&quot;&quot;},{&quot;dropping-particle&quot;:&quot;&quot;,&quot;family&quot;:&quot;Liu&quot;,&quot;given&quot;:&quot;Taiguo&quot;,&quot;non-dropping-particle&quot;:&quot;&quot;,&quot;parse-names&quot;:false,&quot;suffix&quot;:&quot;&quot;},{&quot;dropping-particle&quot;:&quot;&quot;,&quot;family&quot;:&quot;Chen&quot;,&quot;given&quot;:&quot;Wanquan&quot;,&quot;non-dropping-particle&quot;:&quot;&quot;,&quot;parse-names&quot;:false,&quot;suffix&quot;:&quot;&quot;}],&quot;container-title&quot;:&quot;Microbiology spectrum&quot;,&quot;id&quot;:&quot;6f08c56d-7285-5ebb-8f7d-9c052bca0ed7&quot;,&quot;issue&quot;:&quot;6&quot;,&quot;issued&quot;:{&quot;date-parts&quot;:[[&quot;2022&quot;,&quot;12&quot;,&quot;21&quot;]]},&quot;publisher&quot;:&quot;Microbiol Spectr&quot;,&quot;title&quot;:&quot;Folding Features and Dynamics of 3D Genome Architecture in Plant Fungal Pathogens&quot;,&quot;type&quot;:&quot;article-journal&quot;,&quot;volume&quot;:&quot;10&quot;,&quot;container-title-short&quot;:&quot;Microbiol Spectr&quot;},&quot;uris&quot;:[&quot;http://www.mendeley.com/documents/?uuid=3aaa608b-2d01-3b13-adc9-05d10b3be517&quot;],&quot;isTemporary&quot;:false,&quot;legacyDesktopId&quot;:&quot;3aaa608b-2d01-3b13-adc9-05d10b3be517&quot;}]},{&quot;citationID&quot;:&quot;MENDELEY_CITATION_04b1acde-1d7c-4e92-9b78-cb99a7d34835&quot;,&quot;properties&quot;:{&quot;noteIndex&quot;:0},&quot;isEdited&quot;:false,&quot;manualOverride&quot;:{&quot;citeprocText&quot;:&quot;[78]&quot;,&quot;isManuallyOverridden&quot;:false,&quot;manualOverrideText&quot;:&quot;&quot;},&quot;citationTag&quot;:&quot;MENDELEY_CITATION_v3_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&quot;,&quot;citationItems&quot;:[{&quot;id&quot;:&quot;956f0a71-d217-59df-9060-cd8063afb0b3&quot;,&quot;itemData&quot;:{&quot;DOI&quot;:&quot;10.1038/S41559-022-01974-X&quot;,&quot;ISSN&quot;:&quot;2397-334X&quot;,&quot;PMID&quot;:&quot;37268856&quot;,&quot;author&quot;:[{&quot;dropping-particle&quot;:&quot;&quot;,&quot;family&quot;:&quot;Zhou&quot;,&quot;given&quot;:&quot;Yang&quot;,&quot;non-dropping-particle&quot;:&quot;&quot;,&quot;parse-names&quot;:false,&quot;suffix&quot;:&quot;&quot;},{&quot;dropping-particle&quot;:&quot;&quot;,&quot;family&quot;:&quot;Zhan&quot;,&quot;given&quot;:&quot;Xiaoyu&quot;,&quot;non-dropping-particle&quot;:&quot;&quot;,&quot;parse-names&quot;:false,&quot;suffix&quot;:&quot;&quot;},{&quot;dropping-particle&quot;:&quot;&quot;,&quot;family&quot;:&quot;Jin&quot;,&quot;given&quot;:&quot;Jiazheng&quot;,&quot;non-dropping-particle&quot;:&quot;&quot;,&quot;parse-names&quot;:false,&quot;suffix&quot;:&quot;&quot;},{&quot;dropping-particle&quot;:&quot;&quot;,&quot;family&quot;:&quot;Zhou&quot;,&quot;given&quot;:&quot;Long&quot;,&quot;non-dropping-particle&quot;:&quot;&quot;,&quot;parse-names&quot;:false,&quot;suffix&quot;:&quot;&quot;},{&quot;dropping-particle&quot;:&quot;&quot;,&quot;family&quot;:&quot;Bergman&quot;,&quot;given&quot;:&quot;Juraj&quot;,&quot;non-dropping-particle&quot;:&quot;&quot;,&quot;parse-names&quot;:false,&quot;suffix&quot;:&quot;&quot;},{&quot;dropping-particle&quot;:&quot;&quot;,&quot;family&quot;:&quot;Li&quot;,&quot;given&quot;:&quot;Xuemei&quot;,&quot;non-dropping-particle&quot;:&quot;&quot;,&quot;parse-names&quot;:false,&quot;suffix&quot;:&quot;&quot;},{&quot;dropping-particle&quot;:&quot;&quot;,&quot;family&quot;:&quot;Rousselle&quot;,&quot;given&quot;:&quot;Marjolaine Marie C.&quot;,&quot;non-dropping-particle&quot;:&quot;&quot;,&quot;parse-names&quot;:false,&quot;suffix&quot;:&quot;&quot;},{&quot;dropping-particle&quot;:&quot;&quot;,&quot;family&quot;:&quot;Belles&quot;,&quot;given&quot;:&quot;Meritxell Riera&quot;,&quot;non-dropping-particle&quot;:&quot;&quot;,&quot;parse-names&quot;:false,&quot;suffix&quot;:&quot;&quot;},{&quot;dropping-particle&quot;:&quot;&quot;,&quot;family&quot;:&quot;Zhao&quot;,&quot;given&quot;:&quot;Lan&quot;,&quot;non-dropping-particle&quot;:&quot;&quot;,&quot;parse-names&quot;:false,&quot;suffix&quot;:&quot;&quot;},{&quot;dropping-particle&quot;:&quot;&quot;,&quot;family&quot;:&quot;Fang&quot;,&quot;given&quot;:&quot;Miaoquan&quot;,&quot;non-dropping-particle&quot;:&quot;&quot;,&quot;parse-names&quot;:false,&quot;suffix&quot;:&quot;&quot;},{&quot;dropping-particle&quot;:&quot;&quot;,&quot;family&quot;:&quot;Chen&quot;,&quot;given&quot;:&quot;Jiawei&quot;,&quot;non-dropping-particle&quot;:&quot;&quot;,&quot;parse-names&quot;:false,&quot;suffix&quot;:&quot;&quot;},{&quot;dropping-particle&quot;:&quot;&quot;,&quot;family&quot;:&quot;Fang&quot;,&quot;given&quot;:&quot;Qi&quot;,&quot;non-dropping-particle&quot;:&quot;&quot;,&quot;parse-names&quot;:false,&quot;suffix&quot;:&quot;&quot;},{&quot;dropping-particle&quot;:&quot;&quot;,&quot;family&quot;:&quot;Kuderna&quot;,&quot;given&quot;:&quot;Lukas&quot;,&quot;non-dropping-particle&quot;:&quot;&quot;,&quot;parse-names&quot;:false,&quot;suffix&quot;:&quot;&quot;},{&quot;dropping-particle&quot;:&quot;&quot;,&quot;family&quot;:&quot;Marques-Bonet&quot;,&quot;given&quot;:&quot;Tomas&quot;,&quot;non-dropping-particle&quot;:&quot;&quot;,&quot;parse-names&quot;:false,&quot;suffix&quot;:&quot;&quot;},{&quot;dropping-particle&quot;:&quot;&quot;,&quot;family&quot;:&quot;Kitayama&quot;,&quot;given&quot;:&quot;Haruka&quot;,&quot;non-dropping-particle&quot;:&quot;&quot;,&quot;parse-names&quot;:false,&quot;suffix&quot;:&quot;&quot;},{&quot;dropping-particle&quot;:&quot;&quot;,&quot;family&quot;:&quot;Hayakawa&quot;,&quot;given&quot;:&quot;Takashi&quot;,&quot;non-dropping-particle&quot;:&quot;&quot;,&quot;parse-names&quot;:false,&quot;suffix&quot;:&quot;&quot;},{&quot;dropping-particle&quot;:&quot;&quot;,&quot;family&quot;:&quot;Yao&quot;,&quot;given&quot;:&quot;Yong-Gang&quot;,&quot;non-dropping-particle&quot;:&quot;&quot;,&quot;parse-names&quot;:false,&quot;suffix&quot;:&quot;&quot;},{&quot;dropping-particle&quot;:&quot;&quot;,&quot;family&quot;:&quot;Yang&quot;,&quot;given&quot;:&quot;Huanming&quot;,&quot;non-dropping-particle&quot;:&quot;&quot;,&quot;parse-names&quot;:false,&quot;suffix&quot;:&quot;&quot;},{&quot;dropping-particle&quot;:&quot;&quot;,&quot;family&quot;:&quot;Cooper&quot;,&quot;given&quot;:&quot;David N.&quot;,&quot;non-dropping-particle&quot;:&quot;&quot;,&quot;parse-names&quot;:false,&quot;suffix&quot;:&quot;&quot;},{&quot;dropping-particle&quot;:&quot;&quot;,&quot;family&quot;:&quot;Qi&quot;,&quot;given&quot;:&quot;Xiaoguang&quot;,&quot;non-dropping-particle&quot;:&quot;&quot;,&quot;parse-names&quot;:false,&quot;suffix&quot;:&quot;&quot;},{&quot;dropping-particle&quot;:&quot;&quot;,&quot;family&quot;:&quot;Wu&quot;,&quot;given&quot;:&quot;Dong-Dong&quot;,&quot;non-dropping-particle&quot;:&quot;&quot;,&quot;parse-names&quot;:false,&quot;suffix&quot;:&quot;&quot;},{&quot;dropping-particle&quot;:&quot;&quot;,&quot;family&quot;:&quot;Schierup&quot;,&quot;given&quot;:&quot;Mikkel Heide&quot;,&quot;non-dropping-particle&quot;:&quot;&quot;,&quot;parse-names&quot;:false,&quot;suffix&quot;:&quot;&quot;},{&quot;dropping-particle&quot;:&quot;&quot;,&quot;family&quot;:&quot;Zhang&quot;,&quot;given&quot;:&quot;Guojie&quot;,&quot;non-dropping-particle&quot;:&quot;&quot;,&quot;parse-names&quot;:false,&quot;suffix&quot;:&quot;&quot;}],&quot;container-title&quot;:&quot;Nature ecology &amp; evolution&quot;,&quot;id&quot;:&quot;956f0a71-d217-59df-9060-cd8063afb0b3&quot;,&quot;issued&quot;:{&quot;date-parts&quot;:[[&quot;2023&quot;,&quot;6&quot;,&quot;2&quot;]]},&quot;publisher&quot;:&quot;Nat Ecol Evol&quot;,&quot;title&quot;:&quot;Eighty million years of rapid evolution of the primate Y chromosome&quot;,&quot;type&quot;:&quot;article-journal&quot;,&quot;container-title-short&quot;:&quot;Nat Ecol Evol&quot;},&quot;uris&quot;:[&quot;http://www.mendeley.com/documents/?uuid=aa9c6d4f-2633-3660-9486-2db6c55ac323&quot;],&quot;isTemporary&quot;:false,&quot;legacyDesktopId&quot;:&quot;aa9c6d4f-2633-3660-9486-2db6c55ac323&quot;}]},{&quot;citationID&quot;:&quot;MENDELEY_CITATION_03620de9-3a1c-44d7-9d53-25ee3cc3c416&quot;,&quot;properties&quot;:{&quot;noteIndex&quot;:0},&quot;isEdited&quot;:false,&quot;manualOverride&quot;:{&quot;citeprocText&quot;:&quot;[79]&quot;,&quot;isManuallyOverridden&quot;:false,&quot;manualOverrideText&quot;:&quot;&quot;},&quot;citationTag&quot;:&quot;MENDELEY_CITATION_v3_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&quot;,&quot;citationItems&quot;:[{&quot;id&quot;:&quot;ea737cda-aa49-5aa9-8191-06c8ba9a90c6&quot;,&quot;itemData&quot;:{&quot;DOI&quot;:&quot;10.1371/JOURNAL.PCBI.1005944&quot;,&quot;ISBN&quot;:&quot;1111111111&quot;,&quot;ISSN&quot;:&quot;1553-7358&quot;,&quot;PMID&quot;:&quot;29373581&quot;,&quot;abstract&quot;:&quot;The MUMmer system and the genome sequence aligner nucmer included within it are among the most widely used alignment packages in genomics. Since the last major release of MUMmer version 3 in 2004, it has been applied to many types of problems including aligning whole genome sequences, aligning reads to a reference genome, and comparing different assemblies of the same genome. Despite its broad utility, MUMmer3 has limitations that can make it difficult to use for large genomes and for the very large sequence data sets that are common today. In this paper we describe MUMmer4, a substantially improved version of MUMmer that addresses genome size constraints by changing the 32-bit suffix tree data structure at the core of MUMmer to a 48-bit suffix array, and that offers improved speed through parallel processing of input query sequences. With a theoretical limit on the input size of 141Tbp, MUMmer4 can now work with input sequences of any biologically realistic length. We show that as a result of these enhancements, the nucmer program in MUMmer4 is easily able to handle alignments of large genomes; we illustrate this with an alignment of the human and chimpanzee genomes, which allows us to compute that the two species are 98% identical across 96% of their length. With the enhancements described here, MUMmer4 can also be used to efficiently align reads to reference genomes, although it is less sensitive and accurate than the dedicated read aligners. The nucmer aligner in MUMmer4 can now be called from scripting languages such as Perl, Python and Ruby. These improvements make MUMer4 one the most versatile genome alignment packages available.&quot;,&quot;author&quot;:[{&quot;dropping-particle&quot;:&quot;&quot;,&quot;family&quot;:&quot;Marçais&quot;,&quot;given&quot;:&quot;Guillaume&quot;,&quot;non-dropping-particle&quot;:&quot;&quot;,&quot;parse-names&quot;:false,&quot;suffix&quot;:&quot;&quot;},{&quot;dropping-particle&quot;:&quot;&quot;,&quot;family&quot;:&quot;Delcher&quot;,&quot;given&quot;:&quot;Arthur L.&quot;,&quot;non-dropping-particle&quot;:&quot;&quot;,&quot;parse-names&quot;:false,&quot;suffix&quot;:&quot;&quot;},{&quot;dropping-particle&quot;:&quot;&quot;,&quot;family&quot;:&quot;Phillippy&quot;,&quot;given&quot;:&quot;Adam M.&quot;,&quot;non-dropping-particle&quot;:&quot;&quot;,&quot;parse-names&quot;:false,&quot;suffix&quot;:&quot;&quot;},{&quot;dropping-particle&quot;:&quot;&quot;,&quot;family&quot;:&quot;Coston&quot;,&quot;given&quot;:&quot;Rachel&quot;,&quot;non-dropping-particle&quot;:&quot;&quot;,&quot;parse-names&quot;:false,&quot;suffix&quot;:&quot;&quot;},{&quot;dropping-particle&quot;:&quot;&quot;,&quot;family&quot;:&quot;Salzberg&quot;,&quot;given&quot;:&quot;Steven L.&quot;,&quot;non-dropping-particle&quot;:&quot;&quot;,&quot;parse-names&quot;:false,&quot;suffix&quot;:&quot;&quot;},{&quot;dropping-particle&quot;:&quot;&quot;,&quot;family&quot;:&quot;Zimin&quot;,&quot;given&quot;:&quot;Aleksey&quot;,&quot;non-dropping-particle&quot;:&quot;&quot;,&quot;parse-names&quot;:false,&quot;suffix&quot;:&quot;&quot;}],&quot;container-title&quot;:&quot;PLOS Computational Biology&quot;,&quot;id&quot;:&quot;ea737cda-aa49-5aa9-8191-06c8ba9a90c6&quot;,&quot;issue&quot;:&quot;1&quot;,&quot;issued&quot;:{&quot;date-parts&quot;:[[&quot;2018&quot;,&quot;1&quot;,&quot;1&quot;]]},&quot;page&quot;:&quot;e1005944&quot;,&quot;publisher&quot;:&quot;Public Library of Science&quot;,&quot;title&quot;:&quot;MUMmer4: A fast and versatile genome alignment system&quot;,&quot;type&quot;:&quot;article-journal&quot;,&quot;volume&quot;:&quot;14&quot;,&quot;container-title-short&quot;:&quot;PLoS Comput Biol&quot;},&quot;uris&quot;:[&quot;http://www.mendeley.com/documents/?uuid=62d430c5-e952-33f9-b9c1-5cd8424b5701&quot;],&quot;isTemporary&quot;:false,&quot;legacyDesktopId&quot;:&quot;62d430c5-e952-33f9-b9c1-5cd8424b5701&quot;}]},{&quot;citationID&quot;:&quot;MENDELEY_CITATION_b3227a16-503b-41f5-8b74-2adb211e9eba&quot;,&quot;properties&quot;:{&quot;noteIndex&quot;:0},&quot;isEdited&quot;:false,&quot;manualOverride&quot;:{&quot;citeprocText&quot;:&quot;[80]&quot;,&quot;isManuallyOverridden&quot;:false,&quot;manualOverrideText&quot;:&quot;&quot;},&quot;citationTag&quot;:&quot;MENDELEY_CITATION_v3_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&quot;,&quot;citationItems&quot;:[{&quot;id&quot;:&quot;0ff4a08b-4eb7-59be-bcb2-b7007582316a&quot;,&quot;itemData&quot;:{&quot;DOI&quot;:&quot;10.1093/MOLBEV/MSAA185&quot;,&quot;ISSN&quot;:&quot;0737-4038&quot;,&quot;PMID&quot;:&quot;32681796&quot;,&quot;abstract&quot;:&quot;Structural variants (SVs) are a largely unstudied feature of plant genome evolution, despite the fact that SVs contribute substantially to phenotypes. In this study, we discovered SVs across a population sample of 347 high-coverage, resequenced genomes of Asian rice (Oryza sativa) and its wild ancestor (O. rufipogon). In addition to this short-read data set, we also inferred SVs from whole-genome assemblies and long-read data. Comparisons among data sets revealed different features of genome variability. For example, genome alignment identified a large (~4.3 Mb) inversion in indica rice varieties relative to japonica varieties, and long-read analyses suggest that ~9% of genes from the outgroup (O. longistaminata) are hemizygous. We focused, however, on the resequencing sample to investigate the population genomics of SVs. Clustering analyses with SVs recapitulated the rice cultivar groups that were also inferred from SNPs. However, the site-frequency spectrum of each SV type—which included inversions, duplications, deletions, translocations, and mobile element insertions—was skewed toward lower frequency variants than synonymous SNPs, suggesting that SVs may be predominantly deleterious. Among transposable elements, SINE and mariner insertions were found at especially low frequency. We also used SVs to study domestication by contrasting between rice and O. rufipogon. Cultivated genomes contained ~25% more derived SVs and mobile element insertions than O. rufipogon, indicating that SVs contribute to the cost of domestication in rice. Peaks of SV divergence were enriched for known domestication genes, but we also detected hundreds of genes gained and lost during domestication, some of which were enriched for traits of agronomic interest.&quot;,&quot;author&quot;:[{&quot;dropping-particle&quot;:&quot;&quot;,&quot;family&quot;:&quot;Kou&quot;,&quot;given&quot;:&quot;Yixuan&quot;,&quot;non-dropping-particle&quot;:&quot;&quot;,&quot;parse-names&quot;:false,&quot;suffix&quot;:&quot;&quot;},{&quot;dropping-particle&quot;:&quot;&quot;,&quot;family&quot;:&quot;Liao&quot;,&quot;given&quot;:&quot;Yi&quot;,&quot;non-dropping-particle&quot;:&quot;&quot;,&quot;parse-names&quot;:false,&quot;suffix&quot;:&quot;&quot;},{&quot;dropping-particle&quot;:&quot;&quot;,&quot;family&quot;:&quot;Toivainen&quot;,&quot;given&quot;:&quot;Tuomas&quot;,&quot;non-dropping-particle&quot;:&quot;&quot;,&quot;parse-names&quot;:false,&quot;suffix&quot;:&quot;&quot;},{&quot;dropping-particle&quot;:&quot;&quot;,&quot;family&quot;:&quot;Lv&quot;,&quot;given&quot;:&quot;Yuanda&quot;,&quot;non-dropping-particle&quot;:&quot;&quot;,&quot;parse-names&quot;:false,&quot;suffix&quot;:&quot;&quot;},{&quot;dropping-particle&quot;:&quot;&quot;,&quot;family&quot;:&quot;Tian&quot;,&quot;given&quot;:&quot;Xinmin&quot;,&quot;non-dropping-particle&quot;:&quot;&quot;,&quot;parse-names&quot;:false,&quot;suffix&quot;:&quot;&quot;},{&quot;dropping-particle&quot;:&quot;&quot;,&quot;family&quot;:&quot;Emerson&quot;,&quot;given&quot;:&quot;J. J.&quot;,&quot;non-dropping-particle&quot;:&quot;&quot;,&quot;parse-names&quot;:false,&quot;suffix&quot;:&quot;&quot;},{&quot;dropping-particle&quot;:&quot;&quot;,&quot;family&quot;:&quot;Gaut&quot;,&quot;given&quot;:&quot;Brandon S.&quot;,&quot;non-dropping-particle&quot;:&quot;&quot;,&quot;parse-names&quot;:false,&quot;suffix&quot;:&quot;&quot;},{&quot;dropping-particle&quot;:&quot;&quot;,&quot;family&quot;:&quot;Zhou&quot;,&quot;given&quot;:&quot;Yongfeng&quot;,&quot;non-dropping-particle&quot;:&quot;&quot;,&quot;parse-names&quot;:false,&quot;suffix&quot;:&quot;&quot;}],&quot;container-title&quot;:&quot;Molecular Biology and Evolution&quot;,&quot;id&quot;:&quot;0ff4a08b-4eb7-59be-bcb2-b7007582316a&quot;,&quot;issue&quot;:&quot;12&quot;,&quot;issued&quot;:{&quot;date-parts&quot;:[[&quot;2020&quot;,&quot;12&quot;,&quot;16&quot;]]},&quot;page&quot;:&quot;3507-3524&quot;,&quot;publisher&quot;:&quot;Oxford Academic&quot;,&quot;title&quot;:&quot;Evolutionary Genomics of Structural Variation in Asian Rice (Oryza sativa) Domestication&quot;,&quot;type&quot;:&quot;article-journal&quot;,&quot;volume&quot;:&quot;37&quot;,&quot;container-title-short&quot;:&quot;Mol Biol Evol&quot;},&quot;uris&quot;:[&quot;http://www.mendeley.com/documents/?uuid=3da0a316-2494-3c37-bf64-ef37565c08ce&quot;],&quot;isTemporary&quot;:false,&quot;legacyDesktopId&quot;:&quot;3da0a316-2494-3c37-bf64-ef37565c08ce&quot;}]},{&quot;citationID&quot;:&quot;MENDELEY_CITATION_e15c8183-81c4-40cf-9a12-86e0df854ef0&quot;,&quot;properties&quot;:{&quot;noteIndex&quot;:0},&quot;isEdited&quot;:false,&quot;manualOverride&quot;:{&quot;citeprocText&quot;:&quot;[81]&quot;,&quot;isManuallyOverridden&quot;:false,&quot;manualOverrideText&quot;:&quot;&quot;},&quot;citationTag&quot;:&quot;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&quot;,&quot;citationItems&quot;:[{&quot;id&quot;:&quot;807fa634-af6f-5e49-8299-dc3f741b83b0&quot;,&quot;itemData&quot;:{&quot;DOI&quot;:&quot;10.1038/s41588-018-0040-0&quot;,&quot;ISSN&quot;:&quot;15461718&quot;,&quot;PMID&quot;:&quot;29358651&quot;,&quot;abstract&quot;:&quot;The genus Oryza is a model system for the study of molecular evolution over time scales ranging from a few thousand to 15 million years. Using 13 reference genomes spanning the Oryza species tree, we show that despite few large-scale chromosomal rearrangements rapid species diversification is mirrored by lineage-specific emergence and turnover of many novel elements, including transposons, and potential new coding and noncoding genes. Our study resolves controversial areas of the Oryza phylogeny, showing a complex history of introgression among different chromosomes in the young 'AA' subclade containing the two domesticated species. This study highlights the prevalence of functionally coupled disease resistance genes and identifies many new haplotypes of potential use for future crop protection. Finally, this study marks a milestone in modern rice research with the release of a complete long-read assembly of IR 8 'Miracle Rice', which relieved famine and drove the Green Revolution in Asia 50 years ago.&quot;,&quot;author&quot;:[{&quot;dropping-particle&quot;:&quot;&quot;,&quot;family&quot;:&quot;Stein&quot;,&quot;given&quot;:&quot;Joshua C.&quot;,&quot;non-dropping-particle&quot;:&quot;&quot;,&quot;parse-names&quot;:false,&quot;suffix&quot;:&quot;&quot;},{&quot;dropping-particle&quot;:&quot;&quot;,&quot;family&quot;:&quot;Yu&quot;,&quot;given&quot;:&quot;Yeisoo&quot;,&quot;non-dropping-particle&quot;:&quot;&quot;,&quot;parse-names&quot;:false,&quot;suffix&quot;:&quot;&quot;},{&quot;dropping-particle&quot;:&quot;&quot;,&quot;family&quot;:&quot;Copetti&quot;,&quot;given&quot;:&quot;Dario&quot;,&quot;non-dropping-particle&quot;:&quot;&quot;,&quot;parse-names&quot;:false,&quot;suffix&quot;:&quot;&quot;},{&quot;dropping-particle&quot;:&quot;&quot;,&quot;family&quot;:&quot;Zwickl&quot;,&quot;given&quot;:&quot;Derrick J.&quot;,&quot;non-dropping-particle&quot;:&quot;&quot;,&quot;parse-names&quot;:false,&quot;suffix&quot;:&quot;&quot;},{&quot;dropping-particle&quot;:&quot;&quot;,&quot;family&quot;:&quot;Zhang&quot;,&quot;given&quot;:&quot;Li&quot;,&quot;non-dropping-particle&quot;:&quot;&quot;,&quot;parse-names&quot;:false,&quot;suffix&quot;:&quot;&quot;},{&quot;dropping-particle&quot;:&quot;&quot;,&quot;family&quot;:&quot;Zhang&quot;,&quot;given&quot;:&quot;Chengjun&quot;,&quot;non-dropping-particle&quot;:&quot;&quot;,&quot;parse-names&quot;:false,&quot;suffix&quot;:&quot;&quot;},{&quot;dropping-particle&quot;:&quot;&quot;,&quot;family&quot;:&quot;Chougule&quot;,&quot;given&quot;:&quot;Kapeel&quot;,&quot;non-dropping-particle&quot;:&quot;&quot;,&quot;parse-names&quot;:false,&quot;suffix&quot;:&quot;&quot;},{&quot;dropping-particle&quot;:&quot;&quot;,&quot;family&quot;:&quot;Gao&quot;,&quot;given&quot;:&quot;Dongying&quot;,&quot;non-dropping-particle&quot;:&quot;&quot;,&quot;parse-names&quot;:false,&quot;suffix&quot;:&quot;&quot;},{&quot;dropping-particle&quot;:&quot;&quot;,&quot;family&quot;:&quot;Iwata&quot;,&quot;given&quot;:&quot;Aiko&quot;,&quot;non-dropping-particle&quot;:&quot;&quot;,&quot;parse-names&quot;:false,&quot;suffix&quot;:&quot;&quot;},{&quot;dropping-particle&quot;:&quot;&quot;,&quot;family&quot;:&quot;Goicoechea&quot;,&quot;given&quot;:&quot;Jose Luis&quot;,&quot;non-dropping-particle&quot;:&quot;&quot;,&quot;parse-names&quot;:false,&quot;suffix&quot;:&quot;&quot;},{&quot;dropping-particle&quot;:&quot;&quot;,&quot;family&quot;:&quot;Wei&quot;,&quot;given&quot;:&quot;Sharon&quot;,&quot;non-dropping-particle&quot;:&quot;&quot;,&quot;parse-names&quot;:false,&quot;suffix&quot;:&quot;&quot;},{&quot;dropping-particle&quot;:&quot;&quot;,&quot;family&quot;:&quot;Wang&quot;,&quot;given&quot;:&quot;Jun&quot;,&quot;non-dropping-particle&quot;:&quot;&quot;,&quot;parse-names&quot;:false,&quot;suffix&quot;:&quot;&quot;},{&quot;dropping-particle&quot;:&quot;&quot;,&quot;family&quot;:&quot;Liao&quot;,&quot;given&quot;:&quot;Yi&quot;,&quot;non-dropping-particle&quot;:&quot;&quot;,&quot;parse-names&quot;:false,&quot;suffix&quot;:&quot;&quot;},{&quot;dropping-particle&quot;:&quot;&quot;,&quot;family&quot;:&quot;Wang&quot;,&quot;given&quot;:&quot;Muhua&quot;,&quot;non-dropping-particle&quot;:&quot;&quot;,&quot;parse-names&quot;:false,&quot;suffix&quot;:&quot;&quot;},{&quot;dropping-particle&quot;:&quot;&quot;,&quot;family&quot;:&quot;Jacquemin&quot;,&quot;given&quot;:&quot;Julie&quot;,&quot;non-dropping-particle&quot;:&quot;&quot;,&quot;parse-names&quot;:false,&quot;suffix&quot;:&quot;&quot;},{&quot;dropping-particle&quot;:&quot;&quot;,&quot;family&quot;:&quot;Becker&quot;,&quot;given&quot;:&quot;Claude&quot;,&quot;non-dropping-particle&quot;:&quot;&quot;,&quot;parse-names&quot;:false,&quot;suffix&quot;:&quot;&quot;},{&quot;dropping-particle&quot;:&quot;&quot;,&quot;family&quot;:&quot;Kudrna&quot;,&quot;given&quot;:&quot;Dave&quot;,&quot;non-dropping-particle&quot;:&quot;&quot;,&quot;parse-names&quot;:false,&quot;suffix&quot;:&quot;&quot;},{&quot;dropping-particle&quot;:&quot;&quot;,&quot;family&quot;:&quot;Zhang&quot;,&quot;given&quot;:&quot;Jianwei&quot;,&quot;non-dropping-particle&quot;:&quot;&quot;,&quot;parse-names&quot;:false,&quot;suffix&quot;:&quot;&quot;},{&quot;dropping-particle&quot;:&quot;&quot;,&quot;family&quot;:&quot;Londono&quot;,&quot;given&quot;:&quot;Carlos E.M.&quot;,&quot;non-dropping-particle&quot;:&quot;&quot;,&quot;parse-names&quot;:false,&quot;suffix&quot;:&quot;&quot;},{&quot;dropping-particle&quot;:&quot;&quot;,&quot;family&quot;:&quot;Song&quot;,&quot;given&quot;:&quot;Xiang&quot;,&quot;non-dropping-particle&quot;:&quot;&quot;,&quot;parse-names&quot;:false,&quot;suffix&quot;:&quot;&quot;},{&quot;dropping-particle&quot;:&quot;&quot;,&quot;family&quot;:&quot;Lee&quot;,&quot;given&quot;:&quot;Seunghee&quot;,&quot;non-dropping-particle&quot;:&quot;&quot;,&quot;parse-names&quot;:false,&quot;suffix&quot;:&quot;&quot;},{&quot;dropping-particle&quot;:&quot;&quot;,&quot;family&quot;:&quot;Sanchez&quot;,&quot;given&quot;:&quot;Paul&quot;,&quot;non-dropping-particle&quot;:&quot;&quot;,&quot;parse-names&quot;:false,&quot;suffix&quot;:&quot;&quot;},{&quot;dropping-particle&quot;:&quot;&quot;,&quot;family&quot;:&quot;Zuccolo&quot;,&quot;given&quot;:&quot;Andrea&quot;,&quot;non-dropping-particle&quot;:&quot;&quot;,&quot;parse-names&quot;:false,&quot;suffix&quot;:&quot;&quot;},{&quot;dropping-particle&quot;:&quot;&quot;,&quot;family&quot;:&quot;Ammiraju&quot;,&quot;given&quot;:&quot;Jetty S.S.&quot;,&quot;non-dropping-particle&quot;:&quot;&quot;,&quot;parse-names&quot;:false,&quot;suffix&quot;:&quot;&quot;},{&quot;dropping-particle&quot;:&quot;&quot;,&quot;family&quot;:&quot;Talag&quot;,&quot;given&quot;:&quot;Jayson&quot;,&quot;non-dropping-particle&quot;:&quot;&quot;,&quot;parse-names&quot;:false,&quot;suffix&quot;:&quot;&quot;},{&quot;dropping-particle&quot;:&quot;&quot;,&quot;family&quot;:&quot;Danowitz&quot;,&quot;given&quot;:&quot;Ann&quot;,&quot;non-dropping-particle&quot;:&quot;&quot;,&quot;parse-names&quot;:false,&quot;suffix&quot;:&quot;&quot;},{&quot;dropping-particle&quot;:&quot;&quot;,&quot;family&quot;:&quot;Rivera&quot;,&quot;given&quot;:&quot;Luis F.&quot;,&quot;non-dropping-particle&quot;:&quot;&quot;,&quot;parse-names&quot;:false,&quot;suffix&quot;:&quot;&quot;},{&quot;dropping-particle&quot;:&quot;&quot;,&quot;family&quot;:&quot;Gschwend&quot;,&quot;given&quot;:&quot;Andrea R.&quot;,&quot;non-dropping-particle&quot;:&quot;&quot;,&quot;parse-names&quot;:false,&quot;suffix&quot;:&quot;&quot;},{&quot;dropping-particle&quot;:&quot;&quot;,&quot;family&quot;:&quot;Noutsos&quot;,&quot;given&quot;:&quot;Christos&quot;,&quot;non-dropping-particle&quot;:&quot;&quot;,&quot;parse-names&quot;:false,&quot;suffix&quot;:&quot;&quot;},{&quot;dropping-particle&quot;:&quot;&quot;,&quot;family&quot;:&quot;Wu&quot;,&quot;given&quot;:&quot;Cheng Chieh&quot;,&quot;non-dropping-particle&quot;:&quot;&quot;,&quot;parse-names&quot;:false,&quot;suffix&quot;:&quot;&quot;},{&quot;dropping-particle&quot;:&quot;&quot;,&quot;family&quot;:&quot;Kao&quot;,&quot;given&quot;:&quot;Shu Min&quot;,&quot;non-dropping-particle&quot;:&quot;&quot;,&quot;parse-names&quot;:false,&quot;suffix&quot;:&quot;&quot;},{&quot;dropping-particle&quot;:&quot;&quot;,&quot;family&quot;:&quot;Zeng&quot;,&quot;given&quot;:&quot;Jhih Wun&quot;,&quot;non-dropping-particle&quot;:&quot;&quot;,&quot;parse-names&quot;:false,&quot;suffix&quot;:&quot;&quot;},{&quot;dropping-particle&quot;:&quot;&quot;,&quot;family&quot;:&quot;Wei&quot;,&quot;given&quot;:&quot;Fu Jin&quot;,&quot;non-dropping-particle&quot;:&quot;&quot;,&quot;parse-names&quot;:false,&quot;suffix&quot;:&quot;&quot;},{&quot;dropping-particle&quot;:&quot;&quot;,&quot;family&quot;:&quot;Zhao&quot;,&quot;given&quot;:&quot;Qiang&quot;,&quot;non-dropping-particle&quot;:&quot;&quot;,&quot;parse-names&quot;:false,&quot;suffix&quot;:&quot;&quot;},{&quot;dropping-particle&quot;:&quot;&quot;,&quot;family&quot;:&quot;Feng&quot;,&quot;given&quot;:&quot;Qi&quot;,&quot;non-dropping-particle&quot;:&quot;&quot;,&quot;parse-names&quot;:false,&quot;suffix&quot;:&quot;&quot;},{&quot;dropping-particle&quot;:&quot;&quot;,&quot;family&quot;:&quot;Baidouri&quot;,&quot;given&quot;:&quot;Moaine&quot;,&quot;non-dropping-particle&quot;:&quot;El&quot;,&quot;parse-names&quot;:false,&quot;suffix&quot;:&quot;&quot;},{&quot;dropping-particle&quot;:&quot;&quot;,&quot;family&quot;:&quot;Carpentier&quot;,&quot;given&quot;:&quot;Marie Christine&quot;,&quot;non-dropping-particle&quot;:&quot;&quot;,&quot;parse-names&quot;:false,&quot;suffix&quot;:&quot;&quot;},{&quot;dropping-particle&quot;:&quot;&quot;,&quot;family&quot;:&quot;Lasserre&quot;,&quot;given&quot;:&quot;Eric&quot;,&quot;non-dropping-particle&quot;:&quot;&quot;,&quot;parse-names&quot;:false,&quot;suffix&quot;:&quot;&quot;},{&quot;dropping-particle&quot;:&quot;&quot;,&quot;family&quot;:&quot;Cooke&quot;,&quot;given&quot;:&quot;Richard&quot;,&quot;non-dropping-particle&quot;:&quot;&quot;,&quot;parse-names&quot;:false,&quot;suffix&quot;:&quot;&quot;},{&quot;dropping-particle&quot;:&quot;Da&quot;,&quot;family&quot;:&quot;Rosa Farias&quot;,&quot;given&quot;:&quot;Daniel&quot;,&quot;non-dropping-particle&quot;:&quot;&quot;,&quot;parse-names&quot;:false,&quot;suffix&quot;:&quot;&quot;},{&quot;dropping-particle&quot;:&quot;&quot;,&quot;family&quot;:&quot;Maia&quot;,&quot;given&quot;:&quot;Luciano Carlos&quot;,&quot;non-dropping-particle&quot;:&quot;Da&quot;,&quot;parse-names&quot;:false,&quot;suffix&quot;:&quot;&quot;},{&quot;dropping-particle&quot;:&quot;&quot;,&quot;family&quot;:&quot;Santos&quot;,&quot;given&quot;:&quot;Railson S.&quot;,&quot;non-dropping-particle&quot;:&quot;Dos&quot;,&quot;parse-names&quot;:false,&quot;suffix&quot;:&quot;&quot;},{&quot;dropping-particle&quot;:&quot;&quot;,&quot;family&quot;:&quot;Nyberg&quot;,&quot;given&quot;:&quot;Kevin G.&quot;,&quot;non-dropping-particle&quot;:&quot;&quot;,&quot;parse-names&quot;:false,&quot;suffix&quot;:&quot;&quot;},{&quot;dropping-particle&quot;:&quot;&quot;,&quot;family&quot;:&quot;McNally&quot;,&quot;given&quot;:&quot;Kenneth L.&quot;,&quot;non-dropping-particle&quot;:&quot;&quot;,&quot;parse-names&quot;:false,&quot;suffix&quot;:&quot;&quot;},{&quot;dropping-particle&quot;:&quot;&quot;,&quot;family&quot;:&quot;Mauleon&quot;,&quot;given&quot;:&quot;Ramil&quot;,&quot;non-dropping-particle&quot;:&quot;&quot;,&quot;parse-names&quot;:false,&quot;suffix&quot;:&quot;&quot;},{&quot;dropping-particle&quot;:&quot;&quot;,&quot;family&quot;:&quot;Alexandrov&quot;,&quot;given&quot;:&quot;Nickolai&quot;,&quot;non-dropping-particle&quot;:&quot;&quot;,&quot;parse-names&quot;:false,&quot;suffix&quot;:&quot;&quot;},{&quot;dropping-particle&quot;:&quot;&quot;,&quot;family&quot;:&quot;Schmutz&quot;,&quot;given&quot;:&quot;Jeremy&quot;,&quot;non-dropping-particle&quot;:&quot;&quot;,&quot;parse-names&quot;:false,&quot;suffix&quot;:&quot;&quot;},{&quot;dropping-particle&quot;:&quot;&quot;,&quot;family&quot;:&quot;Flowers&quot;,&quot;given&quot;:&quot;Dave&quot;,&quot;non-dropping-particle&quot;:&quot;&quot;,&quot;parse-names&quot;:false,&quot;suffix&quot;:&quot;&quot;},{&quot;dropping-particle&quot;:&quot;&quot;,&quot;family&quot;:&quot;Fan&quot;,&quot;given&quot;:&quot;Chuanzhu&quot;,&quot;non-dropping-particle&quot;:&quot;&quot;,&quot;parse-names&quot;:false,&quot;suffix&quot;:&quot;&quot;},{&quot;dropping-particle&quot;:&quot;&quot;,&quot;family&quot;:&quot;Weigel&quot;,&quot;given&quot;:&quot;Detlef&quot;,&quot;non-dropping-particle&quot;:&quot;&quot;,&quot;parse-names&quot;:false,&quot;suffix&quot;:&quot;&quot;},{&quot;dropping-particle&quot;:&quot;&quot;,&quot;family&quot;:&quot;Jena&quot;,&quot;given&quot;:&quot;Kshirod K.&quot;,&quot;non-dropping-particle&quot;:&quot;&quot;,&quot;parse-names&quot;:false,&quot;suffix&quot;:&quot;&quot;},{&quot;dropping-particle&quot;:&quot;&quot;,&quot;family&quot;:&quot;Wicker&quot;,&quot;given&quot;:&quot;Thomas&quot;,&quot;non-dropping-particle&quot;:&quot;&quot;,&quot;parse-names&quot;:false,&quot;suffix&quot;:&quot;&quot;},{&quot;dropping-particle&quot;:&quot;&quot;,&quot;family&quot;:&quot;Chen&quot;,&quot;given&quot;:&quot;Mingsheng&quot;,&quot;non-dropping-particle&quot;:&quot;&quot;,&quot;parse-names&quot;:false,&quot;suffix&quot;:&quot;&quot;},{&quot;dropping-particle&quot;:&quot;&quot;,&quot;family&quot;:&quot;Han&quot;,&quot;given&quot;:&quot;Bin&quot;,&quot;non-dropping-particle&quot;:&quot;&quot;,&quot;parse-names&quot;:false,&quot;suffix&quot;:&quot;&quot;},{&quot;dropping-particle&quot;:&quot;&quot;,&quot;family&quot;:&quot;Henry&quot;,&quot;given&quot;:&quot;Robert&quot;,&quot;non-dropping-particle&quot;:&quot;&quot;,&quot;parse-names&quot;:false,&quot;suffix&quot;:&quot;&quot;},{&quot;dropping-particle&quot;:&quot;&quot;,&quot;family&quot;:&quot;Hsing&quot;,&quot;given&quot;:&quot;Yue Ie C.&quot;,&quot;non-dropping-particle&quot;:&quot;&quot;,&quot;parse-names&quot;:false,&quot;suffix&quot;:&quot;&quot;},{&quot;dropping-particle&quot;:&quot;&quot;,&quot;family&quot;:&quot;Kurata&quot;,&quot;given&quot;:&quot;Nori&quot;,&quot;non-dropping-particle&quot;:&quot;&quot;,&quot;parse-names&quot;:false,&quot;suffix&quot;:&quot;&quot;},{&quot;dropping-particle&quot;:&quot;&quot;,&quot;family&quot;:&quot;Oliveira&quot;,&quot;given&quot;:&quot;Antonio Costa&quot;,&quot;non-dropping-particle&quot;:&quot;De&quot;,&quot;parse-names&quot;:false,&quot;suffix&quot;:&quot;&quot;},{&quot;dropping-particle&quot;:&quot;&quot;,&quot;family&quot;:&quot;Panaud&quot;,&quot;given&quot;:&quot;Olivier&quot;,&quot;non-dropping-particle&quot;:&quot;&quot;,&quot;parse-names&quot;:false,&quot;suffix&quot;:&quot;&quot;},{&quot;dropping-particle&quot;:&quot;&quot;,&quot;family&quot;:&quot;Jackson&quot;,&quot;given&quot;:&quot;Scott A.&quot;,&quot;non-dropping-particle&quot;:&quot;&quot;,&quot;parse-names&quot;:false,&quot;suffix&quot;:&quot;&quot;},{&quot;dropping-particle&quot;:&quot;&quot;,&quot;family&quot;:&quot;Machado&quot;,&quot;given&quot;:&quot;Carlos A.&quot;,&quot;non-dropping-particle&quot;:&quot;&quot;,&quot;parse-names&quot;:false,&quot;suffix&quot;:&quot;&quot;},{&quot;dropping-particle&quot;:&quot;&quot;,&quot;family&quot;:&quot;Sanderson&quot;,&quot;given&quot;:&quot;Michael J.&quot;,&quot;non-dropping-particle&quot;:&quot;&quot;,&quot;parse-names&quot;:false,&quot;suffix&quot;:&quot;&quot;},{&quot;dropping-particle&quot;:&quot;&quot;,&quot;family&quot;:&quot;Long&quot;,&quot;given&quot;:&quot;Manyuan&quot;,&quot;non-dropping-particle&quot;:&quot;&quot;,&quot;parse-names&quot;:false,&quot;suffix&quot;:&quot;&quot;},{&quot;dropping-particle&quot;:&quot;&quot;,&quot;family&quot;:&quot;Ware&quot;,&quot;given&quot;:&quot;Doreen&quot;,&quot;non-dropping-particle&quot;:&quot;&quot;,&quot;parse-names&quot;:false,&quot;suffix&quot;:&quot;&quot;},{&quot;dropping-particle&quot;:&quot;&quot;,&quot;family&quot;:&quot;Wing&quot;,&quot;given&quot;:&quot;Rod A.&quot;,&quot;non-dropping-particle&quot;:&quot;&quot;,&quot;parse-names&quot;:false,&quot;suffix&quot;:&quot;&quot;}],&quot;container-title&quot;:&quot;Nature Genetics&quot;,&quot;id&quot;:&quot;807fa634-af6f-5e49-8299-dc3f741b83b0&quot;,&quot;issue&quot;:&quot;2&quot;,&quot;issued&quot;:{&quot;date-parts&quot;:[[&quot;2018&quot;,&quot;2&quot;,&quot;1&quot;]]},&quot;page&quot;:&quot;285-296&quot;,&quot;publisher&quot;:&quot;Nature Publishing Group&quot;,&quot;title&quot;:&quot;Genomes of 13 domesticated and wild rice relatives highlight genetic conservation, turnover and innovation across the genus Oryza&quot;,&quot;type&quot;:&quot;article-journal&quot;,&quot;volume&quot;:&quot;50&quot;,&quot;container-title-short&quot;:&quot;Nat Genet&quot;},&quot;uris&quot;:[&quot;http://www.mendeley.com/documents/?uuid=50ce33ca-30de-31e8-b452-ad8d6b4bfce9&quot;],&quot;isTemporary&quot;:false,&quot;legacyDesktopId&quot;:&quot;50ce33ca-30de-31e8-b452-ad8d6b4bfce9&quot;}]},{&quot;citationID&quot;:&quot;MENDELEY_CITATION_96b4eb93-20dd-424e-92c2-1664675504e7&quot;,&quot;properties&quot;:{&quot;noteIndex&quot;:0},&quot;isEdited&quot;:false,&quot;manualOverride&quot;:{&quot;citeprocText&quot;:&quot;[82]&quot;,&quot;isManuallyOverridden&quot;:false,&quot;manualOverrideText&quot;:&quot;&quot;},&quot;citationTag&quot;:&quot;MENDELEY_CITATION_v3_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&quot;,&quot;citationItems&quot;:[{&quot;id&quot;:&quot;e1c54ccf-46c4-5cd2-8cd6-97ffc854f1d1&quot;,&quot;itemData&quot;:{&quot;DOI&quot;:&quot;10.1093/BIOINFORMATICS/BTZ415&quot;,&quot;ISSN&quot;:&quot;1367-4803&quot;,&quot;PMID&quot;:&quot;31116383&quot;,&quot;abstract&quot;:&quot;Motivation: Recent development of Hi-C technique, a biochemical method to study 3D genome architecture, provided large amount of information describing spatial organization of chromosomes in different cell types and species. While multiple tools are available for analysis and comparison of Hi-C data of different cell types, there are almost no resources for systematic interspecies comparison. Results: To fill this gap, we developed C-InterSecture, a computational pipeline allowing systematic comparison of genome architecture between species. C-InterSecture allows statistical comparison of contact frequencies of individual pairs of loci, as well as interspecies comparison of contacts pattern within defined genomic regions, i.e. topologically associated domains. We employed C-InterSecture to compare mammalian and avian genome organization and showed how evolutionary changes of genomic distance affect 3D architecture of vertebrate's genome. Availability and implementation: C-InterSecture is implemented as a collection of python scripts freely available on GitHub repository at https://github.com/NuriddinovMA/C-InterSecture. Jucebox-compatible. hic files produced by C-InterSecture are available at http://genedev.bionet.nsc.ru/site/CIntersecture.html. Supplementary information: Supplementary data are available at Bioinformatics online.&quot;,&quot;author&quot;:[{&quot;dropping-particle&quot;:&quot;&quot;,&quot;family&quot;:&quot;Nuriddinov&quot;,&quot;given&quot;:&quot;M.&quot;,&quot;non-dropping-particle&quot;:&quot;&quot;,&quot;parse-names&quot;:false,&quot;suffix&quot;:&quot;&quot;},{&quot;dropping-particle&quot;:&quot;&quot;,&quot;family&quot;:&quot;Fishman&quot;,&quot;given&quot;:&quot;V.&quot;,&quot;non-dropping-particle&quot;:&quot;&quot;,&quot;parse-names&quot;:false,&quot;suffix&quot;:&quot;&quot;}],&quot;container-title&quot;:&quot;Bioinformatics&quot;,&quot;id&quot;:&quot;e1c54ccf-46c4-5cd2-8cd6-97ffc854f1d1&quot;,&quot;issue&quot;:&quot;23&quot;,&quot;issued&quot;:{&quot;date-parts&quot;:[[&quot;2019&quot;,&quot;12&quot;,&quot;1&quot;]]},&quot;page&quot;:&quot;4912-4921&quot;,&quot;publisher&quot;:&quot;Oxford Academic&quot;,&quot;title&quot;:&quot;C-InterSecture—a computational tool for interspecies comparison of genome architecture&quot;,&quot;type&quot;:&quot;article-journal&quot;,&quot;volume&quot;:&quot;35&quot;,&quot;container-title-short&quot;:&quot;&quot;},&quot;uris&quot;:[&quot;http://www.mendeley.com/documents/?uuid=564a129f-f352-3874-8fe4-92895c52992c&quot;],&quot;isTemporary&quot;:false,&quot;legacyDesktopId&quot;:&quot;564a129f-f352-3874-8fe4-92895c52992c&quot;}]},{&quot;citationID&quot;:&quot;MENDELEY_CITATION_643853cb-24a7-4c0a-bed3-ceb1f270467f&quot;,&quot;properties&quot;:{&quot;noteIndex&quot;:0},&quot;isEdited&quot;:false,&quot;manualOverride&quot;:{&quot;citeprocText&quot;:&quot;[26]&quot;,&quot;isManuallyOverridden&quot;:false,&quot;manualOverrideText&quot;:&quot;&quot;},&quot;citationTag&quot;:&quot;MENDELEY_CITATION_v3_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&quot;,&quot;citationItems&quot;:[{&quot;id&quot;:&quot;7056d56f-307e-56b5-92cd-dd678b0d6727&quot;,&quot;itemData&quot;:{&quot;DOI&quot;:&quot;10.1038/S41467-022-29599-5&quot;,&quot;ISSN&quot;:&quot;2041-1723&quot;,&quot;PMID&quot;:&quot;35413948&quot;,&quot;abstract&quot;:&quot;&lt;p&gt; Chromosomes are hierarchically folded within cell nuclei into territories, domains and subdomains, but the functional importance and evolutionary dynamics of these hierarchies are poorly defined. Here, we comprehensively profile genome organizations of five &lt;italic&gt;Anopheles&lt;/italic&gt; mosquito species and show how different levels of chromatin architecture influence each other. Patterns observed on Hi-C maps are associated with known cytological structures, epigenetic profiles, and gene expression levels. Evolutionary analysis reveals conservation of chromatin architecture within synteny blocks for tens of millions of years and enrichment of synteny breakpoints in regions with increased genomic insulation. However, in-depth analysis shows a confounding effect of gene density on both insulation and distribution of synteny breakpoints, suggesting limited causal relationship between breakpoints and regions with increased genomic insulation. At the level of individual loci, we identify specific, extremely long-ranged looping interactions, conserved for ~100 million years. We demonstrate that the mechanisms underlying these looping contacts differ from previously described Polycomb-dependent interactions and clustering of active chromatin. &lt;/p&gt;&quot;,&quot;author&quot;:[{&quot;dropping-particle&quot;:&quot;&quot;,&quot;family&quot;:&quot;Lukyanchikova&quot;,&quot;given&quot;:&quot;Varvara&quot;,&quot;non-dropping-particle&quot;:&quot;&quot;,&quot;parse-names&quot;:false,&quot;suffix&quot;:&quot;&quot;},{&quot;dropping-particle&quot;:&quot;&quot;,&quot;family&quot;:&quot;Nuriddinov&quot;,&quot;given&quot;:&quot;Miroslav&quot;,&quot;non-dropping-particle&quot;:&quot;&quot;,&quot;parse-names&quot;:false,&quot;suffix&quot;:&quot;&quot;},{&quot;dropping-particle&quot;:&quot;&quot;,&quot;family&quot;:&quot;Belokopytova&quot;,&quot;given&quot;:&quot;Polina&quot;,&quot;non-dropping-particle&quot;:&quot;&quot;,&quot;parse-names&quot;:false,&quot;suffix&quot;:&quot;&quot;},{&quot;dropping-particle&quot;:&quot;&quot;,&quot;family&quot;:&quot;Taskina&quot;,&quot;given&quot;:&quot;Alena&quot;,&quot;non-dropping-particle&quot;:&quot;&quot;,&quot;parse-names&quot;:false,&quot;suffix&quot;:&quot;&quot;},{&quot;dropping-particle&quot;:&quot;&quot;,&quot;family&quot;:&quot;Liang&quot;,&quot;given&quot;:&quot;Jiangtao&quot;,&quot;non-dropping-particle&quot;:&quot;&quot;,&quot;parse-names&quot;:false,&quot;suffix&quot;:&quot;&quot;},{&quot;dropping-particle&quot;:&quot;&quot;,&quot;family&quot;:&quot;Reijnders&quot;,&quot;given&quot;:&quot;Maarten J. M. F.&quot;,&quot;non-dropping-particle&quot;:&quot;&quot;,&quot;parse-names&quot;:false,&quot;suffix&quot;:&quot;&quot;},{&quot;dropping-particle&quot;:&quot;&quot;,&quot;family&quot;:&quot;Ruzzante&quot;,&quot;given&quot;:&quot;Livio&quot;,&quot;non-dropping-particle&quot;:&quot;&quot;,&quot;parse-names&quot;:false,&quot;suffix&quot;:&quot;&quot;},{&quot;dropping-particle&quot;:&quot;&quot;,&quot;family&quot;:&quot;Feron&quot;,&quot;given&quot;:&quot;Romain&quot;,&quot;non-dropping-particle&quot;:&quot;&quot;,&quot;parse-names&quot;:false,&quot;suffix&quot;:&quot;&quot;},{&quot;dropping-particle&quot;:&quot;&quot;,&quot;family&quot;:&quot;Waterhouse&quot;,&quot;given&quot;:&quot;Robert M.&quot;,&quot;non-dropping-particle&quot;:&quot;&quot;,&quot;parse-names&quot;:false,&quot;suffix&quot;:&quot;&quot;},{&quot;dropping-particle&quot;:&quot;&quot;,&quot;family&quot;:&quot;Wu&quot;,&quot;given&quot;:&quot;Yang&quot;,&quot;non-dropping-particle&quot;:&quot;&quot;,&quot;parse-names&quot;:false,&quot;suffix&quot;:&quot;&quot;},{&quot;dropping-particle&quot;:&quot;&quot;,&quot;family&quot;:&quot;Mao&quot;,&quot;given&quot;:&quot;Chunhong&quot;,&quot;non-dropping-particle&quot;:&quot;&quot;,&quot;parse-names&quot;:false,&quot;suffix&quot;:&quot;&quot;},{&quot;dropping-particle&quot;:&quot;&quot;,&quot;family&quot;:&quot;Tu&quot;,&quot;given&quot;:&quot;Zhijian&quot;,&quot;non-dropping-particle&quot;:&quot;&quot;,&quot;parse-names&quot;:false,&quot;suffix&quot;:&quot;&quot;},{&quot;dropping-particle&quot;:&quot;V.&quot;,&quot;family&quot;:&quot;Sharakhov&quot;,&quot;given&quot;:&quot;Igor&quot;,&quot;non-dropping-particle&quot;:&quot;&quot;,&quot;parse-names&quot;:false,&quot;suffix&quot;:&quot;&quot;},{&quot;dropping-particle&quot;:&quot;&quot;,&quot;family&quot;:&quot;Fishman&quot;,&quot;given&quot;:&quot;Veniamin&quot;,&quot;non-dropping-particle&quot;:&quot;&quot;,&quot;parse-names&quot;:false,&quot;suffix&quot;:&quot;&quot;}],&quot;container-title&quot;:&quot;Nature communications&quot;,&quot;id&quot;:&quot;7056d56f-307e-56b5-92cd-dd678b0d6727&quot;,&quot;issue&quot;:&quot;1&quot;,&quot;issued&quot;:{&quot;date-parts&quot;:[[&quot;2022&quot;,&quot;12&quot;,&quot;12&quot;]]},&quot;page&quot;:&quot;1960&quot;,&quot;publisher&quot;:&quot;Nat Commun&quot;,&quot;title&quot;:&quot;Anopheles mosquitoes reveal new principles of 3D genome organization in insects&quot;,&quot;type&quot;:&quot;article-journal&quot;,&quot;volume&quot;:&quot;13&quot;,&quot;container-title-short&quot;:&quot;Nat Commun&quot;},&quot;uris&quot;:[&quot;http://www.mendeley.com/documents/?uuid=13c85f32-01f8-3552-ae8a-ef5e99d7ec6b&quot;],&quot;isTemporary&quot;:false,&quot;legacyDesktopId&quot;:&quot;13c85f32-01f8-3552-ae8a-ef5e99d7ec6b&quot;}]},{&quot;citationID&quot;:&quot;MENDELEY_CITATION_67549554-65f7-4d9f-9cc2-aff2cbc19aad&quot;,&quot;properties&quot;:{&quot;noteIndex&quot;:0},&quot;isEdited&quot;:false,&quot;manualOverride&quot;:{&quot;citeprocText&quot;:&quot;[77]&quot;,&quot;isManuallyOverridden&quot;:false,&quot;manualOverrideText&quot;:&quot;&quot;},&quot;citationTag&quot;:&quot;MENDELEY_CITATION_v3_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&quot;,&quot;citationItems&quot;:[{&quot;id&quot;:&quot;6f08c56d-7285-5ebb-8f7d-9c052bca0ed7&quot;,&quot;itemData&quot;:{&quot;DOI&quot;:&quot;10.1128/SPECTRUM.02608-22&quot;,&quot;ISSN&quot;:&quot;2165-0497&quot;,&quot;PMID&quot;:&quot;36250889&quot;,&quot;abstract&quot;:&quot;Previously, our understanding of 3D genome architecture has mainly come from model mammals, insects, and plants. However, the organization and regulatory functions of 3D genomes in fungi are largely unknown. The folding and dynamics of three-dimensional (3D) genome organization are fundamental for eukaryotes executing genome functions but have been largely unexplored in nonmodel fungi. Using high-throughput sequencing coupled with chromosome conformation capture (Hi-C) data, we generated two chromosome-level assemblies for Puccinia striiformis f. sp. tritici , a fungus causing stripe rust disease on wheat, for studying 3D genome architectures of plant pathogenic fungi. The chromatin organization of the fungus followed a combination of the fractal globule model and the equilibrium globule model. Surprisingly, chromosome compartmentalization was not detected. Dynamics of 3D genome organization during two developmental stages of P. striiformis f. sp. tritici indicated that regulation of gene activities might be independent of the changes of genome organization. In addition, chromatin conformation conservation was found to be independent of genome sequence synteny conservation among different fungi. These results highlighted the distinct folding principles of fungal 3D genomes. Our findings should be an important step toward a holistic understanding of the principles and functions of genome architecture across different eukaryotic kingdoms.  IMPORTANCE Previously, our understanding of 3D genome architecture has mainly come from model mammals, insects, and plants. However, the organization and regulatory functions of 3D genomes in fungi are largely unknown. In this study, we comprehensively investigated P. striiformis f. sp. tritici , a plant fungal pathogen, and revealed distinct features of the 3D genome, comparing it with the universal folding feature of 3D genomes in higher eukaryotic organisms. We further suggested that there might be distinct regulatory mechanisms of gene expression that are independent of chromatin organization changes during the developmental stages of this rust fungus. Moreover, we showed that the evolutionary pattern of 3D genomes in this fungus is also different from the cases in mammalian genomes. In addition, the genome assembly pipeline and the generated two chromosome-level genomes will be valuable resources. These results highlighted the unexplored distinct features of 3D genome organization in fungi. Therefore, our study pro…&quot;,&quot;author&quot;:[{&quot;dropping-particle&quot;:&quot;&quot;,&quot;family&quot;:&quot;Xia&quot;,&quot;given&quot;:&quot;Chongjing&quot;,&quot;non-dropping-particle&quot;:&quot;&quot;,&quot;parse-names&quot;:false,&quot;suffix&quot;:&quot;&quot;},{&quot;dropping-particle&quot;:&quot;&quot;,&quot;family&quot;:&quot;Huang&quot;,&quot;given&quot;:&quot;Liang&quot;,&quot;non-dropping-particle&quot;:&quot;&quot;,&quot;parse-names&quot;:false,&quot;suffix&quot;:&quot;&quot;},{&quot;dropping-particle&quot;:&quot;&quot;,&quot;family&quot;:&quot;Huang&quot;,&quot;given&quot;:&quot;Jie&quot;,&quot;non-dropping-particle&quot;:&quot;&quot;,&quot;parse-names&quot;:false,&quot;suffix&quot;:&quot;&quot;},{&quot;dropping-particle&quot;:&quot;&quot;,&quot;family&quot;:&quot;Zhang&quot;,&quot;given&quot;:&quot;Hao&quot;,&quot;non-dropping-particle&quot;:&quot;&quot;,&quot;parse-names&quot;:false,&quot;suffix&quot;:&quot;&quot;},{&quot;dropping-particle&quot;:&quot;&quot;,&quot;family&quot;:&quot;Huang&quot;,&quot;given&quot;:&quot;Ying&quot;,&quot;non-dropping-particle&quot;:&quot;&quot;,&quot;parse-names&quot;:false,&quot;suffix&quot;:&quot;&quot;},{&quot;dropping-particle&quot;:&quot;&quot;,&quot;family&quot;:&quot;Benhamed&quot;,&quot;given&quot;:&quot;Moussa&quot;,&quot;non-dropping-particle&quot;:&quot;&quot;,&quot;parse-names&quot;:false,&quot;suffix&quot;:&quot;&quot;},{&quot;dropping-particle&quot;:&quot;&quot;,&quot;family&quot;:&quot;Wang&quot;,&quot;given&quot;:&quot;Meinan&quot;,&quot;non-dropping-particle&quot;:&quot;&quot;,&quot;parse-names&quot;:false,&quot;suffix&quot;:&quot;&quot;},{&quot;dropping-particle&quot;:&quot;&quot;,&quot;family&quot;:&quot;Chen&quot;,&quot;given&quot;:&quot;Xianming&quot;,&quot;non-dropping-particle&quot;:&quot;&quot;,&quot;parse-names&quot;:false,&quot;suffix&quot;:&quot;&quot;},{&quot;dropping-particle&quot;:&quot;&quot;,&quot;family&quot;:&quot;Zhang&quot;,&quot;given&quot;:&quot;Min&quot;,&quot;non-dropping-particle&quot;:&quot;&quot;,&quot;parse-names&quot;:false,&quot;suffix&quot;:&quot;&quot;},{&quot;dropping-particle&quot;:&quot;&quot;,&quot;family&quot;:&quot;Liu&quot;,&quot;given&quot;:&quot;Taiguo&quot;,&quot;non-dropping-particle&quot;:&quot;&quot;,&quot;parse-names&quot;:false,&quot;suffix&quot;:&quot;&quot;},{&quot;dropping-particle&quot;:&quot;&quot;,&quot;family&quot;:&quot;Chen&quot;,&quot;given&quot;:&quot;Wanquan&quot;,&quot;non-dropping-particle&quot;:&quot;&quot;,&quot;parse-names&quot;:false,&quot;suffix&quot;:&quot;&quot;}],&quot;container-title&quot;:&quot;Microbiology spectrum&quot;,&quot;id&quot;:&quot;6f08c56d-7285-5ebb-8f7d-9c052bca0ed7&quot;,&quot;issue&quot;:&quot;6&quot;,&quot;issued&quot;:{&quot;date-parts&quot;:[[&quot;2022&quot;,&quot;12&quot;,&quot;21&quot;]]},&quot;publisher&quot;:&quot;Microbiol Spectr&quot;,&quot;title&quot;:&quot;Folding Features and Dynamics of 3D Genome Architecture in Plant Fungal Pathogens&quot;,&quot;type&quot;:&quot;article-journal&quot;,&quot;volume&quot;:&quot;10&quot;,&quot;container-title-short&quot;:&quot;Microbiol Spectr&quot;},&quot;uris&quot;:[&quot;http://www.mendeley.com/documents/?uuid=3aaa608b-2d01-3b13-adc9-05d10b3be517&quot;],&quot;isTemporary&quot;:false,&quot;legacyDesktopId&quot;:&quot;3aaa608b-2d01-3b13-adc9-05d10b3be517&quot;}]},{&quot;citationID&quot;:&quot;MENDELEY_CITATION_2032896b-8075-4442-89b6-d985ef8ca15e&quot;,&quot;properties&quot;:{&quot;noteIndex&quot;:0},&quot;isEdited&quot;:false,&quot;manualOverride&quot;:{&quot;citeprocText&quot;:&quot;[12,15,83,84]&quot;,&quot;isManuallyOverridden&quot;:false,&quot;manualOverrideText&quot;:&quot;&quot;},&quot;citationTag&quot;:&quot;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&quot;,&quot;citationItems&quot;:[{&quot;id&quot;:&quot;831f2555-1f82-57ea-bd68-a1c6fb7878b8&quot;,&quot;itemData&quot;:{&quot;DOI&quot;:&quot;10.1093/MOLBEV/MSAC216&quot;,&quot;ISBN&quot;:&quot;216/6750036&quot;,&quot;ISSN&quot;:&quot;0737-4038&quot;,&quot;abstract&quot;:&quot;&lt;p&gt;Topologically associating domains (TADs) are thought to play an important role in preventing gene misexpression by spatially constraining enhancer–promoter contacts. The deleterious nature of gene misexpression implies that TADs should, therefore, be conserved among related species. Several early studies comparing chromosome conformation between species reported high levels of TAD conservation; however, more recent studies have questioned these results. Furthermore, recent work suggests that TAD reorganization is not associated with extensive changes in gene expression. Here, we investigate the evolutionary conservation of TADs among 11 species of Drosophila. We use Hi-C data to identify TADs in each species and employ a comparative phylogenetic approach to derive empirical estimates of the rate of TAD evolution. Surprisingly, we find that TADs evolve rapidly. However, we also find that the rate of evolution depends on the chromatin state of the TAD, with TADs enriched for developmentally regulated chromatin evolving significantly slower than TADs enriched for broadly expressed, active chromatin. We also find that, after controlling for differences in chromatin state, highly conserved TADs do not exhibit higher levels of gene expression constraint. These results suggest that, in general, most TADs evolve rapidly and their divergence is not associated with widespread changes in gene expression. However, higher levels of evolutionary conservation and gene expression constraints in TADs enriched for developmentally regulated chromatin suggest that these TAD subtypes may be more important for regulating gene expression, likely due to the larger number of long-distance enhancer–promoter contacts associated with developmental genes.&lt;/p&gt;&quot;,&quot;author&quot;:[{&quot;dropping-particle&quot;:&quot;&quot;,&quot;family&quot;:&quot;Torosin&quot;,&quot;given&quot;:&quot;Nicole S&quot;,&quot;non-dropping-particle&quot;:&quot;&quot;,&quot;parse-names&quot;:false,&quot;suffix&quot;:&quot;&quot;},{&quot;dropping-particle&quot;:&quot;&quot;,&quot;family&quot;:&quot;Golla&quot;,&quot;given&quot;:&quot;Tirupathi Rao&quot;,&quot;non-dropping-particle&quot;:&quot;&quot;,&quot;parse-names&quot;:false,&quot;suffix&quot;:&quot;&quot;},{&quot;dropping-particle&quot;:&quot;&quot;,&quot;family&quot;:&quot;Lawlor&quot;,&quot;given&quot;:&quot;Matthew A&quot;,&quot;non-dropping-particle&quot;:&quot;&quot;,&quot;parse-names&quot;:false,&quot;suffix&quot;:&quot;&quot;},{&quot;dropping-particle&quot;:&quot;&quot;,&quot;family&quot;:&quot;Cao&quot;,&quot;given&quot;:&quot;Weihuan&quot;,&quot;non-dropping-particle&quot;:&quot;&quot;,&quot;parse-names&quot;:false,&quot;suffix&quot;:&quot;&quot;},{&quot;dropping-particle&quot;:&quot;&quot;,&quot;family&quot;:&quot;Ellison&quot;,&quot;given&quot;:&quot;Christopher E&quot;,&quot;non-dropping-particle&quot;:&quot;&quot;,&quot;parse-names&quot;:false,&quot;suffix&quot;:&quot;&quot;}],&quot;container-title&quot;:&quot;Molecular Biology and Evolution&quot;,&quot;editor&quot;:[{&quot;dropping-particle&quot;:&quot;&quot;,&quot;family&quot;:&quot;Malik&quot;,&quot;given&quot;:&quot;Harmit&quot;,&quot;non-dropping-particle&quot;:&quot;&quot;,&quot;parse-names&quot;:false,&quot;suffix&quot;:&quot;&quot;}],&quot;id&quot;:&quot;831f2555-1f82-57ea-bd68-a1c6fb7878b8&quot;,&quot;issue&quot;:&quot;11&quot;,&quot;issued&quot;:{&quot;date-parts&quot;:[[&quot;2022&quot;,&quot;11&quot;,&quot;3&quot;]]},&quot;publisher&quot;:&quot;Oxford Academic&quot;,&quot;title&quot;:&quot;Mode and Tempo of 3D Genome Evolution in Drosophila&quot;,&quot;type&quot;:&quot;article-journal&quot;,&quot;volume&quot;:&quot;39&quot;,&quot;container-title-short&quot;:&quot;Mol Biol Evol&quot;},&quot;uris&quot;:[&quot;http://www.mendeley.com/documents/?uuid=bed193e1-0e9e-3199-ab0a-803466d0b65e&quot;],&quot;isTemporary&quot;:false,&quot;legacyDesktopId&quot;:&quot;bed193e1-0e9e-3199-ab0a-803466d0b65e&quot;},{&quot;id&quot;:&quot;4a3c5299-88c6-50ee-83c6-7e2d401a6fdb&quot;,&quot;itemData&quot;:{&quot;DOI&quot;:&quot;10.1371/journal.pgen.1009229&quot;,&quot;ISSN&quot;:&quot;1553-7404&quot;,&quot;abstract&quot;:&quot;&lt;p&gt; Topologically associating domains, or TADs, are functional units that organize chromosomes into 3D structures of interacting chromatin. TADs play an important role in regulating gene expression by constraining enhancer-promoter contacts and there is evidence that deletion of TAD boundaries leads to aberrant expression of neighboring genes. While the mechanisms of TAD formation have been well-studied, current knowledge on the patterns of TAD evolution across species is limited. Due to the integral role TADs play in gene regulation, their structure and organization is expected to be conserved during evolution. However, more recent research suggests that TAD structures diverge relatively rapidly. We use Hi-C chromosome conformation capture to measure evolutionary conservation of whole TADs and TAD boundary elements between &lt;italic&gt;D. melanogaster&lt;/italic&gt; and &lt;italic&gt;D. triauraria&lt;/italic&gt; , two early-branching species from the &lt;italic&gt;melanogaster&lt;/italic&gt; species group which diverged ∼15 million years ago. We find that the majority of TADs have been reorganized since the common ancestor of &lt;italic&gt;D. melanogaster&lt;/italic&gt; and &lt;italic&gt;D. triauraria&lt;/italic&gt; , via a combination of chromosomal rearrangements and gain/loss of TAD boundaries. TAD reorganization between these two species is associated with a localized effect on gene expression, near the site of disruption. By separating TADs into subtypes based on their chromatin state, we find that different subtypes are evolving under different evolutionary forces. TADs enriched for broadly expressed, transcriptionally active genes are evolving rapidly, potentially due to positive selection, whereas TADs enriched for developmentally-regulated genes remain conserved, presumably due to their importance in restricting gene-regulatory element interactions. These results provide novel insight into the evolutionary dynamics of TADs and help to reconcile contradictory reports related to the evolutionary conservation of TADs and whether changes in TAD structure affect gene expression. &lt;/p&gt;&quot;,&quot;author&quot;:[{&quot;dropping-particle&quot;:&quot;&quot;,&quot;family&quot;:&quot;Torosin&quot;,&quot;given&quot;:&quot;Nicole S.&quot;,&quot;non-dropping-particle&quot;:&quot;&quot;,&quot;parse-names&quot;:false,&quot;suffix&quot;:&quot;&quot;},{&quot;dropping-particle&quot;:&quot;&quot;,&quot;family&quot;:&quot;Anand&quot;,&quot;given&quot;:&quot;Aparna&quot;,&quot;non-dropping-particle&quot;:&quot;&quot;,&quot;parse-names&quot;:false,&quot;suffix&quot;:&quot;&quot;},{&quot;dropping-particle&quot;:&quot;&quot;,&quot;family&quot;:&quot;Golla&quot;,&quot;given&quot;:&quot;Tirupathi Rao&quot;,&quot;non-dropping-particle&quot;:&quot;&quot;,&quot;parse-names&quot;:false,&quot;suffix&quot;:&quot;&quot;},{&quot;dropping-particle&quot;:&quot;&quot;,&quot;family&quot;:&quot;Cao&quot;,&quot;given&quot;:&quot;Weihuan&quot;,&quot;non-dropping-particle&quot;:&quot;&quot;,&quot;parse-names&quot;:false,&quot;suffix&quot;:&quot;&quot;},{&quot;dropping-particle&quot;:&quot;&quot;,&quot;family&quot;:&quot;Ellison&quot;,&quot;given&quot;:&quot;Christopher E.&quot;,&quot;non-dropping-particle&quot;:&quot;&quot;,&quot;parse-names&quot;:false,&quot;suffix&quot;:&quot;&quot;}],&quot;container-title&quot;:&quot;PLOS Genetics&quot;,&quot;editor&quot;:[{&quot;dropping-particle&quot;:&quot;&quot;,&quot;family&quot;:&quot;Payseur&quot;,&quot;given&quot;:&quot;Bret&quot;,&quot;non-dropping-particle&quot;:&quot;&quot;,&quot;parse-names&quot;:false,&quot;suffix&quot;:&quot;&quot;}],&quot;id&quot;:&quot;4a3c5299-88c6-50ee-83c6-7e2d401a6fdb&quot;,&quot;issue&quot;:&quot;12&quot;,&quot;issued&quot;:{&quot;date-parts&quot;:[[&quot;2020&quot;,&quot;12&quot;,&quot;7&quot;]]},&quot;page&quot;:&quot;e1009229&quot;,&quot;publisher&quot;:&quot;Public Library of Science&quot;,&quot;title&quot;:&quot;3D genome evolution and reorganization in the Drosophila melanogaster species group&quot;,&quot;type&quot;:&quot;article-journal&quot;,&quot;volume&quot;:&quot;16&quot;,&quot;container-title-short&quot;:&quot;PLoS Genet&quot;},&quot;uris&quot;:[&quot;http://www.mendeley.com/documents/?uuid=c2825db9-3b39-3446-a660-bc2f12e11c0c&quot;],&quot;isTemporary&quot;:false,&quot;legacyDesktopId&quot;:&quot;c2825db9-3b39-3446-a660-bc2f12e11c0c&quot;},{&quot;id&quot;:&quot;cab6ebe6-1236-5c59-8437-56623bd0fdec&quot;,&quot;itemData&quot;:{&quot;DOI&quot;:&quot;10.1038/nature11082&quot;,&quot;ISSN&quot;:&quot;1476-4687&quot;,&quot;PMID&quot;:&quot;22495300&quot;,&quot;abstract&quot;:&quot;The three-dimensional organization of the human and mouse genomes in embryonic stem cells and terminally differentiated cell types is investigated, revealing that large, megabase-sized chromatin interaction domains are a pervasive and conserved structural feature of genome organization. The spatial organization of the genome is linked to biological function, and advances in genomic technologies are allowing the conformation of chromosomes to be assessed genome wide. Two groups present complementary papers on the subject. Bing Ren and colleagues use Hi-C, an adaption of the chromosome conformation capture (3C) technique, to investigate the three-dimensional organization of the human and mouse genomes in embryonic stem cells and terminally differentiated cell types. Large, megabase-sized chromatin interaction domains, termed topological domains, are found to be a pervasive and conserved feature of genome organization. Edith Heard and colleagues use chromosome conformation capture carbon-copy (5C) technology and high-resolution microscopy to obtain a high-resolution map of the chromosomal interactions over a large region of the mouse X chromosome, including the X-inactivation centre. A series of discrete topologically associating domains is revealed, as is a previously unknown long intergenic RNA with a potential regulatory role. The spatial organization of the genome is intimately linked to its biological function, yet our understanding of higher order genomic structure is coarse, fragmented and incomplete. In the nucleus of eukaryotic cells, interphase chromosomes occupy distinct chromosome territories, and numerous models have been proposed for how chromosomes fold within chromosome territories1. These models, however, provide only few mechanistic details about the relationship between higher order chromatin structure and genome function. Recent advances in genomic technologies have led to rapid advances in the study of three-dimensional genome organization. In particular, Hi-C has been introduced as a method for identifying higher order chromatin interactions genome wide2. Here we investigate the three-dimensional organization of the human and mouse genomes in embryonic stem cells and terminally differentiated cell types at unprecedented resolution. We identify large, megabase-sized local chromatin interaction domains, which we term ‘topological domains’, as a pervasive structural feature of the genome organization. These domains correlate with regions…&quot;,&quot;author&quot;:[{&quot;dropping-particle&quot;:&quot;&quot;,&quot;family&quot;:&quot;Dixon&quot;,&quot;given&quot;:&quot;Jesse R.&quot;,&quot;non-dropping-particle&quot;:&quot;&quot;,&quot;parse-names&quot;:false,&quot;suffix&quot;:&quot;&quot;},{&quot;dropping-particle&quot;:&quot;&quot;,&quot;family&quot;:&quot;Selvaraj&quot;,&quot;given&quot;:&quot;Siddarth&quot;,&quot;non-dropping-particle&quot;:&quot;&quot;,&quot;parse-names&quot;:false,&quot;suffix&quot;:&quot;&quot;},{&quot;dropping-particle&quot;:&quot;&quot;,&quot;family&quot;:&quot;Yue&quot;,&quot;given&quot;:&quot;Feng&quot;,&quot;non-dropping-particle&quot;:&quot;&quot;,&quot;parse-names&quot;:false,&quot;suffix&quot;:&quot;&quot;},{&quot;dropping-particle&quot;:&quot;&quot;,&quot;family&quot;:&quot;Kim&quot;,&quot;given&quot;:&quot;Audrey&quot;,&quot;non-dropping-particle&quot;:&quot;&quot;,&quot;parse-names&quot;:false,&quot;suffix&quot;:&quot;&quot;},{&quot;dropping-particle&quot;:&quot;&quot;,&quot;family&quot;:&quot;Li&quot;,&quot;given&quot;:&quot;Yan&quot;,&quot;non-dropping-particle&quot;:&quot;&quot;,&quot;parse-names&quot;:false,&quot;suffix&quot;:&quot;&quot;},{&quot;dropping-particle&quot;:&quot;&quot;,&quot;family&quot;:&quot;Shen&quot;,&quot;given&quot;:&quot;Yin&quot;,&quot;non-dropping-particle&quot;:&quot;&quot;,&quot;parse-names&quot;:false,&quot;suffix&quot;:&quot;&quot;},{&quot;dropping-particle&quot;:&quot;&quot;,&quot;family&quot;:&quot;Hu&quot;,&quot;given&quot;:&quot;Ming&quot;,&quot;non-dropping-particle&quot;:&quot;&quot;,&quot;parse-names&quot;:false,&quot;suffix&quot;:&quot;&quot;},{&quot;dropping-particle&quot;:&quot;&quot;,&quot;family&quot;:&quot;Liu&quot;,&quot;given&quot;:&quot;Jun S.&quot;,&quot;non-dropping-particle&quot;:&quot;&quot;,&quot;parse-names&quot;:false,&quot;suffix&quot;:&quot;&quot;},{&quot;dropping-particle&quot;:&quot;&quot;,&quot;family&quot;:&quot;Ren&quot;,&quot;given&quot;:&quot;Bing&quot;,&quot;non-dropping-particle&quot;:&quot;&quot;,&quot;parse-names&quot;:false,&quot;suffix&quot;:&quot;&quot;}],&quot;container-title&quot;:&quot;Nature 2012 485:7398&quot;,&quot;id&quot;:&quot;cab6ebe6-1236-5c59-8437-56623bd0fdec&quot;,&quot;issue&quot;:&quot;7398&quot;,&quot;issued&quot;:{&quot;date-parts&quot;:[[&quot;2012&quot;,&quot;4&quot;,&quot;11&quot;]]},&quot;page&quot;:&quot;376-380&quot;,&quot;publisher&quot;:&quot;Nature Publishing Group&quot;,&quot;title&quot;:&quot;Topological domains in mammalian genomes identified by analysis of chromatin interactions&quot;,&quot;type&quot;:&quot;article-journal&quot;,&quot;volume&quot;:&quot;485&quot;,&quot;container-title-short&quot;:&quot;&quot;},&quot;uris&quot;:[&quot;http://www.mendeley.com/documents/?uuid=e077f83a-3f60-3265-b233-2ecfe37517c2&quot;],&quot;isTemporary&quot;:false,&quot;legacyDesktopId&quot;:&quot;e077f83a-3f60-3265-b233-2ecfe37517c2&quot;},{&quot;id&quot;:&quot;573114e5-c91e-5dd7-ba54-c63ab9240d01&quot;,&quot;itemData&quot;:{&quot;DOI&quot;:&quot;10.1186/S12915-022-01301-7&quot;,&quot;ISSN&quot;:&quot;1741-7007&quot;,&quot;PMID&quot;:&quot;35524220&quot;,&quot;author&quot;:[{&quot;dropping-particle&quot;:&quot;&quot;,&quot;family&quot;:&quot;Li&quot;,&quot;given&quot;:&quot;Diyan&quot;,&quot;non-dropping-particle&quot;:&quot;&quot;,&quot;parse-names&quot;:false,&quot;suffix&quot;:&quot;&quot;},{&quot;dropping-particle&quot;:&quot;&quot;,&quot;family&quot;:&quot;He&quot;,&quot;given&quot;:&quot;Mengnan&quot;,&quot;non-dropping-particle&quot;:&quot;&quot;,&quot;parse-names&quot;:false,&quot;suffix&quot;:&quot;&quot;},{&quot;dropping-particle&quot;:&quot;&quot;,&quot;family&quot;:&quot;Tang&quot;,&quot;given&quot;:&quot;Qianzi&quot;,&quot;non-dropping-particle&quot;:&quot;&quot;,&quot;parse-names&quot;:false,&quot;suffix&quot;:&quot;&quot;},{&quot;dropping-particle&quot;:&quot;&quot;,&quot;family&quot;:&quot;Tian&quot;,&quot;given&quot;:&quot;Shilin&quot;,&quot;non-dropping-particle&quot;:&quot;&quot;,&quot;parse-names&quot;:false,&quot;suffix&quot;:&quot;&quot;},{&quot;dropping-particle&quot;:&quot;&quot;,&quot;family&quot;:&quot;Zhang&quot;,&quot;given&quot;:&quot;Jiaman&quot;,&quot;non-dropping-particle&quot;:&quot;&quot;,&quot;parse-names&quot;:false,&quot;suffix&quot;:&quot;&quot;},{&quot;dropping-particle&quot;:&quot;&quot;,&quot;family&quot;:&quot;Li&quot;,&quot;given&quot;:&quot;Yan&quot;,&quot;non-dropping-particle&quot;:&quot;&quot;,&quot;parse-names&quot;:false,&quot;suffix&quot;:&quot;&quot;},{&quot;dropping-particle&quot;:&quot;&quot;,&quot;family&quot;:&quot;Wang&quot;,&quot;given&quot;:&quot;Danyang&quot;,&quot;non-dropping-particle&quot;:&quot;&quot;,&quot;parse-names&quot;:false,&quot;suffix&quot;:&quot;&quot;},{&quot;dropping-particle&quot;:&quot;&quot;,&quot;family&quot;:&quot;Jin&quot;,&quot;given&quot;:&quot;Long&quot;,&quot;non-dropping-particle&quot;:&quot;&quot;,&quot;parse-names&quot;:false,&quot;suffix&quot;:&quot;&quot;},{&quot;dropping-particle&quot;:&quot;&quot;,&quot;family&quot;:&quot;Ning&quot;,&quot;given&quot;:&quot;Chunyou&quot;,&quot;non-dropping-particle&quot;:&quot;&quot;,&quot;parse-names&quot;:false,&quot;suffix&quot;:&quot;&quot;},{&quot;dropping-particle&quot;:&quot;&quot;,&quot;family&quot;:&quot;Zhu&quot;,&quot;given&quot;:&quot;Wei&quot;,&quot;non-dropping-particle&quot;:&quot;&quot;,&quot;parse-names&quot;:false,&quot;suffix&quot;:&quot;&quot;},{&quot;dropping-particle&quot;:&quot;&quot;,&quot;family&quot;:&quot;Hu&quot;,&quot;given&quot;:&quot;Silu&quot;,&quot;non-dropping-particle&quot;:&quot;&quot;,&quot;parse-names&quot;:false,&quot;suffix&quot;:&quot;&quot;},{&quot;dropping-particle&quot;:&quot;&quot;,&quot;family&quot;:&quot;Long&quot;,&quot;given&quot;:&quot;Keren&quot;,&quot;non-dropping-particle&quot;:&quot;&quot;,&quot;parse-names&quot;:false,&quot;suffix&quot;:&quot;&quot;},{&quot;dropping-particle&quot;:&quot;&quot;,&quot;family&quot;:&quot;Ma&quot;,&quot;given&quot;:&quot;Jideng&quot;,&quot;non-dropping-particle&quot;:&quot;&quot;,&quot;parse-names&quot;:false,&quot;suffix&quot;:&quot;&quot;},{&quot;dropping-particle&quot;:&quot;&quot;,&quot;family&quot;:&quot;Liu&quot;,&quot;given&quot;:&quot;Jing&quot;,&quot;non-dropping-particle&quot;:&quot;&quot;,&quot;parse-names&quot;:false,&quot;suffix&quot;:&quot;&quot;},{&quot;dropping-particle&quot;:&quot;&quot;,&quot;family&quot;:&quot;Zhang&quot;,&quot;given&quot;:&quot;Zhihua&quot;,&quot;non-dropping-particle&quot;:&quot;&quot;,&quot;parse-names&quot;:false,&quot;suffix&quot;:&quot;&quot;},{&quot;dropping-particle&quot;:&quot;&quot;,&quot;family&quot;:&quot;Li&quot;,&quot;given&quot;:&quot;Mingzhou&quot;,&quot;non-dropping-particle&quot;:&quot;&quot;,&quot;parse-names&quot;:false,&quot;suffix&quot;:&quot;&quot;}],&quot;container-title&quot;:&quot;BMC biology&quot;,&quot;id&quot;:&quot;573114e5-c91e-5dd7-ba54-c63ab9240d01&quot;,&quot;issue&quot;:&quot;1&quot;,&quot;issued&quot;:{&quot;date-parts&quot;:[[&quot;2022&quot;,&quot;12&quot;,&quot;6&quot;]]},&quot;page&quot;:&quot;99&quot;,&quot;publisher&quot;:&quot;BMC Biol&quot;,&quot;title&quot;:&quot;Comparative 3D genome architecture in vertebrates&quot;,&quot;type&quot;:&quot;article-journal&quot;,&quot;volume&quot;:&quot;20&quot;,&quot;container-title-short&quot;:&quot;BMC Biol&quot;},&quot;uris&quot;:[&quot;http://www.mendeley.com/documents/?uuid=dad4c18e-b6da-3953-a268-8289f3030137&quot;],&quot;isTemporary&quot;:false,&quot;legacyDesktopId&quot;:&quot;dad4c18e-b6da-3953-a268-8289f3030137&quot;}]},{&quot;citationID&quot;:&quot;MENDELEY_CITATION_6c996e39-387b-4250-93e0-4988b3509344&quot;,&quot;properties&quot;:{&quot;noteIndex&quot;:0},&quot;isEdited&quot;:false,&quot;manualOverride&quot;:{&quot;citeprocText&quot;:&quot;[85]&quot;,&quot;isManuallyOverridden&quot;:false,&quot;manualOverrideText&quot;:&quot;&quot;},&quot;citationTag&quot;:&quot;MENDELEY_CITATION_v3_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&quot;,&quot;citationItems&quot;:[{&quot;id&quot;:&quot;efdf6883-b76a-5d3b-9ea3-e86fe056b750&quot;,&quot;itemData&quot;:{&quot;DOI&quot;:&quot;10.1101/GAD.328971.119&quot;,&quot;ISBN&quot;:&quot;08909369/19&quot;,&quot;ISSN&quot;:&quot;0890-9369&quot;,&quot;PMID&quot;:&quot;31601616&quot;,&quot;abstract&quot;:&quot;Genome rearrangements that occur during evolution impose major challenges on regulatory mechanisms that rely on three-dimensional genome architecture. Here, we developed a scaffolding algorithm and generated chromosome-length assemblies from Hi-C data for studying genome topology in three distantly related Drosophila species. We observe extensive genome shuffling between these species with one synteny breakpoint after approximately every six genes. A/B compartments, a set of large gene-dense topologically associating domains (TADs), and spatial contacts between high-affinity sites (HAS) located on the X chromosome are maintained over 40 million years, indicating architectural conservation at various hierarchies. Evolutionary conserved genes cluster in the vicinity of HAS, while HAS locations appear evolutionarily flexible, thus uncoupling functional requirement of dosage compensation from individual positions on the linear X chromosome. Therefore, 3D architecture is preserved even in scenarios of thousands of rearrangements highlighting its relevance for essential processes such as dosage compensation of the X chromosome.&quot;,&quot;author&quot;:[{&quot;dropping-particle&quot;:&quot;&quot;,&quot;family&quot;:&quot;Renschler&quot;,&quot;given&quot;:&quot;Gina&quot;,&quot;non-dropping-particle&quot;:&quot;&quot;,&quot;parse-names&quot;:false,&quot;suffix&quot;:&quot;&quot;},{&quot;dropping-particle&quot;:&quot;&quot;,&quot;family&quot;:&quot;Richard&quot;,&quot;given&quot;:&quot;Gautier&quot;,&quot;non-dropping-particle&quot;:&quot;&quot;,&quot;parse-names&quot;:false,&quot;suffix&quot;:&quot;&quot;},{&quot;dropping-particle&quot;:&quot;&quot;,&quot;family&quot;:&quot;Valsecchi&quot;,&quot;given&quot;:&quot;Claudia Isabelle Keller&quot;,&quot;non-dropping-particle&quot;:&quot;&quot;,&quot;parse-names&quot;:false,&quot;suffix&quot;:&quot;&quot;},{&quot;dropping-particle&quot;:&quot;&quot;,&quot;family&quot;:&quot;Toscano&quot;,&quot;given&quot;:&quot;Sarah&quot;,&quot;non-dropping-particle&quot;:&quot;&quot;,&quot;parse-names&quot;:false,&quot;suffix&quot;:&quot;&quot;},{&quot;dropping-particle&quot;:&quot;&quot;,&quot;family&quot;:&quot;Arrigoni&quot;,&quot;given&quot;:&quot;Laura&quot;,&quot;non-dropping-particle&quot;:&quot;&quot;,&quot;parse-names&quot;:false,&quot;suffix&quot;:&quot;&quot;},{&quot;dropping-particle&quot;:&quot;&quot;,&quot;family&quot;:&quot;Ramírez&quot;,&quot;given&quot;:&quot;Fidel&quot;,&quot;non-dropping-particle&quot;:&quot;&quot;,&quot;parse-names&quot;:false,&quot;suffix&quot;:&quot;&quot;},{&quot;dropping-particle&quot;:&quot;&quot;,&quot;family&quot;:&quot;Akhtar&quot;,&quot;given&quot;:&quot;Asifa&quot;,&quot;non-dropping-particle&quot;:&quot;&quot;,&quot;parse-names&quot;:false,&quot;suffix&quot;:&quot;&quot;}],&quot;container-title&quot;:&quot;Genes &amp; Development&quot;,&quot;id&quot;:&quot;efdf6883-b76a-5d3b-9ea3-e86fe056b750&quot;,&quot;issue&quot;:&quot;21-22&quot;,&quot;issued&quot;:{&quot;date-parts&quot;:[[&quot;2019&quot;,&quot;11&quot;,&quot;1&quot;]]},&quot;page&quot;:&quot;1591-1612&quot;,&quot;publisher&quot;:&quot;Cold Spring Harbor Laboratory Press&quot;,&quot;title&quot;:&quot;Hi-C guided assemblies reveal conserved regulatory topologies on X and autosomes despite extensive genome shuffling&quot;,&quot;type&quot;:&quot;article-journal&quot;,&quot;volume&quot;:&quot;33&quot;,&quot;container-title-short&quot;:&quot;Genes Dev&quot;},&quot;uris&quot;:[&quot;http://www.mendeley.com/documents/?uuid=b57ac0e7-8cb6-3cb8-86e8-4809a3072bd7&quot;],&quot;isTemporary&quot;:false,&quot;legacyDesktopId&quot;:&quot;b57ac0e7-8cb6-3cb8-86e8-4809a3072bd7&quot;}]},{&quot;citationID&quot;:&quot;MENDELEY_CITATION_4aa8c305-ab8a-4474-a80b-361d12aeca0f&quot;,&quot;properties&quot;:{&quot;noteIndex&quot;:0},&quot;isEdited&quot;:false,&quot;manualOverride&quot;:{&quot;isManuallyOverridden&quot;:false,&quot;citeprocText&quot;:&quot;[21]&quot;,&quot;manualOverrideText&quot;:&quot;&quot;},&quot;citationTag&quot;:&quot;MENDELEY_CITATION_v3_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&quot;,&quot;citationItems&quot;:[{&quot;id&quot;:&quot;af5130e9-5e1d-3206-ac0a-73f92d0f2a56&quot;,&quot;itemData&quot;:{&quot;type&quot;:&quot;article-journal&quot;,&quot;id&quot;:&quot;af5130e9-5e1d-3206-ac0a-73f92d0f2a56&quot;,&quot;title&quot;:&quot;Evolutionary insights into 3D genome organization and epigenetic landscape of Vigna mungo&quot;,&quot;author&quot;:[{&quot;family&quot;:&quot;Junaid&quot;,&quot;given&quot;:&quot;Alim&quot;,&quot;parse-names&quot;:false,&quot;dropping-particle&quot;:&quot;&quot;,&quot;non-dropping-particle&quot;:&quot;&quot;},{&quot;family&quot;:&quot;Singh&quot;,&quot;given&quot;:&quot;Baljinder&quot;,&quot;parse-names&quot;:false,&quot;dropping-particle&quot;:&quot;&quot;,&quot;non-dropping-particle&quot;:&quot;&quot;},{&quot;family&quot;:&quot;Bhatia&quot;,&quot;given&quot;:&quot;Sabhyata&quot;,&quot;parse-names&quot;:false,&quot;dropping-particle&quot;:&quot;&quot;,&quot;non-dropping-particle&quot;:&quot;&quot;}],&quot;container-title&quot;:&quot;Life science alliance&quot;,&quot;container-title-short&quot;:&quot;Life Sci Alliance&quot;,&quot;accessed&quot;:{&quot;date-parts&quot;:[[2023,12,18]]},&quot;DOI&quot;:&quot;10.26508/LSA.202302074&quot;,&quot;ISSN&quot;:&quot;2575-1077&quot;,&quot;PMID&quot;:&quot;37923361&quot;,&quot;URL&quot;:&quot;https://pubmed.ncbi.nlm.nih.gov/37923361/&quot;,&quot;issued&quot;:{&quot;date-parts&quot;:[[2023,1,1]]},&quot;abstract&quot;:&quot;Eukaryotic genomes show an intricate three-dimensional (3D) organization within the nucleus that regulates multiple biological processes including gene expression. Contrary to animals, understanding of 3D genome organization in plants remains at a nascent stage. Here, we investigate the evolution of 3D chromatin architecture in legumes. By using cutting-edge PacBio, Illumina, and Hi-C contact reads, we report a gap-free, chromosome-scale reference genome assembly of Vigna mungo, an important minor legume cultivated in Southeast Asia. We spatially resolved V. mungo chromosomes into euchromatic, transcriptionally active A compartment and heterochromatic, transcriptionally-dormant B compartment. We report the presence of TAD-like-regions throughout the diagonal of the HiC matrix that resembled transcriptional quiescent centers based on their genomic and epigenomic features. We observed high syntenic breakpoints but also high coverage of syntenic sequences and conserved blocks in boundary regions than in the TAD-like region domains. Our findings present unprecedented evolutionary insights into spatial 3D genome organization and epigenetic patterns and their interaction within the V. mungo genome. This will aid future genomics and epigenomics research and breeding programs of V. mungo.&quot;,&quot;publisher&quot;:&quot;Life Sci Alliance&quot;,&quot;issue&quot;:&quot;1&quot;,&quot;volume&quot;:&quot;7&quot;},&quot;isTemporary&quot;:false}]},{&quot;citationID&quot;:&quot;MENDELEY_CITATION_f31dcef4-2f13-4c4f-a4a6-449a2cd15ab2&quot;,&quot;properties&quot;:{&quot;noteIndex&quot;:0},&quot;isEdited&quot;:false,&quot;manualOverride&quot;:{&quot;isManuallyOverridden&quot;:false,&quot;citeprocText&quot;:&quot;[25,61]&quot;,&quot;manualOverrideText&quot;:&quot;&quot;},&quot;citationTag&quot;:&quot;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&quot;,&quot;citationItems&quot;:[{&quot;id&quot;:&quot;ebaa8065-7a0b-5473-9cf1-baf20f7e3d4d&quot;,&quot;itemData&quot;:{&quot;DOI&quot;:&quot;10.1038/s41467-023-43841-8&quot;,&quot;ISSN&quot;:&quot;20411723&quot;,&quot;PMID&quot;:&quot;38062027&quot;,&quot;abstract&quot;:&quot;Topological associating domains (TADs) are self-interacting genomic units crucial for shaping gene regulation patterns. Despite their importance, the extent of their evolutionary conservation and its functional implications remain largely unknown. In this study, we generate Hi-C and ChIP-seq data and compare TAD organization across four primate and four rodent species and characterize the genetic and epigenetic properties of TAD boundaries in correspondence to their evolutionary conservation. We find 14% of all human TAD boundaries to be shared among all eight species (ultraconserved), while 15% are human-specific. Ultraconserved TAD boundaries have stronger insulation strength, CTCF binding, and enrichment of older retrotransposons compared to species-specific boundaries. CRISPR-Cas9 knockouts of an ultraconserved boundary in a mouse model lead to tissue-specific gene expression changes and morphological phenotypes. Deletion of a human-specific boundary near the autism-related AUTS2 gene results in the upregulation of this gene in neurons. Overall, our study provides pertinent TAD boundary evolutionary conservation annotations and showcases the functional importance of TAD evolution.&quot;,&quot;author&quot;:[{&quot;dropping-particle&quot;:&quot;&quot;,&quot;family&quot;:&quot;Okhovat&quot;,&quot;given&quot;:&quot;Mariam&quot;,&quot;non-dropping-particle&quot;:&quot;&quot;,&quot;parse-names&quot;:false,&quot;suffix&quot;:&quot;&quot;},{&quot;dropping-particle&quot;:&quot;&quot;,&quot;family&quot;:&quot;VanCampen&quot;,&quot;given&quot;:&quot;Jake&quot;,&quot;non-dropping-particle&quot;:&quot;&quot;,&quot;parse-names&quot;:false,&quot;suffix&quot;:&quot;&quot;},{&quot;dropping-particle&quot;:&quot;&quot;,&quot;family&quot;:&quot;Nevonen&quot;,&quot;given&quot;:&quot;Kimberly A.&quot;,&quot;non-dropping-particle&quot;:&quot;&quot;,&quot;parse-names&quot;:false,&quot;suffix&quot;:&quot;&quot;},{&quot;dropping-particle&quot;:&quot;&quot;,&quot;family&quot;:&quot;Harshman&quot;,&quot;given&quot;:&quot;Lana&quot;,&quot;non-dropping-particle&quot;:&quot;&quot;,&quot;parse-names&quot;:false,&quot;suffix&quot;:&quot;&quot;},{&quot;dropping-particle&quot;:&quot;&quot;,&quot;family&quot;:&quot;Li&quot;,&quot;given&quot;:&quot;Weiyu&quot;,&quot;non-dropping-particle&quot;:&quot;&quot;,&quot;parse-names&quot;:false,&quot;suffix&quot;:&quot;&quot;},{&quot;dropping-particle&quot;:&quot;&quot;,&quot;family&quot;:&quot;Layman&quot;,&quot;given&quot;:&quot;Cora E.&quot;,&quot;non-dropping-particle&quot;:&quot;&quot;,&quot;parse-names&quot;:false,&quot;suffix&quot;:&quot;&quot;},{&quot;dropping-particle&quot;:&quot;&quot;,&quot;family&quot;:&quot;Ward&quot;,&quot;given&quot;:&quot;Samantha&quot;,&quot;non-dropping-particle&quot;:&quot;&quot;,&quot;parse-names&quot;:false,&quot;suffix&quot;:&quot;&quot;},{&quot;dropping-particle&quot;:&quot;&quot;,&quot;family&quot;:&quot;Herrera&quot;,&quot;given&quot;:&quot;Jarod&quot;,&quot;non-dropping-particle&quot;:&quot;&quot;,&quot;parse-names&quot;:false,&quot;suffix&quot;:&quot;&quot;},{&quot;dropping-particle&quot;:&quot;&quot;,&quot;family&quot;:&quot;Wells&quot;,&quot;given&quot;:&quot;Jackson&quot;,&quot;non-dropping-particle&quot;:&quot;&quot;,&quot;parse-names&quot;:false,&quot;suffix&quot;:&quot;&quot;},{&quot;dropping-particle&quot;:&quot;&quot;,&quot;family&quot;:&quot;Sheng&quot;,&quot;given&quot;:&quot;Rory R.&quot;,&quot;non-dropping-particle&quot;:&quot;&quot;,&quot;parse-names&quot;:false,&quot;suffix&quot;:&quot;&quot;},{&quot;dropping-particle&quot;:&quot;&quot;,&quot;family&quot;:&quot;Mao&quot;,&quot;given&quot;:&quot;Yafei&quot;,&quot;non-dropping-particle&quot;:&quot;&quot;,&quot;parse-names&quot;:false,&quot;suffix&quot;:&quot;&quot;},{&quot;dropping-particle&quot;:&quot;&quot;,&quot;family&quot;:&quot;Ndjamen&quot;,&quot;given&quot;:&quot;Blaise&quot;,&quot;non-dropping-particle&quot;:&quot;&quot;,&quot;parse-names&quot;:false,&quot;suffix&quot;:&quot;&quot;},{&quot;dropping-particle&quot;:&quot;&quot;,&quot;family&quot;:&quot;Lima&quot;,&quot;given&quot;:&quot;Ana C.&quot;,&quot;non-dropping-particle&quot;:&quot;&quot;,&quot;parse-names&quot;:false,&quot;suffix&quot;:&quot;&quot;},{&quot;dropping-particle&quot;:&quot;&quot;,&quot;family&quot;:&quot;Vigh-Conrad&quot;,&quot;given&quot;:&quot;Katinka A.&quot;,&quot;non-dropping-particle&quot;:&quot;&quot;,&quot;parse-names&quot;:false,&quot;suffix&quot;:&quot;&quot;},{&quot;dropping-particle&quot;:&quot;&quot;,&quot;family&quot;:&quot;Stendahl&quot;,&quot;given&quot;:&quot;Alexandra M.&quot;,&quot;non-dropping-particle&quot;:&quot;&quot;,&quot;parse-names&quot;:false,&quot;suffix&quot;:&quot;&quot;},{&quot;dropping-particle&quot;:&quot;&quot;,&quot;family&quot;:&quot;Yang&quot;,&quot;given&quot;:&quot;Ran&quot;,&quot;non-dropping-particle&quot;:&quot;&quot;,&quot;parse-names&quot;:false,&quot;suffix&quot;:&quot;&quot;},{&quot;dropping-particle&quot;:&quot;&quot;,&quot;family&quot;:&quot;Fedorov&quot;,&quot;given&quot;:&quot;Lev&quot;,&quot;non-dropping-particle&quot;:&quot;&quot;,&quot;parse-names&quot;:false,&quot;suffix&quot;:&quot;&quot;},{&quot;dropping-particle&quot;:&quot;&quot;,&quot;family&quot;:&quot;Matthews&quot;,&quot;given&quot;:&quot;Ian R.&quot;,&quot;non-dropping-particle&quot;:&quot;&quot;,&quot;parse-names&quot;:false,&quot;suffix&quot;:&quot;&quot;},{&quot;dropping-particle&quot;:&quot;&quot;,&quot;family&quot;:&quot;Easow&quot;,&quot;given&quot;:&quot;Sarah A.&quot;,&quot;non-dropping-particle&quot;:&quot;&quot;,&quot;parse-names&quot;:false,&quot;suffix&quot;:&quot;&quot;},{&quot;dropping-particle&quot;:&quot;&quot;,&quot;family&quot;:&quot;Chan&quot;,&quot;given&quot;:&quot;Dylan K.&quot;,&quot;non-dropping-particle&quot;:&quot;&quot;,&quot;parse-names&quot;:false,&quot;suffix&quot;:&quot;&quot;},{&quot;dropping-particle&quot;:&quot;&quot;,&quot;family&quot;:&quot;Jan&quot;,&quot;given&quot;:&quot;Taha A.&quot;,&quot;non-dropping-particle&quot;:&quot;&quot;,&quot;parse-names&quot;:false,&quot;suffix&quot;:&quot;&quot;},{&quot;dropping-particle&quot;:&quot;&quot;,&quot;family&quot;:&quot;Eichler&quot;,&quot;given&quot;:&quot;Evan E.&quot;,&quot;non-dropping-particle&quot;:&quot;&quot;,&quot;parse-names&quot;:false,&quot;suffix&quot;:&quot;&quot;},{&quot;dropping-particle&quot;:&quot;&quot;,&quot;family&quot;:&quot;Rugonyi&quot;,&quot;given&quot;:&quot;Sandra&quot;,&quot;non-dropping-particle&quot;:&quot;&quot;,&quot;parse-names&quot;:false,&quot;suffix&quot;:&quot;&quot;},{&quot;dropping-particle&quot;:&quot;&quot;,&quot;family&quot;:&quot;Conrad&quot;,&quot;given&quot;:&quot;Donald F.&quot;,&quot;non-dropping-particle&quot;:&quot;&quot;,&quot;parse-names&quot;:false,&quot;suffix&quot;:&quot;&quot;},{&quot;dropping-particle&quot;:&quot;&quot;,&quot;family&quot;:&quot;Ahituv&quot;,&quot;given&quot;:&quot;Nadav&quot;,&quot;non-dropping-particle&quot;:&quot;&quot;,&quot;parse-names&quot;:false,&quot;suffix&quot;:&quot;&quot;},{&quot;dropping-particle&quot;:&quot;&quot;,&quot;family&quot;:&quot;Carbone&quot;,&quot;given&quot;:&quot;Lucia&quot;,&quot;non-dropping-particle&quot;:&quot;&quot;,&quot;parse-names&quot;:false,&quot;suffix&quot;:&quot;&quot;}],&quot;container-title&quot;:&quot;Nature Communications&quot;,&quot;id&quot;:&quot;ebaa8065-7a0b-5473-9cf1-baf20f7e3d4d&quot;,&quot;issue&quot;:&quot;1&quot;,&quot;issued&quot;:{&quot;date-parts&quot;:[[&quot;2023&quot;,&quot;12&quot;,&quot;7&quot;]]},&quot;page&quot;:&quot;8111&quot;,&quot;publisher&quot;:&quot;Nat Commun&quot;,&quot;title&quot;:&quot;TAD evolutionary and functional characterization reveals diversity in mammalian TAD boundary properties and function&quot;,&quot;type&quot;:&quot;article-journal&quot;,&quot;volume&quot;:&quot;14&quot;,&quot;container-title-short&quot;:&quot;Nat Commun&quot;},&quot;uris&quot;:[&quot;http://www.mendeley.com/documents/?uuid=9c669c11-3e0a-36c9-b237-08dd18687c1a&quot;],&quot;isTemporary&quot;:false,&quot;legacyDesktopId&quot;:&quot;9c669c11-3e0a-36c9-b237-08dd18687c1a&quot;},{&quot;id&quot;:&quot;dad4c18e-b6da-3953-a268-8289f3030137&quot;,&quot;itemData&quot;:{&quot;type&quot;:&quot;article-journal&quot;,&quot;id&quot;:&quot;dad4c18e-b6da-3953-a268-8289f3030137&quot;,&quot;title&quot;:&quot;Comparative 3D genome architecture in vertebrates&quot;,&quot;author&quot;:[{&quot;family&quot;:&quot;Li&quot;,&quot;given&quot;:&quot;Diyan&quot;,&quot;parse-names&quot;:false,&quot;dropping-particle&quot;:&quot;&quot;,&quot;non-dropping-particle&quot;:&quot;&quot;},{&quot;family&quot;:&quot;He&quot;,&quot;given&quot;:&quot;Mengnan&quot;,&quot;parse-names&quot;:false,&quot;dropping-particle&quot;:&quot;&quot;,&quot;non-dropping-particle&quot;:&quot;&quot;},{&quot;family&quot;:&quot;Tang&quot;,&quot;given&quot;:&quot;Qianzi&quot;,&quot;parse-names&quot;:false,&quot;dropping-particle&quot;:&quot;&quot;,&quot;non-dropping-particle&quot;:&quot;&quot;},{&quot;family&quot;:&quot;Tian&quot;,&quot;given&quot;:&quot;Shilin&quot;,&quot;parse-names&quot;:false,&quot;dropping-particle&quot;:&quot;&quot;,&quot;non-dropping-particle&quot;:&quot;&quot;},{&quot;family&quot;:&quot;Zhang&quot;,&quot;given&quot;:&quot;Jiaman&quot;,&quot;parse-names&quot;:false,&quot;dropping-particle&quot;:&quot;&quot;,&quot;non-dropping-particle&quot;:&quot;&quot;},{&quot;family&quot;:&quot;Li&quot;,&quot;given&quot;:&quot;Yan&quot;,&quot;parse-names&quot;:false,&quot;dropping-particle&quot;:&quot;&quot;,&quot;non-dropping-particle&quot;:&quot;&quot;},{&quot;family&quot;:&quot;Wang&quot;,&quot;given&quot;:&quot;Danyang&quot;,&quot;parse-names&quot;:false,&quot;dropping-particle&quot;:&quot;&quot;,&quot;non-dropping-particle&quot;:&quot;&quot;},{&quot;family&quot;:&quot;Jin&quot;,&quot;given&quot;:&quot;Long&quot;,&quot;parse-names&quot;:false,&quot;dropping-particle&quot;:&quot;&quot;,&quot;non-dropping-particle&quot;:&quot;&quot;},{&quot;family&quot;:&quot;Ning&quot;,&quot;given&quot;:&quot;Chunyou&quot;,&quot;parse-names&quot;:false,&quot;dropping-particle&quot;:&quot;&quot;,&quot;non-dropping-particle&quot;:&quot;&quot;},{&quot;family&quot;:&quot;Zhu&quot;,&quot;given&quot;:&quot;Wei&quot;,&quot;parse-names&quot;:false,&quot;dropping-particle&quot;:&quot;&quot;,&quot;non-dropping-particle&quot;:&quot;&quot;},{&quot;family&quot;:&quot;Hu&quot;,&quot;given&quot;:&quot;Silu&quot;,&quot;parse-names&quot;:false,&quot;dropping-particle&quot;:&quot;&quot;,&quot;non-dropping-particle&quot;:&quot;&quot;},{&quot;family&quot;:&quot;Long&quot;,&quot;given&quot;:&quot;Keren&quot;,&quot;parse-names&quot;:false,&quot;dropping-particle&quot;:&quot;&quot;,&quot;non-dropping-particle&quot;:&quot;&quot;},{&quot;family&quot;:&quot;Ma&quot;,&quot;given&quot;:&quot;Jideng&quot;,&quot;parse-names&quot;:false,&quot;dropping-particle&quot;:&quot;&quot;,&quot;non-dropping-particle&quot;:&quot;&quot;},{&quot;family&quot;:&quot;Liu&quot;,&quot;given&quot;:&quot;Jing&quot;,&quot;parse-names&quot;:false,&quot;dropping-particle&quot;:&quot;&quot;,&quot;non-dropping-particle&quot;:&quot;&quot;},{&quot;family&quot;:&quot;Zhang&quot;,&quot;given&quot;:&quot;Zhihua&quot;,&quot;parse-names&quot;:false,&quot;dropping-particle&quot;:&quot;&quot;,&quot;non-dropping-particle&quot;:&quot;&quot;},{&quot;family&quot;:&quot;Li&quot;,&quot;given&quot;:&quot;Mingzhou&quot;,&quot;parse-names&quot;:false,&quot;dropping-particle&quot;:&quot;&quot;,&quot;non-dropping-particle&quot;:&quot;&quot;}],&quot;container-title&quot;:&quot;BMC biology&quot;,&quot;container-title-short&quot;:&quot;BMC Biol&quot;,&quot;accessed&quot;:{&quot;date-parts&quot;:[[2022,5,8]]},&quot;DOI&quot;:&quot;10.1186/S12915-022-01301-7&quot;,&quot;ISSN&quot;:&quot;1741-7007&quot;,&quot;PMID&quot;:&quot;35524220&quot;,&quot;URL&quot;:&quot;https://pubmed.ncbi.nlm.nih.gov/35524220/&quot;,&quot;issued&quot;:{&quot;date-parts&quot;:[[2022,12,6]]},&quot;page&quot;:&quot;99&quot;,&quot;publisher&quot;:&quot;BMC Biol&quot;,&quot;issue&quot;:&quot;1&quot;,&quot;volume&quot;:&quot;20&quot;},&quot;isTemporary&quot;:false}]},{&quot;citationID&quot;:&quot;MENDELEY_CITATION_8425a99a-e79c-4ba4-9596-0dc95311af08&quot;,&quot;properties&quot;:{&quot;noteIndex&quot;:0},&quot;isEdited&quot;:false,&quot;manualOverride&quot;:{&quot;citeprocText&quot;:&quot;[86,87]&quot;,&quot;isManuallyOverridden&quot;:false,&quot;manualOverrideText&quot;:&quot;&quot;},&quot;citationItems&quot;:[{&quot;id&quot;:&quot;0d11ee65-523c-5999-af86-1c2199575989&quot;,&quot;itemData&quot;:{&quot;DOI&quot;:&quot;10.1093/MOLBEV/MSAB128&quot;,&quot;ISSN&quot;:&quot;1537-1719&quot;,&quot;PMID&quot;:&quot;33973633&quot;,&quot;abstract&quot;:&quot;Transposable element (TE) amplification has been recognized as a driving force mediating genome size expansion and evolution, but the consequences for shaping 3D genomic architecture remains largely unknown in plants. Here, we report reference-grade genome assemblies for three species of cotton ranging 3-fold in genome size, namely Gossypium rotundifolium (K2), G. arboreum (A2), and G. raimondii (D5), using Oxford Nanopore Technologies. Comparative genome analyses document the details of lineage-specific TE amplification contributing to the large genome size differences (K2, 2.44 Gb; A2, 1.62 Gb; D5, 750.19 Mb) and indicate relatively conserved gene content and synteny relationships among genomes. We found that approximately 17% of syntenic genes exhibit chromatin status change between active (\&quot;A\&quot;) and inactive (\&quot;B\&quot;) compartments, and TE amplification was associated with the increase of the proportion of A compartment in gene regions (∼7,000 genes) in K2 and A2 relative to D5. Only 42% of topologically associating domain (TAD) boundaries were conserved among the three genomes. Our data implicate recent amplification of TEs following the formation of lineage-specific TAD boundaries. This study sheds light on the role of transposon-mediated genome expansion in the evolution of higher-order chromatin structure in plants.&quot;,&quot;author&quot;:[{&quot;dropping-particle&quot;:&quot;&quot;,&quot;family&quot;:&quot;Wang&quot;,&quot;given&quot;:&quot;Maojun&quot;,&quot;non-dropping-particle&quot;:&quot;&quot;,&quot;parse-names&quot;:false,&quot;suffix&quot;:&quot;&quot;},{&quot;dropping-particle&quot;:&quot;&quot;,&quot;family&quot;:&quot;Li&quot;,&quot;given&quot;:&quot;Jianying&quot;,&quot;non-dropping-particle&quot;:&quot;&quot;,&quot;parse-names&quot;:false,&quot;suffix&quot;:&quot;&quot;},{&quot;dropping-particle&quot;:&quot;&quot;,&quot;family&quot;:&quot;Wang&quot;,&quot;given&quot;:&quot;Pengcheng&quot;,&quot;non-dropping-particle&quot;:&quot;&quot;,&quot;parse-names&quot;:false,&quot;suffix&quot;:&quot;&quot;},{&quot;dropping-particle&quot;:&quot;&quot;,&quot;family&quot;:&quot;Liu&quot;,&quot;given&quot;:&quot;Fang&quot;,&quot;non-dropping-particle&quot;:&quot;&quot;,&quot;parse-names&quot;:false,&quot;suffix&quot;:&quot;&quot;},{&quot;dropping-particle&quot;:&quot;&quot;,&quot;family&quot;:&quot;Liu&quot;,&quot;given&quot;:&quot;Zhenping&quot;,&quot;non-dropping-particle&quot;:&quot;&quot;,&quot;parse-names&quot;:false,&quot;suffix&quot;:&quot;&quot;},{&quot;dropping-particle&quot;:&quot;&quot;,&quot;family&quot;:&quot;Zhao&quot;,&quot;given&quot;:&quot;Guannan&quot;,&quot;non-dropping-particle&quot;:&quot;&quot;,&quot;parse-names&quot;:false,&quot;suffix&quot;:&quot;&quot;},{&quot;dropping-particle&quot;:&quot;&quot;,&quot;family&quot;:&quot;Xu&quot;,&quot;given&quot;:&quot;Zhongping&quot;,&quot;non-dropping-particle&quot;:&quot;&quot;,&quot;parse-names&quot;:false,&quot;suffix&quot;:&quot;&quot;},{&quot;dropping-particle&quot;:&quot;&quot;,&quot;family&quot;:&quot;Pei&quot;,&quot;given&quot;:&quot;Liuling&quot;,&quot;non-dropping-particle&quot;:&quot;&quot;,&quot;parse-names&quot;:false,&quot;suffix&quot;:&quot;&quot;},{&quot;dropping-particle&quot;:&quot;&quot;,&quot;family&quot;:&quot;Grover&quot;,&quot;given&quot;:&quot;Corrinne E.&quot;,&quot;non-dropping-particle&quot;:&quot;&quot;,&quot;parse-names&quot;:false,&quot;suffix&quot;:&quot;&quot;},{&quot;dropping-particle&quot;:&quot;&quot;,&quot;family&quot;:&quot;Wendel&quot;,&quot;given&quot;:&quot;Jonathan F.&quot;,&quot;non-dropping-particle&quot;:&quot;&quot;,&quot;parse-names&quot;:false,&quot;suffix&quot;:&quot;&quot;},{&quot;dropping-particle&quot;:&quot;&quot;,&quot;family&quot;:&quot;Wang&quot;,&quot;given&quot;:&quot;Kunbo&quot;,&quot;non-dropping-particle&quot;:&quot;&quot;,&quot;parse-names&quot;:false,&quot;suffix&quot;:&quot;&quot;},{&quot;dropping-particle&quot;:&quot;&quot;,&quot;family&quot;:&quot;Zhang&quot;,&quot;given&quot;:&quot;Xianlong&quot;,&quot;non-dropping-particle&quot;:&quot;&quot;,&quot;parse-names&quot;:false,&quot;suffix&quot;:&quot;&quot;}],&quot;container-title&quot;:&quot;Molecular biology and evolution&quot;,&quot;id&quot;:&quot;0d11ee65-523c-5999-af86-1c2199575989&quot;,&quot;issue&quot;:&quot;9&quot;,&quot;issued&quot;:{&quot;date-parts&quot;:[[&quot;2021&quot;,&quot;9&quot;,&quot;1&quot;]]},&quot;page&quot;:&quot;3621-3636&quot;,&quot;publisher&quot;:&quot;Mol Biol Evol&quot;,&quot;title&quot;:&quot;Comparative Genome Analyses Highlight Transposon-Mediated Genome Expansion and the Evolutionary Architecture of 3D Genomic Folding in Cotton&quot;,&quot;type&quot;:&quot;article-journal&quot;,&quot;volume&quot;:&quot;38&quot;,&quot;container-title-short&quot;:&quot;Mol Biol Evol&quot;},&quot;uris&quot;:[&quot;http://www.mendeley.com/documents/?uuid=3e757d3b-56de-3639-b76d-ea7fab738cad&quot;],&quot;isTemporary&quot;:false,&quot;legacyDesktopId&quot;:&quot;3e757d3b-56de-3639-b76d-ea7fab738cad&quot;},{&quot;id&quot;:&quot;386f80c3-b0de-36a9-bcaa-b672e25e7670&quot;,&quot;itemData&quot;:{&quot;type&quot;:&quot;article-journal&quot;,&quot;id&quot;:&quot;386f80c3-b0de-36a9-bcaa-b672e25e7670&quot;,&quot;title&quot;:&quot;Disruption of topologically associating domains by structural variations in tetraploid cottons&quot;,&quot;author&quot;:[{&quot;family&quot;:&quot;Long&quot;,&quot;given&quot;:&quot;Yuexuan&quot;,&quot;parse-names&quot;:false,&quot;dropping-particle&quot;:&quot;&quot;,&quot;non-dropping-particle&quot;:&quot;&quot;},{&quot;family&quot;:&quot;Liu&quot;,&quot;given&quot;:&quot;Zhenping&quot;,&quot;parse-names&quot;:false,&quot;dropping-particle&quot;:&quot;&quot;,&quot;non-dropping-particle&quot;:&quot;&quot;},{&quot;family&quot;:&quot;Wang&quot;,&quot;given&quot;:&quot;Pengcheng&quot;,&quot;parse-names&quot;:false,&quot;dropping-particle&quot;:&quot;&quot;,&quot;non-dropping-particle&quot;:&quot;&quot;},{&quot;family&quot;:&quot;Yang&quot;,&quot;given&quot;:&quot;Hang&quot;,&quot;parse-names&quot;:false,&quot;dropping-particle&quot;:&quot;&quot;,&quot;non-dropping-particle&quot;:&quot;&quot;},{&quot;family&quot;:&quot;Wang&quot;,&quot;given&quot;:&quot;Yuejin&quot;,&quot;parse-names&quot;:false,&quot;dropping-particle&quot;:&quot;&quot;,&quot;non-dropping-particle&quot;:&quot;&quot;},{&quot;family&quot;:&quot;Zhang&quot;,&quot;given&quot;:&quot;Sainan&quot;,&quot;parse-names&quot;:false,&quot;dropping-particle&quot;:&quot;&quot;,&quot;non-dropping-particle&quot;:&quot;&quot;},{&quot;family&quot;:&quot;Zhang&quot;,&quot;given&quot;:&quot;Xianlong&quot;,&quot;parse-names&quot;:false,&quot;dropping-particle&quot;:&quot;&quot;,&quot;non-dropping-particle&quot;:&quot;&quot;},{&quot;family&quot;:&quot;Wang&quot;,&quot;given&quot;:&quot;Maojun&quot;,&quot;parse-names&quot;:false,&quot;dropping-particle&quot;:&quot;&quot;,&quot;non-dropping-particle&quot;:&quot;&quot;}],&quot;container-title&quot;:&quot;Genomics&quot;,&quot;container-title-short&quot;:&quot;Genomics&quot;,&quot;accessed&quot;:{&quot;date-parts&quot;:[[2021,9,22]]},&quot;DOI&quot;:&quot;10.1016/J.YGENO.2021.07.023&quot;,&quot;ISSN&quot;:&quot;0888-7543&quot;,&quot;issued&quot;:{&quot;date-parts&quot;:[[2021,9,1]]},&quot;page&quot;:&quot;3405-3414&quot;,&quot;abstract&quot;:&quot;Structural variations (SVs) are recognized to have an important role in transcriptional regulation, especially in the light of resolved 3D genome structure using high-throughput chromosome conformation capture (Hi-C) technology in mammals. However, the effect of SVs on 3D genome organization in plants remains rarely understood. In this study, we identified 295,496 SVs and 5251 topologically associating domains (TADs) in two diploid and two tetraploid cottons. We observed that approximately 16% of SVs occurred in TAD boundary regions that were called boundary affecting-structural variations (BA-SVs), and had a large effect on disrupting TAD organization. Nevertheless, SVs preferred occurring in TAD interior instead of TAD boundary, probably associated with the relaxed evolutionary selection pressure. We noticed the biased evolution of the At and Dt subgenomes of tetraploid cottons, in terms of SV-mediated disruption of 3D genome structure relative to diploids. In addition, we provide evidence showing that both SVs and TAD disruption could lead to expression difference of orthologous genes. This study advances our understanding of the effect of SVs on 3D genome organization and gene expression regulation in plants.&quot;,&quot;publisher&quot;:&quot;Academic Press&quot;,&quot;issue&quot;:&quot;5&quot;,&quot;volume&quot;:&quot;113&quot;},&quot;isTemporary&quot;:false}],&quot;citationTag&quot;:&quot;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&quot;},{&quot;citationID&quot;:&quot;MENDELEY_CITATION_250edd4f-aeec-46c2-a03b-6bf48f95de72&quot;,&quot;properties&quot;:{&quot;noteIndex&quot;:0},&quot;isEdited&quot;:false,&quot;manualOverride&quot;:{&quot;citeprocText&quot;:&quot;[18,32,71]&quot;,&quot;isManuallyOverridden&quot;:false,&quot;manualOverrideText&quot;:&quot;&quot;},&quot;citationTag&quot;:&quot;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&quot;,&quot;citationItems&quot;:[{&quot;id&quot;:&quot;35267ecf-c8db-5b78-b973-968eff825538&quot;,&quot;itemData&quot;:{&quot;DOI&quot;:&quot;10.1038/s41477-017-0005-9&quot;,&quot;abstract&quot;:&quot;The non-random three-dimensional organization of genomes is critical for many cellular processes. Recently, analyses of genome-wide chromatin packing in the model dicot plant Arabidopsis thaliana have been reported 1-4. At a kilobase scale, the A. thaliana chromatin interaction network is highly correlated with a range of genomic and epigenomic features 1-4. Surprisingly, topologically associated domains (TADs), which appear to be a prevalent structural feature of genome packing in many animal species, are not prominent in the A. thaliana genome 1,2,4-6. Using a genome-wide chromatin conformation capture approach, Hi-C (ref. 7), we report high-resolution chromatin packing patterns of another model plant, rice. We unveil new structural features of chromatin organization at both chromosomal and local levels compared to A. thaliana, with thousands of distinct TADs that cover about a quarter of the rice genome. The rice TAD boundaries are associated with euchromatic epigenetic marks and active gene expression, and enriched with a sequence motif that can be recognized by plant-specific TCP proteins. In addition, we report chromosome decondensation in rice seedlings undergoing cold stress, despite local chromatin packing patterns remaining largely unchanged. The substantial variation found already in a comparison of two plant species suggests that chromatin organization in plants might be more diverse than in multicel-lular animals. To date, high-resolution Hi-C studies in plants have only been reported for Arabidopsis thaliana 1-4. To broaden our understanding of three-dimensional (3D) chromatin structure in other plant species , we chose to investigate Oryza sativa (rice), which is both a model monocot plant and of immediate agronomic interest. We adopted an in situ Hi-C protocol, which preserves local chromatin folding better than the regular 'dilution' Hi-C method (see Methods) 8,9. After stringent read mapping and filtering, we obtained over 220 and 310 million true Hi-C reads from rice seedlings harvested from two different growth conditions (Supplementary Table 1). We first examined genome packing at a chromosomal level with a Hi-C map normalized with 50-kilobase (kb) bins. As expected, the normalized rice Hi-C map showed strong signals along a diagonal, resulting from stochastic contacts between sequences close to each other in the linear genome (Fig. 1a). The most conspicuous inter-chromosomal interactions were found in regions located at chromo-soma…&quot;,&quot;author&quot;:[{&quot;dropping-particle&quot;:&quot;&quot;,&quot;family&quot;:&quot;Liu&quot;,&quot;given&quot;:&quot;Chang&quot;,&quot;non-dropping-particle&quot;:&quot;&quot;,&quot;parse-names&quot;:false,&quot;suffix&quot;:&quot;&quot;},{&quot;dropping-particle&quot;:&quot;&quot;,&quot;family&quot;:&quot;Cheng&quot;,&quot;given&quot;:&quot;Ying-Juan&quot;,&quot;non-dropping-particle&quot;:&quot;&quot;,&quot;parse-names&quot;:false,&quot;suffix&quot;:&quot;&quot;},{&quot;dropping-particle&quot;:&quot;&quot;,&quot;family&quot;:&quot;Wang&quot;,&quot;given&quot;:&quot;Jia-Wei&quot;,&quot;non-dropping-particle&quot;:&quot;&quot;,&quot;parse-names&quot;:false,&quot;suffix&quot;:&quot;&quot;},{&quot;dropping-particle&quot;:&quot;&quot;,&quot;family&quot;:&quot;Weigel&quot;,&quot;given&quot;:&quot;Detlef&quot;,&quot;non-dropping-particle&quot;:&quot;&quot;,&quot;parse-names&quot;:false,&quot;suffix&quot;:&quot;&quot;}],&quot;container-title&quot;:&quot;Nature Plants&quot;,&quot;id&quot;:&quot;35267ecf-c8db-5b78-b973-968eff825538&quot;,&quot;issued&quot;:{&quot;date-parts&quot;:[[&quot;2017&quot;]]},&quot;title&quot;:&quot;Prominent topologically associated domains differentiate global chromatin packing in rice from Arabidopsis&quot;,&quot;type&quot;:&quot;article-journal&quot;,&quot;container-title-short&quot;:&quot;Nat Plants&quot;},&quot;uris&quot;:[&quot;http://www.mendeley.com/documents/?uuid=87f1565f-fbc0-3a2c-90a9-37c58ef3be14&quot;],&quot;isTemporary&quot;:false,&quot;legacyDesktopId&quot;:&quot;87f1565f-fbc0-3a2c-90a9-37c58ef3be14&quot;},{&quot;id&quot;:&quot;9516dec7-7bbe-5cec-92a6-f4bb9212407d&quot;,&quot;itemData&quot;:{&quot;DOI&quot;:&quot;10.1038/s41477-019-0479-8&quot;,&quot;ISSN&quot;:&quot;20550278&quot;,&quot;PMID&quot;:&quot;31383969&quot;,&quot;abstract&quot;:&quot;The non-random three-dimensional (3D) organization of the genome in the nucleus is critical to gene regulation and genome function. Using high-throughput chromatin conformation capture, we generated chromatin interaction maps for Brassica rapa and Brassica oleracea at a high resolution and characterized the conservation and divergence of chromatin organization in these two species. Large-scale chromatin structures, including A/B compartments and topologically associating domains, are notably conserved between B. rapa and B. oleracea, yet their KNOT structures are highly divergent. We found that genes retained in less fractionated subgenomes exhibited stronger interaction strengths, and diploidization-resistant duplicates retained in pairs or triplets are more likely to be colocalized in both B. rapa and B. oleracea. These observations suggest that spatial constraint in duplicated genes is correlated to their biased retention in the diploidization process. In addition, we found strong similarities in the epigenetic modification and Gene Ontology terms of colocalized paralogues, which were largely conserved across B. rapa and B. oleracea, indicating functional constraints on their 3D positioning in the nucleus. This study presents an investigation of the spatial organization of genomes in Brassica and provides insights on the role of 3D organization in the genome evolution of this genus.&quot;,&quot;author&quot;:[{&quot;dropping-particle&quot;:&quot;&quot;,&quot;family&quot;:&quot;Xie&quot;,&quot;given&quot;:&quot;Ting&quot;,&quot;non-dropping-particle&quot;:&quot;&quot;,&quot;parse-names&quot;:false,&quot;suffix&quot;:&quot;&quot;},{&quot;dropping-particle&quot;:&quot;&quot;,&quot;family&quot;:&quot;Zhang&quot;,&quot;given&quot;:&quot;Fu Gui&quot;,&quot;non-dropping-particle&quot;:&quot;&quot;,&quot;parse-names&quot;:false,&quot;suffix&quot;:&quot;&quot;},{&quot;dropping-particle&quot;:&quot;&quot;,&quot;family&quot;:&quot;Zhang&quot;,&quot;given&quot;:&quot;Hong Yu&quot;,&quot;non-dropping-particle&quot;:&quot;&quot;,&quot;parse-names&quot;:false,&quot;suffix&quot;:&quot;&quot;},{&quot;dropping-particle&quot;:&quot;&quot;,&quot;family&quot;:&quot;Wang&quot;,&quot;given&quot;:&quot;Xiao Tao&quot;,&quot;non-dropping-particle&quot;:&quot;&quot;,&quot;parse-names&quot;:false,&quot;suffix&quot;:&quot;&quot;},{&quot;dropping-particle&quot;:&quot;&quot;,&quot;family&quot;:&quot;Hu&quot;,&quot;given&quot;:&quot;Ji Hong&quot;,&quot;non-dropping-particle&quot;:&quot;&quot;,&quot;parse-names&quot;:false,&quot;suffix&quot;:&quot;&quot;},{&quot;dropping-particle&quot;:&quot;&quot;,&quot;family&quot;:&quot;Wu&quot;,&quot;given&quot;:&quot;Xiao Ming&quot;,&quot;non-dropping-particle&quot;:&quot;&quot;,&quot;parse-names&quot;:false,&quot;suffix&quot;:&quot;&quot;}],&quot;container-title&quot;:&quot;Nature Plants&quot;,&quot;id&quot;:&quot;9516dec7-7bbe-5cec-92a6-f4bb9212407d&quot;,&quot;issue&quot;:&quot;8&quot;,&quot;issued&quot;:{&quot;date-parts&quot;:[[&quot;2019&quot;]]},&quot;page&quot;:&quot;822-832&quot;,&quot;title&quot;:&quot;Biased gene retention during diploidization in Brassica linked to three-dimensional genome organization&quot;,&quot;type&quot;:&quot;article-journal&quot;,&quot;volume&quot;:&quot;5&quot;,&quot;container-title-short&quot;:&quot;Nat Plants&quot;},&quot;uris&quot;:[&quot;http://www.mendeley.com/documents/?uuid=a813e879-469f-3734-9790-0058b1574675&quot;],&quot;isTemporary&quot;:false,&quot;legacyDesktopId&quot;:&quot;a813e879-469f-3734-9790-0058b1574675&quot;},{&quot;id&quot;:&quot;c0ea5cf1-0174-5bc1-893a-09a4a6a55466&quot;,&quot;itemData&quot;:{&quot;DOI&quot;:&quot;10.1038/s41477-020-00766-0&quot;,&quot;ISSN&quot;:&quot;2055-0278&quot;,&quot;abstract&quot;:&quot;Information in the genome is not only encoded within sequence or epigenetic modifications, but is also found in how it folds in three-dimensional space. The formation of self-interacting genomic regions, named topologically associated domains (TADs), is known as a key feature of genome organization beyond the nucleosomal level. However, our understanding of the formation and function of TADs in plants is extremely limited. Here we show that the genome of Marchantia polymorpha, a member of a basal land plant lineage, exhibits TADs with epigenetic features similar to those of higher plants. By analysing various epigenetic marks across Marchantia TADs, we find that these regions generally represent interstitial heterochromatin and their borders are enriched with Marchantia transcription factor TCP1. We also identify a type of TAD that we name ‘TCP1-rich TAD’, in which genomic regions are highly accessible and are densely bound by TCP1 proteins. Transcription of TCP1 target genes differs on the basis gene location, and those in TCP1-rich TADs clearly show a lower expression level. In tcp1 mutant lines, neither TCP1-bound TAD borders nor TCP1-rich TADs display drastically altered chromatin organization patterns, suggesting that, in Marchantia, TCP1 is dispensable for TAD formation. However, we find that in tcp1 mutants, genes residing in TCP1-rich TADs have a greater extent of expression fold change as opposed to genes that do not belong to these TADs. Our results suggest that, besides standing as spatial chromatin-packing modules, plant TADs function as nuclear microcompartments associated with transcription factor activities. Analyses of the topologically associated domains (TADs) in Marchantia polymorpha revealed a type of TCP1-rich TAD that regulates the activities of TCP1 transcription factors in modulating target gene expression.&quot;,&quot;author&quot;:[{&quot;dropping-particle&quot;:&quot;&quot;,&quot;family&quot;:&quot;Karaaslan&quot;,&quot;given&quot;:&quot;Ezgi Süheyla&quot;,&quot;non-dropping-particle&quot;:&quot;&quot;,&quot;parse-names&quot;:false,&quot;suffix&quot;:&quot;&quot;},{&quot;dropping-particle&quot;:&quot;&quot;,&quot;family&quot;:&quot;Wang&quot;,&quot;given&quot;:&quot;Nan&quot;,&quot;non-dropping-particle&quot;:&quot;&quot;,&quot;parse-names&quot;:false,&quot;suffix&quot;:&quot;&quot;},{&quot;dropping-particle&quot;:&quot;&quot;,&quot;family&quot;:&quot;Faiß&quot;,&quot;given&quot;:&quot;Natalie&quot;,&quot;non-dropping-particle&quot;:&quot;&quot;,&quot;parse-names&quot;:false,&quot;suffix&quot;:&quot;&quot;},{&quot;dropping-particle&quot;:&quot;&quot;,&quot;family&quot;:&quot;Liang&quot;,&quot;given&quot;:&quot;Yuyu&quot;,&quot;non-dropping-particle&quot;:&quot;&quot;,&quot;parse-names&quot;:false,&quot;suffix&quot;:&quot;&quot;},{&quot;dropping-particle&quot;:&quot;&quot;,&quot;family&quot;:&quot;Montgomery&quot;,&quot;given&quot;:&quot;Sean A.&quot;,&quot;non-dropping-particle&quot;:&quot;&quot;,&quot;parse-names&quot;:false,&quot;suffix&quot;:&quot;&quot;},{&quot;dropping-particle&quot;:&quot;&quot;,&quot;family&quot;:&quot;Laubinger&quot;,&quot;given&quot;:&quot;Sascha&quot;,&quot;non-dropping-particle&quot;:&quot;&quot;,&quot;parse-names&quot;:false,&quot;suffix&quot;:&quot;&quot;},{&quot;dropping-particle&quot;:&quot;&quot;,&quot;family&quot;:&quot;Berendzen&quot;,&quot;given&quot;:&quot;Kenneth Wayne&quot;,&quot;non-dropping-particle&quot;:&quot;&quot;,&quot;parse-names&quot;:false,&quot;suffix&quot;:&quot;&quot;},{&quot;dropping-particle&quot;:&quot;&quot;,&quot;family&quot;:&quot;Berger&quot;,&quot;given&quot;:&quot;Frédéric&quot;,&quot;non-dropping-particle&quot;:&quot;&quot;,&quot;parse-names&quot;:false,&quot;suffix&quot;:&quot;&quot;},{&quot;dropping-particle&quot;:&quot;&quot;,&quot;family&quot;:&quot;Breuninger&quot;,&quot;given&quot;:&quot;Holger&quot;,&quot;non-dropping-particle&quot;:&quot;&quot;,&quot;parse-names&quot;:false,&quot;suffix&quot;:&quot;&quot;},{&quot;dropping-particle&quot;:&quot;&quot;,&quot;family&quot;:&quot;Liu&quot;,&quot;given&quot;:&quot;Chang&quot;,&quot;non-dropping-particle&quot;:&quot;&quot;,&quot;parse-names&quot;:false,&quot;suffix&quot;:&quot;&quot;}],&quot;container-title&quot;:&quot;Nature Plants 2020 6:10&quot;,&quot;id&quot;:&quot;c0ea5cf1-0174-5bc1-893a-09a4a6a55466&quot;,&quot;issue&quot;:&quot;10&quot;,&quot;issued&quot;:{&quot;date-parts&quot;:[[&quot;2020&quot;,&quot;9&quot;,&quot;7&quot;]]},&quot;page&quot;:&quot;1250-1261&quot;,&quot;publisher&quot;:&quot;Nature Publishing Group&quot;,&quot;title&quot;:&quot;Marchantia TCP transcription factor activity correlates with three-dimensional chromatin structure&quot;,&quot;type&quot;:&quot;article-journal&quot;,&quot;volume&quot;:&quot;6&quot;,&quot;container-title-short&quot;:&quot;&quot;},&quot;uris&quot;:[&quot;http://www.mendeley.com/documents/?uuid=8ddafd90-a2bd-3b53-8f46-b02dc6c6080d&quot;],&quot;isTemporary&quot;:false,&quot;legacyDesktopId&quot;:&quot;8ddafd90-a2bd-3b53-8f46-b02dc6c6080d&quot;}]},{&quot;citationID&quot;:&quot;MENDELEY_CITATION_04403cbc-ed34-46d2-a802-80190960808b&quot;,&quot;properties&quot;:{&quot;noteIndex&quot;:0},&quot;isEdited&quot;:false,&quot;manualOverride&quot;:{&quot;isManuallyOverridden&quot;:false,&quot;citeprocText&quot;:&quot;[88]&quot;,&quot;manualOverrideText&quot;:&quot;&quot;},&quot;citationTag&quot;:&quot;MENDELEY_CITATION_v3_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&quot;,&quot;citationItems&quot;:[{&quot;id&quot;:&quot;b44ba208-c6cf-3a8f-bed1-cb4213c8cd01&quot;,&quot;itemData&quot;:{&quot;type&quot;:&quot;article-journal&quot;,&quot;id&quot;:&quot;b44ba208-c6cf-3a8f-bed1-cb4213c8cd01&quot;,&quot;title&quot;:&quot;Dynamic 3D genome architecture of cotton fiber reveals subgenome-coordinated chromatin topology for 4-staged single-cell differentiation&quot;,&quot;author&quot;:[{&quot;family&quot;:&quot;Pei&quot;,&quot;given&quot;:&quot;Liuling&quot;,&quot;parse-names&quot;:false,&quot;dropping-particle&quot;:&quot;&quot;,&quot;non-dropping-particle&quot;:&quot;&quot;},{&quot;family&quot;:&quot;Huang&quot;,&quot;given&quot;:&quot;Xianhui&quot;,&quot;parse-names&quot;:false,&quot;dropping-particle&quot;:&quot;&quot;,&quot;non-dropping-particle&quot;:&quot;&quot;},{&quot;family&quot;:&quot;Liu&quot;,&quot;given&quot;:&quot;Zhenping&quot;,&quot;parse-names&quot;:false,&quot;dropping-particle&quot;:&quot;&quot;,&quot;non-dropping-particle&quot;:&quot;&quot;},{&quot;family&quot;:&quot;Tian&quot;,&quot;given&quot;:&quot;Xuehan&quot;,&quot;parse-names&quot;:false,&quot;dropping-particle&quot;:&quot;&quot;,&quot;non-dropping-particle&quot;:&quot;&quot;},{&quot;family&quot;:&quot;You&quot;,&quot;given&quot;:&quot;Jiaqi&quot;,&quot;parse-names&quot;:false,&quot;dropping-particle&quot;:&quot;&quot;,&quot;non-dropping-particle&quot;:&quot;&quot;},{&quot;family&quot;:&quot;Li&quot;,&quot;given&quot;:&quot;Jianying&quot;,&quot;parse-names&quot;:false,&quot;dropping-particle&quot;:&quot;&quot;,&quot;non-dropping-particle&quot;:&quot;&quot;},{&quot;family&quot;:&quot;Fang&quot;,&quot;given&quot;:&quot;David D.&quot;,&quot;parse-names&quot;:false,&quot;dropping-particle&quot;:&quot;&quot;,&quot;non-dropping-particle&quot;:&quot;&quot;},{&quot;family&quot;:&quot;Lindsey&quot;,&quot;given&quot;:&quot;Keith&quot;,&quot;parse-names&quot;:false,&quot;dropping-particle&quot;:&quot;&quot;,&quot;non-dropping-particle&quot;:&quot;&quot;},{&quot;family&quot;:&quot;Zhu&quot;,&quot;given&quot;:&quot;Longfu&quot;,&quot;parse-names&quot;:false,&quot;dropping-particle&quot;:&quot;&quot;,&quot;non-dropping-particle&quot;:&quot;&quot;},{&quot;family&quot;:&quot;Zhang&quot;,&quot;given&quot;:&quot;Xianlong&quot;,&quot;parse-names&quot;:false,&quot;dropping-particle&quot;:&quot;&quot;,&quot;non-dropping-particle&quot;:&quot;&quot;},{&quot;family&quot;:&quot;Wang&quot;,&quot;given&quot;:&quot;Maojun&quot;,&quot;parse-names&quot;:false,&quot;dropping-particle&quot;:&quot;&quot;,&quot;non-dropping-particle&quot;:&quot;&quot;}],&quot;container-title&quot;:&quot;Genome Biology&quot;,&quot;container-title-short&quot;:&quot;Genome Biol&quot;,&quot;accessed&quot;:{&quot;date-parts&quot;:[[2023,3,20]]},&quot;DOI&quot;:&quot;10.1186/S13059-022-02616-Y&quot;,&quot;ISSN&quot;:&quot;1474760X&quot;,&quot;PMID&quot;:&quot;35115029&quot;,&quot;URL&quot;:&quot;/pmc/articles/PMC8812185/&quot;,&quot;issued&quot;:{&quot;date-parts&quot;:[[2022,12,1]]},&quot;abstract&quot;:&quot;Background: Despite remarkable advances in our knowledge of epigenetically mediated transcriptional programming of cell differentiation in plants, little is known about chromatin topology and its functional implications in this process. Results: To interrogate its significance, we establish the dynamic three-dimensional (3D) genome architecture of the allotetraploid cotton fiber, representing a typical single cell undergoing staged development in plants. We show that the subgenome-relayed switching of the chromatin compartment from active to inactive is coupled with the silencing of developmentally repressed genes, pinpointing subgenome-coordinated contribution to fiber development. We identify 10,571 topologically associating domain-like (TAD-like) structures, of which 25.6% are specifically organized in different stages and 75.23% are subject to partition or fusion between two subgenomes. Notably, dissolution of intricate TAD-like structure cliques showing long-range interactions represents a prominent characteristic at the later developmental stage. Dynamic chromatin loops are found to mediate the rewiring of gene regulatory networks that exhibit a significant difference between the two subgenomes, implicating expression bias of homologous genes. Conclusions: This study sheds light on the spatial-temporal asymmetric chromatin structures of two subgenomes in the cotton fiber and offers a new insight into the regulatory orchestration of cell differentiation in plants.&quot;,&quot;publisher&quot;:&quot;BioMed Central&quot;,&quot;issue&quot;:&quot;1&quot;,&quot;volume&quot;:&quot;23&quot;},&quot;isTemporary&quot;:false}]},{&quot;citationID&quot;:&quot;MENDELEY_CITATION_3c05402b-111d-4430-8514-7e56469e0740&quot;,&quot;properties&quot;:{&quot;noteIndex&quot;:0},&quot;isEdited&quot;:false,&quot;manualOverride&quot;:{&quot;citeprocText&quot;:&quot;[13]&quot;,&quot;isManuallyOverridden&quot;:false,&quot;manualOverrideText&quot;:&quot;&quot;},&quot;citationTag&quot;:&quot;MENDELEY_CITATION_v3_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&quot;,&quot;citationItems&quot;:[{&quot;id&quot;:&quot;5b9eee49-e091-50d8-a518-5e8f9d6d5f87&quot;,&quot;itemData&quot;:{&quot;DOI&quot;:&quot;10.1016/j.tig.2020.10.009&quot;,&quot;ISSN&quot;:&quot;13624555&quot;,&quot;PMID&quot;:&quot;33203573&quot;,&quot;abstract&quot;:&quot;The notion that topologically associating domains (TADs) are highly conserved across species is prevalent in the field of 3D genomics. However, what exactly is meant by ‘highly conserved’ and what are the actual comparative data that support this notion? To address these questions, we performed a historical review of the relevant literature and retraced numerous citation chains to reveal the primary data that were used as the basis for the widely accepted conclusion that TADs are highly conserved across evolution. A thorough review of the available evidence suggests the answer may be more complex than what is commonly presented.&quot;,&quot;author&quot;:[{&quot;dropping-particle&quot;:&quot;&quot;,&quot;family&quot;:&quot;Eres&quot;,&quot;given&quot;:&quot;Ittai E.&quot;,&quot;non-dropping-particle&quot;:&quot;&quot;,&quot;parse-names&quot;:false,&quot;suffix&quot;:&quot;&quot;},{&quot;dropping-particle&quot;:&quot;&quot;,&quot;family&quot;:&quot;Gilad&quot;,&quot;given&quot;:&quot;Yoav&quot;,&quot;non-dropping-particle&quot;:&quot;&quot;,&quot;parse-names&quot;:false,&quot;suffix&quot;:&quot;&quot;}],&quot;container-title&quot;:&quot;Trends in Genetics&quot;,&quot;id&quot;:&quot;5b9eee49-e091-50d8-a518-5e8f9d6d5f87&quot;,&quot;issue&quot;:&quot;3&quot;,&quot;issued&quot;:{&quot;date-parts&quot;:[[&quot;2021&quot;,&quot;3&quot;,&quot;1&quot;]]},&quot;page&quot;:&quot;216-223&quot;,&quot;publisher&quot;:&quot;Elsevier Ltd&quot;,&quot;title&quot;:&quot;A TAD Skeptic: Is 3D Genome Topology Conserved?&quot;,&quot;type&quot;:&quot;article&quot;,&quot;volume&quot;:&quot;37&quot;,&quot;container-title-short&quot;:&quot;&quot;},&quot;uris&quot;:[&quot;http://www.mendeley.com/documents/?uuid=b3c598c9-de2d-35c3-bbbe-71f10fd55da9&quot;],&quot;isTemporary&quot;:false,&quot;legacyDesktopId&quot;:&quot;b3c598c9-de2d-35c3-bbbe-71f10fd55da9&quot;}]},{&quot;citationID&quot;:&quot;MENDELEY_CITATION_418e6601-df61-4e61-b177-9918c8206311&quot;,&quot;properties&quot;:{&quot;noteIndex&quot;:0},&quot;isEdited&quot;:false,&quot;manualOverride&quot;:{&quot;citeprocText&quot;:&quot;[89]&quot;,&quot;isManuallyOverridden&quot;:false,&quot;manualOverrideText&quot;:&quot;&quot;},&quot;citationTag&quot;:&quot;MENDELEY_CITATION_v3_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&quot;,&quot;citationItems&quot;:[{&quot;id&quot;:&quot;9527468a-d64c-5b88-9f9e-ce95bc43ed50&quot;,&quot;itemData&quot;:{&quot;DOI&quot;:&quot;10.1371/JOURNAL.PCBI.1000953&quot;,&quot;ISBN&quot;:&quot;2.86102150.0&quot;,&quot;ISSN&quot;:&quot;1553-7358&quot;,&quot;PMID&quot;:&quot;20949098&quot;,&quot;abstract&quot;:&quot;An increasing number of evidences show that genes are not distributed randomly across eukaryotic chromosomes, but rather in functional neighborhoods. Nevertheless, the driving force that originated and maintains such neighborhoods is still a matter of controversy. We present the first detailed multispecies cartography of genome regions enriched in genes with related functions and study the evolutionary implications of such clustering. Our results indicate that the chromosomes of higher eukaryotic genomes contain up to 12% of genes arranged in functional neighborhoods, with a high level of gene co-expression, which are consistently distributed in phylogenies. Unexpectedly, neighborhoods with homologous functions are formed by different (non-orthologous) genes in different species. Actually, instead of being conserved, functional neighborhoods present a higher degree of synteny breaks than the genome average. This scenario is compatible with the existence of selective pressures optimizing the coordinated transcription of blocks of functionally related genes. If these neighborhoods were broken by chromosomal rearrangements, selection would favor further rearrangements reconstructing other neighborhoods of similar function. The picture arising from this study is a dynamic genomic landscape with a high level of functional organization.&quot;,&quot;author&quot;:[{&quot;dropping-particle&quot;:&quot;&quot;,&quot;family&quot;:&quot;Al-Shahrour&quot;,&quot;given&quot;:&quot;Fátima&quot;,&quot;non-dropping-particle&quot;:&quot;&quot;,&quot;parse-names&quot;:false,&quot;suffix&quot;:&quot;&quot;},{&quot;dropping-particle&quot;:&quot;&quot;,&quot;family&quot;:&quot;Minguez&quot;,&quot;given&quot;:&quot;Pablo&quot;,&quot;non-dropping-particle&quot;:&quot;&quot;,&quot;parse-names&quot;:false,&quot;suffix&quot;:&quot;&quot;},{&quot;dropping-particle&quot;:&quot;&quot;,&quot;family&quot;:&quot;Marqués-Bonet&quot;,&quot;given&quot;:&quot;Tomás&quot;,&quot;non-dropping-particle&quot;:&quot;&quot;,&quot;parse-names&quot;:false,&quot;suffix&quot;:&quot;&quot;},{&quot;dropping-particle&quot;:&quot;&quot;,&quot;family&quot;:&quot;Gazave&quot;,&quot;given&quot;:&quot;Elodie&quot;,&quot;non-dropping-particle&quot;:&quot;&quot;,&quot;parse-names&quot;:false,&quot;suffix&quot;:&quot;&quot;},{&quot;dropping-particle&quot;:&quot;&quot;,&quot;family&quot;:&quot;Navarro&quot;,&quot;given&quot;:&quot;Arcadi&quot;,&quot;non-dropping-particle&quot;:&quot;&quot;,&quot;parse-names&quot;:false,&quot;suffix&quot;:&quot;&quot;},{&quot;dropping-particle&quot;:&quot;&quot;,&quot;family&quot;:&quot;Dopazo&quot;,&quot;given&quot;:&quot;Joaquín&quot;,&quot;non-dropping-particle&quot;:&quot;&quot;,&quot;parse-names&quot;:false,&quot;suffix&quot;:&quot;&quot;}],&quot;container-title&quot;:&quot;PLOS Computational Biology&quot;,&quot;id&quot;:&quot;9527468a-d64c-5b88-9f9e-ce95bc43ed50&quot;,&quot;issue&quot;:&quot;10&quot;,&quot;issued&quot;:{&quot;date-parts&quot;:[[&quot;2010&quot;]]},&quot;page&quot;:&quot;e1000953&quot;,&quot;publisher&quot;:&quot;Public Library of Science&quot;,&quot;title&quot;:&quot;Selection upon Genome Architecture: Conservation of Functional Neighborhoods with Changing Genes&quot;,&quot;type&quot;:&quot;article-journal&quot;,&quot;volume&quot;:&quot;6&quot;,&quot;container-title-short&quot;:&quot;PLoS Comput Biol&quot;},&quot;uris&quot;:[&quot;http://www.mendeley.com/documents/?uuid=d0497727-1bbd-3634-b2a1-d240543d6e8a&quot;],&quot;isTemporary&quot;:false,&quot;legacyDesktopId&quot;:&quot;d0497727-1bbd-3634-b2a1-d240543d6e8a&quot;}]},{&quot;citationID&quot;:&quot;MENDELEY_CITATION_f6197d9c-e818-47df-a615-a3ea88410027&quot;,&quot;properties&quot;:{&quot;noteIndex&quot;:0},&quot;isEdited&quot;:false,&quot;manualOverride&quot;:{&quot;citeprocText&quot;:&quot;[89]&quot;,&quot;isManuallyOverridden&quot;:false,&quot;manualOverrideText&quot;:&quot;&quot;},&quot;citationTag&quot;:&quot;MENDELEY_CITATION_v3_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&quot;,&quot;citationItems&quot;:[{&quot;id&quot;:&quot;9527468a-d64c-5b88-9f9e-ce95bc43ed50&quot;,&quot;itemData&quot;:{&quot;DOI&quot;:&quot;10.1371/JOURNAL.PCBI.1000953&quot;,&quot;ISBN&quot;:&quot;2.86102150.0&quot;,&quot;ISSN&quot;:&quot;1553-7358&quot;,&quot;PMID&quot;:&quot;20949098&quot;,&quot;abstract&quot;:&quot;An increasing number of evidences show that genes are not distributed randomly across eukaryotic chromosomes, but rather in functional neighborhoods. Nevertheless, the driving force that originated and maintains such neighborhoods is still a matter of controversy. We present the first detailed multispecies cartography of genome regions enriched in genes with related functions and study the evolutionary implications of such clustering. Our results indicate that the chromosomes of higher eukaryotic genomes contain up to 12% of genes arranged in functional neighborhoods, with a high level of gene co-expression, which are consistently distributed in phylogenies. Unexpectedly, neighborhoods with homologous functions are formed by different (non-orthologous) genes in different species. Actually, instead of being conserved, functional neighborhoods present a higher degree of synteny breaks than the genome average. This scenario is compatible with the existence of selective pressures optimizing the coordinated transcription of blocks of functionally related genes. If these neighborhoods were broken by chromosomal rearrangements, selection would favor further rearrangements reconstructing other neighborhoods of similar function. The picture arising from this study is a dynamic genomic landscape with a high level of functional organization.&quot;,&quot;author&quot;:[{&quot;dropping-particle&quot;:&quot;&quot;,&quot;family&quot;:&quot;Al-Shahrour&quot;,&quot;given&quot;:&quot;Fátima&quot;,&quot;non-dropping-particle&quot;:&quot;&quot;,&quot;parse-names&quot;:false,&quot;suffix&quot;:&quot;&quot;},{&quot;dropping-particle&quot;:&quot;&quot;,&quot;family&quot;:&quot;Minguez&quot;,&quot;given&quot;:&quot;Pablo&quot;,&quot;non-dropping-particle&quot;:&quot;&quot;,&quot;parse-names&quot;:false,&quot;suffix&quot;:&quot;&quot;},{&quot;dropping-particle&quot;:&quot;&quot;,&quot;family&quot;:&quot;Marqués-Bonet&quot;,&quot;given&quot;:&quot;Tomás&quot;,&quot;non-dropping-particle&quot;:&quot;&quot;,&quot;parse-names&quot;:false,&quot;suffix&quot;:&quot;&quot;},{&quot;dropping-particle&quot;:&quot;&quot;,&quot;family&quot;:&quot;Gazave&quot;,&quot;given&quot;:&quot;Elodie&quot;,&quot;non-dropping-particle&quot;:&quot;&quot;,&quot;parse-names&quot;:false,&quot;suffix&quot;:&quot;&quot;},{&quot;dropping-particle&quot;:&quot;&quot;,&quot;family&quot;:&quot;Navarro&quot;,&quot;given&quot;:&quot;Arcadi&quot;,&quot;non-dropping-particle&quot;:&quot;&quot;,&quot;parse-names&quot;:false,&quot;suffix&quot;:&quot;&quot;},{&quot;dropping-particle&quot;:&quot;&quot;,&quot;family&quot;:&quot;Dopazo&quot;,&quot;given&quot;:&quot;Joaquín&quot;,&quot;non-dropping-particle&quot;:&quot;&quot;,&quot;parse-names&quot;:false,&quot;suffix&quot;:&quot;&quot;}],&quot;container-title&quot;:&quot;PLOS Computational Biology&quot;,&quot;id&quot;:&quot;9527468a-d64c-5b88-9f9e-ce95bc43ed50&quot;,&quot;issue&quot;:&quot;10&quot;,&quot;issued&quot;:{&quot;date-parts&quot;:[[&quot;2010&quot;]]},&quot;page&quot;:&quot;e1000953&quot;,&quot;publisher&quot;:&quot;Public Library of Science&quot;,&quot;title&quot;:&quot;Selection upon Genome Architecture: Conservation of Functional Neighborhoods with Changing Genes&quot;,&quot;type&quot;:&quot;article-journal&quot;,&quot;volume&quot;:&quot;6&quot;,&quot;container-title-short&quot;:&quot;PLoS Comput Biol&quot;},&quot;uris&quot;:[&quot;http://www.mendeley.com/documents/?uuid=d0497727-1bbd-3634-b2a1-d240543d6e8a&quot;],&quot;isTemporary&quot;:false,&quot;legacyDesktopId&quot;:&quot;d0497727-1bbd-3634-b2a1-d240543d6e8a&quot;}]}]"/>
    <we:property name="MENDELEY_CITATIONS_LOCALE_CODE" value="&quot;en-US&quot;"/>
    <we:property name="MENDELEY_CITATIONS_STYLE" value="{&quot;id&quot;:&quot;https://www.zotero.org/styles/elsevier-vancouver&quot;,&quot;title&quot;:&quot;Elsevier - Vancouver&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9B133-B5A2-A644-B955-6ABC778E5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63</Pages>
  <Words>105173</Words>
  <Characters>599491</Characters>
  <Application>Microsoft Office Word</Application>
  <DocSecurity>0</DocSecurity>
  <Lines>4995</Lines>
  <Paragraphs>1406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Amina Kurbidaeva</dc:creator>
  <cp:keywords/>
  <dc:description/>
  <cp:lastModifiedBy>Amina Kurbidaeva</cp:lastModifiedBy>
  <cp:revision>52</cp:revision>
  <dcterms:created xsi:type="dcterms:W3CDTF">2025-02-11T16:33:00Z</dcterms:created>
  <dcterms:modified xsi:type="dcterms:W3CDTF">2025-02-14T18:26:00Z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http://www.zotero.org/styles/national-library-of-medicine</vt:lpwstr>
  </property>
  <property fmtid="{D5CDD505-2E9C-101B-9397-08002B2CF9AE}" pid="21" name="Mendeley Recent Style Name 9_1">
    <vt:lpwstr>National Library of Medicine</vt:lpwstr>
  </property>
  <property fmtid="{D5CDD505-2E9C-101B-9397-08002B2CF9AE}" pid="22" name="Mendeley Document_1">
    <vt:lpwstr>True</vt:lpwstr>
  </property>
  <property fmtid="{D5CDD505-2E9C-101B-9397-08002B2CF9AE}" pid="23" name="Mendeley Unique User Id_1">
    <vt:lpwstr>334bdc6c-2f89-3477-bafb-f8b64078418e</vt:lpwstr>
  </property>
  <property fmtid="{D5CDD505-2E9C-101B-9397-08002B2CF9AE}" pid="24" name="Mendeley Citation Style_1">
    <vt:lpwstr>http://www.zotero.org/styles/elsevier-vancouver</vt:lpwstr>
  </property>
  <property fmtid="{D5CDD505-2E9C-101B-9397-08002B2CF9AE}" pid="25" name="ZOTERO_PREF_1">
    <vt:lpwstr>&lt;data data-version="3" zotero-version="6.0.37"&gt;&lt;session id="CIjD9Iso"/&gt;&lt;style id="http://www.zotero.org/styles/vancouver" locale="en-US" hasBibliography="1" bibliographyStyleHasBeenSet="1"/&gt;&lt;prefs&gt;&lt;pref name="fieldType" value="Field"/&gt;&lt;pref name="automati</vt:lpwstr>
  </property>
  <property fmtid="{D5CDD505-2E9C-101B-9397-08002B2CF9AE}" pid="26" name="ZOTERO_PREF_2">
    <vt:lpwstr>cJournalAbbreviations" value="true"/&gt;&lt;/prefs&gt;&lt;/data&gt;</vt:lpwstr>
  </property>
</Properties>
</file>